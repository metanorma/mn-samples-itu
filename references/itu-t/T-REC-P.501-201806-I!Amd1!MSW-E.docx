
<file path=[Content_Types].xml><?xml version="1.0" encoding="utf-8"?>
<Types xmlns="http://schemas.openxmlformats.org/package/2006/content-types">
  <Default Extension="png" ContentType="image/png"/>
  <Default Extension="bin" ContentType="application/vnd.openxmlformats-officedocument.oleObject"/>
  <Default Extension="vsd" ContentType="application/vnd.visio"/>
  <Default Extension="wmf" ContentType="image/x-wmf"/>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948" w:type="dxa"/>
        <w:tblLayout w:type="fixed"/>
        <w:tblLook w:val="0000" w:firstRow="0" w:lastRow="0" w:firstColumn="0" w:lastColumn="0" w:noHBand="0" w:noVBand="0"/>
      </w:tblPr>
      <w:tblGrid>
        <w:gridCol w:w="1418"/>
        <w:gridCol w:w="10"/>
        <w:gridCol w:w="2520"/>
        <w:gridCol w:w="2029"/>
        <w:gridCol w:w="3971"/>
      </w:tblGrid>
      <w:tr w:rsidR="007F0847" w:rsidRPr="00FA3A7F" w14:paraId="413748E8" w14:textId="77777777" w:rsidTr="00B8274B">
        <w:trPr>
          <w:trHeight w:hRule="exact" w:val="1418"/>
        </w:trPr>
        <w:tc>
          <w:tcPr>
            <w:tcW w:w="1428" w:type="dxa"/>
            <w:gridSpan w:val="2"/>
          </w:tcPr>
          <w:p w14:paraId="723CF697" w14:textId="77777777" w:rsidR="007F0847" w:rsidRPr="00FA3A7F" w:rsidRDefault="007F0847" w:rsidP="00B8274B">
            <w:r w:rsidRPr="00FA3A7F">
              <w:rPr>
                <w:noProof/>
                <w:sz w:val="20"/>
                <w:lang w:val="en-US" w:eastAsia="zh-CN"/>
              </w:rPr>
              <w:drawing>
                <wp:anchor distT="0" distB="0" distL="114300" distR="114300" simplePos="0" relativeHeight="251665920" behindDoc="0" locked="0" layoutInCell="0" allowOverlap="1" wp14:anchorId="5EC9FA97" wp14:editId="059F5FCE">
                  <wp:simplePos x="0" y="0"/>
                  <wp:positionH relativeFrom="column">
                    <wp:posOffset>-962025</wp:posOffset>
                  </wp:positionH>
                  <wp:positionV relativeFrom="paragraph">
                    <wp:posOffset>-695960</wp:posOffset>
                  </wp:positionV>
                  <wp:extent cx="1569720" cy="10771505"/>
                  <wp:effectExtent l="19050" t="0" r="0" b="0"/>
                  <wp:wrapNone/>
                  <wp:docPr id="2" name="Picture 2" descr="Fond-Rec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ond-Rec_e"/>
                          <pic:cNvPicPr>
                            <a:picLocks noChangeAspect="1" noChangeArrowheads="1"/>
                          </pic:cNvPicPr>
                        </pic:nvPicPr>
                        <pic:blipFill>
                          <a:blip r:embed="rId11" cstate="print"/>
                          <a:srcRect/>
                          <a:stretch>
                            <a:fillRect/>
                          </a:stretch>
                        </pic:blipFill>
                        <pic:spPr bwMode="auto">
                          <a:xfrm>
                            <a:off x="0" y="0"/>
                            <a:ext cx="1569720" cy="10771505"/>
                          </a:xfrm>
                          <a:prstGeom prst="rect">
                            <a:avLst/>
                          </a:prstGeom>
                          <a:noFill/>
                          <a:ln w="9525">
                            <a:noFill/>
                            <a:miter lim="800000"/>
                            <a:headEnd/>
                            <a:tailEnd/>
                          </a:ln>
                        </pic:spPr>
                      </pic:pic>
                    </a:graphicData>
                  </a:graphic>
                </wp:anchor>
              </w:drawing>
            </w:r>
          </w:p>
          <w:p w14:paraId="27CCEB0E" w14:textId="77777777" w:rsidR="007F0847" w:rsidRPr="00FA3A7F" w:rsidRDefault="007F0847" w:rsidP="00B8274B">
            <w:pPr>
              <w:spacing w:before="0"/>
              <w:rPr>
                <w:b/>
                <w:sz w:val="16"/>
              </w:rPr>
            </w:pPr>
          </w:p>
        </w:tc>
        <w:tc>
          <w:tcPr>
            <w:tcW w:w="8520" w:type="dxa"/>
            <w:gridSpan w:val="3"/>
          </w:tcPr>
          <w:p w14:paraId="7B6236A6" w14:textId="77777777" w:rsidR="007F0847" w:rsidRPr="00FA3A7F" w:rsidRDefault="007F0847" w:rsidP="00B8274B">
            <w:pPr>
              <w:spacing w:before="0"/>
              <w:rPr>
                <w:rFonts w:ascii="Arial" w:hAnsi="Arial" w:cs="Arial"/>
              </w:rPr>
            </w:pPr>
          </w:p>
          <w:p w14:paraId="01D771D9" w14:textId="77777777" w:rsidR="007F0847" w:rsidRPr="00FA3A7F" w:rsidRDefault="007F0847" w:rsidP="00B8274B">
            <w:pPr>
              <w:spacing w:before="284"/>
              <w:rPr>
                <w:rFonts w:ascii="Arial" w:hAnsi="Arial" w:cs="Arial"/>
                <w:b/>
                <w:bCs/>
                <w:sz w:val="18"/>
              </w:rPr>
            </w:pPr>
            <w:r w:rsidRPr="00FA3A7F">
              <w:rPr>
                <w:rFonts w:ascii="Arial" w:hAnsi="Arial" w:cs="Arial"/>
                <w:b/>
                <w:bCs/>
                <w:color w:val="808080"/>
                <w:spacing w:val="100"/>
              </w:rPr>
              <w:t>International Telecommunication Union</w:t>
            </w:r>
          </w:p>
        </w:tc>
      </w:tr>
      <w:tr w:rsidR="007F0847" w:rsidRPr="00FA3A7F" w14:paraId="4045D02D" w14:textId="77777777" w:rsidTr="00B8274B">
        <w:trPr>
          <w:trHeight w:hRule="exact" w:val="992"/>
        </w:trPr>
        <w:tc>
          <w:tcPr>
            <w:tcW w:w="1428" w:type="dxa"/>
            <w:gridSpan w:val="2"/>
          </w:tcPr>
          <w:p w14:paraId="00F4B32C" w14:textId="77777777" w:rsidR="007F0847" w:rsidRPr="00FA3A7F" w:rsidRDefault="007F0847" w:rsidP="00B8274B">
            <w:pPr>
              <w:spacing w:before="0"/>
            </w:pPr>
          </w:p>
        </w:tc>
        <w:tc>
          <w:tcPr>
            <w:tcW w:w="8520" w:type="dxa"/>
            <w:gridSpan w:val="3"/>
          </w:tcPr>
          <w:p w14:paraId="468A3CA8" w14:textId="77777777" w:rsidR="007F0847" w:rsidRPr="00FA3A7F" w:rsidRDefault="007F0847" w:rsidP="00B8274B"/>
        </w:tc>
      </w:tr>
      <w:tr w:rsidR="007F0847" w:rsidRPr="00FA3A7F" w14:paraId="576F93ED" w14:textId="77777777" w:rsidTr="00B8274B">
        <w:tblPrEx>
          <w:tblCellMar>
            <w:left w:w="85" w:type="dxa"/>
            <w:right w:w="85" w:type="dxa"/>
          </w:tblCellMar>
        </w:tblPrEx>
        <w:trPr>
          <w:gridBefore w:val="2"/>
          <w:wBefore w:w="1428" w:type="dxa"/>
        </w:trPr>
        <w:tc>
          <w:tcPr>
            <w:tcW w:w="2520" w:type="dxa"/>
          </w:tcPr>
          <w:p w14:paraId="515016CD" w14:textId="77777777" w:rsidR="007F0847" w:rsidRPr="00FA3A7F" w:rsidRDefault="007F0847" w:rsidP="00B8274B">
            <w:pPr>
              <w:rPr>
                <w:b/>
                <w:sz w:val="18"/>
              </w:rPr>
            </w:pPr>
            <w:bookmarkStart w:id="0" w:name="dnume" w:colFirst="1" w:colLast="1"/>
            <w:r w:rsidRPr="00FA3A7F">
              <w:rPr>
                <w:rFonts w:ascii="Arial" w:hAnsi="Arial"/>
                <w:b/>
                <w:spacing w:val="40"/>
                <w:sz w:val="72"/>
              </w:rPr>
              <w:t>ITU-T</w:t>
            </w:r>
          </w:p>
        </w:tc>
        <w:tc>
          <w:tcPr>
            <w:tcW w:w="6000" w:type="dxa"/>
            <w:gridSpan w:val="2"/>
          </w:tcPr>
          <w:p w14:paraId="0887A91E" w14:textId="7BDEA806" w:rsidR="007F0847" w:rsidRPr="00FA3A7F" w:rsidRDefault="007F0847" w:rsidP="00263CA6">
            <w:pPr>
              <w:spacing w:before="240"/>
              <w:jc w:val="right"/>
              <w:rPr>
                <w:rFonts w:ascii="Arial" w:hAnsi="Arial" w:cs="Arial"/>
                <w:b/>
                <w:sz w:val="60"/>
              </w:rPr>
            </w:pPr>
            <w:r w:rsidRPr="00FA3A7F">
              <w:rPr>
                <w:rFonts w:ascii="Arial" w:hAnsi="Arial" w:cs="Arial"/>
                <w:b/>
                <w:sz w:val="60"/>
              </w:rPr>
              <w:t>P.501</w:t>
            </w:r>
          </w:p>
        </w:tc>
      </w:tr>
      <w:tr w:rsidR="007F0847" w:rsidRPr="00FA3A7F" w14:paraId="6607C739" w14:textId="77777777" w:rsidTr="00B8274B">
        <w:tblPrEx>
          <w:tblCellMar>
            <w:left w:w="85" w:type="dxa"/>
            <w:right w:w="85" w:type="dxa"/>
          </w:tblCellMar>
        </w:tblPrEx>
        <w:trPr>
          <w:gridBefore w:val="2"/>
          <w:wBefore w:w="1428" w:type="dxa"/>
          <w:trHeight w:val="974"/>
        </w:trPr>
        <w:tc>
          <w:tcPr>
            <w:tcW w:w="4549" w:type="dxa"/>
            <w:gridSpan w:val="2"/>
          </w:tcPr>
          <w:p w14:paraId="6E8AD57E" w14:textId="77777777" w:rsidR="007F0847" w:rsidRPr="00FA3A7F" w:rsidRDefault="007F0847" w:rsidP="00B8274B">
            <w:pPr>
              <w:jc w:val="left"/>
              <w:rPr>
                <w:b/>
                <w:sz w:val="20"/>
              </w:rPr>
            </w:pPr>
            <w:bookmarkStart w:id="1" w:name="ddatee" w:colFirst="1" w:colLast="1"/>
            <w:bookmarkEnd w:id="0"/>
            <w:r w:rsidRPr="00FA3A7F">
              <w:rPr>
                <w:rFonts w:ascii="Arial" w:hAnsi="Arial"/>
                <w:sz w:val="20"/>
              </w:rPr>
              <w:t>TELECOMMUNICATION</w:t>
            </w:r>
            <w:r w:rsidRPr="00FA3A7F">
              <w:rPr>
                <w:rFonts w:ascii="Arial" w:hAnsi="Arial" w:cs="Arial"/>
                <w:sz w:val="20"/>
              </w:rPr>
              <w:br/>
            </w:r>
            <w:r w:rsidRPr="00FA3A7F">
              <w:rPr>
                <w:rFonts w:ascii="Arial" w:hAnsi="Arial"/>
                <w:sz w:val="20"/>
              </w:rPr>
              <w:t>STANDARDIZATION SECTOR</w:t>
            </w:r>
            <w:r w:rsidRPr="00FA3A7F">
              <w:rPr>
                <w:rFonts w:ascii="Arial" w:hAnsi="Arial"/>
                <w:sz w:val="20"/>
              </w:rPr>
              <w:br/>
              <w:t>OF ITU</w:t>
            </w:r>
          </w:p>
        </w:tc>
        <w:tc>
          <w:tcPr>
            <w:tcW w:w="3971" w:type="dxa"/>
          </w:tcPr>
          <w:p w14:paraId="0462D6F0" w14:textId="77777777" w:rsidR="00263CA6" w:rsidRPr="001C6C6F" w:rsidRDefault="00263CA6" w:rsidP="00263CA6">
            <w:pPr>
              <w:spacing w:before="0"/>
              <w:jc w:val="right"/>
              <w:rPr>
                <w:rFonts w:ascii="Arial" w:hAnsi="Arial" w:cs="Arial"/>
                <w:b/>
                <w:sz w:val="36"/>
                <w:lang w:val="en-US"/>
              </w:rPr>
            </w:pPr>
            <w:bookmarkStart w:id="2" w:name="dnume2"/>
            <w:r w:rsidRPr="001C6C6F">
              <w:rPr>
                <w:rFonts w:ascii="Arial" w:hAnsi="Arial" w:cs="Arial"/>
                <w:b/>
                <w:sz w:val="36"/>
                <w:lang w:val="en-US"/>
              </w:rPr>
              <w:t>Amendment 1</w:t>
            </w:r>
          </w:p>
          <w:bookmarkEnd w:id="2"/>
          <w:p w14:paraId="5F2D4047" w14:textId="13CE77FA" w:rsidR="007F0847" w:rsidRPr="00FA3A7F" w:rsidRDefault="00263CA6" w:rsidP="00263CA6">
            <w:pPr>
              <w:spacing w:before="0"/>
              <w:jc w:val="right"/>
              <w:rPr>
                <w:rFonts w:ascii="Arial" w:hAnsi="Arial" w:cs="Arial"/>
                <w:sz w:val="28"/>
              </w:rPr>
            </w:pPr>
            <w:r>
              <w:rPr>
                <w:rFonts w:ascii="Arial" w:hAnsi="Arial" w:cs="Arial"/>
                <w:sz w:val="28"/>
                <w:lang w:val="en-US"/>
              </w:rPr>
              <w:t xml:space="preserve">(06/2018) </w:t>
            </w:r>
          </w:p>
        </w:tc>
      </w:tr>
      <w:tr w:rsidR="007F0847" w:rsidRPr="00FA3A7F" w14:paraId="3B06F015" w14:textId="77777777" w:rsidTr="00B8274B">
        <w:trPr>
          <w:cantSplit/>
          <w:trHeight w:hRule="exact" w:val="3402"/>
        </w:trPr>
        <w:tc>
          <w:tcPr>
            <w:tcW w:w="1418" w:type="dxa"/>
          </w:tcPr>
          <w:p w14:paraId="5372B0F8" w14:textId="77777777" w:rsidR="007F0847" w:rsidRPr="00FA3A7F" w:rsidRDefault="007F0847" w:rsidP="00B8274B">
            <w:pPr>
              <w:tabs>
                <w:tab w:val="right" w:pos="9639"/>
              </w:tabs>
              <w:rPr>
                <w:rFonts w:ascii="Arial" w:hAnsi="Arial"/>
                <w:sz w:val="18"/>
              </w:rPr>
            </w:pPr>
            <w:bookmarkStart w:id="3" w:name="dsece" w:colFirst="1" w:colLast="1"/>
            <w:bookmarkEnd w:id="1"/>
          </w:p>
        </w:tc>
        <w:tc>
          <w:tcPr>
            <w:tcW w:w="8530" w:type="dxa"/>
            <w:gridSpan w:val="4"/>
            <w:tcBorders>
              <w:bottom w:val="single" w:sz="12" w:space="0" w:color="auto"/>
            </w:tcBorders>
            <w:vAlign w:val="bottom"/>
          </w:tcPr>
          <w:p w14:paraId="71FBFD12" w14:textId="77777777" w:rsidR="007F0847" w:rsidRPr="00FA3A7F" w:rsidRDefault="007F0847" w:rsidP="00B8274B">
            <w:pPr>
              <w:tabs>
                <w:tab w:val="right" w:pos="9639"/>
              </w:tabs>
              <w:jc w:val="left"/>
              <w:rPr>
                <w:rFonts w:ascii="Arial" w:hAnsi="Arial" w:cs="Arial"/>
                <w:sz w:val="32"/>
              </w:rPr>
            </w:pPr>
            <w:r w:rsidRPr="00FA3A7F">
              <w:rPr>
                <w:rFonts w:ascii="Arial" w:hAnsi="Arial" w:cs="Arial"/>
                <w:sz w:val="32"/>
              </w:rPr>
              <w:t>SERIES P: TELEPHONE TRANSMISSION QUALITY, TELEPHONE INSTALLATIONS, LOCAL LINE NETWORKS</w:t>
            </w:r>
          </w:p>
          <w:p w14:paraId="6B2899B7" w14:textId="77777777" w:rsidR="007F0847" w:rsidRPr="00FA3A7F" w:rsidRDefault="007F0847" w:rsidP="00B8274B">
            <w:pPr>
              <w:tabs>
                <w:tab w:val="right" w:pos="9639"/>
              </w:tabs>
              <w:jc w:val="left"/>
              <w:rPr>
                <w:rFonts w:ascii="Arial" w:hAnsi="Arial" w:cs="Arial"/>
                <w:sz w:val="32"/>
              </w:rPr>
            </w:pPr>
            <w:r w:rsidRPr="00FA3A7F">
              <w:rPr>
                <w:rFonts w:ascii="Arial" w:hAnsi="Arial" w:cs="Arial"/>
                <w:sz w:val="32"/>
              </w:rPr>
              <w:t>Objective measuring apparatus</w:t>
            </w:r>
          </w:p>
          <w:p w14:paraId="0F9DFD31" w14:textId="77777777" w:rsidR="007F0847" w:rsidRPr="00FA3A7F" w:rsidRDefault="007F0847" w:rsidP="00B8274B">
            <w:pPr>
              <w:tabs>
                <w:tab w:val="right" w:pos="9639"/>
              </w:tabs>
              <w:jc w:val="left"/>
              <w:rPr>
                <w:rFonts w:ascii="Arial" w:hAnsi="Arial" w:cs="Arial"/>
                <w:sz w:val="32"/>
              </w:rPr>
            </w:pPr>
          </w:p>
        </w:tc>
      </w:tr>
      <w:tr w:rsidR="007F0847" w:rsidRPr="00FA3A7F" w14:paraId="5DFAEDA1" w14:textId="77777777" w:rsidTr="00B8274B">
        <w:trPr>
          <w:cantSplit/>
          <w:trHeight w:hRule="exact" w:val="4536"/>
        </w:trPr>
        <w:tc>
          <w:tcPr>
            <w:tcW w:w="1418" w:type="dxa"/>
          </w:tcPr>
          <w:p w14:paraId="143520B6" w14:textId="77777777" w:rsidR="007F0847" w:rsidRPr="00FA3A7F" w:rsidRDefault="007F0847" w:rsidP="00B8274B">
            <w:pPr>
              <w:tabs>
                <w:tab w:val="right" w:pos="9639"/>
              </w:tabs>
              <w:rPr>
                <w:rFonts w:ascii="Arial" w:hAnsi="Arial"/>
                <w:sz w:val="18"/>
              </w:rPr>
            </w:pPr>
            <w:bookmarkStart w:id="4" w:name="c1tite" w:colFirst="1" w:colLast="1"/>
            <w:bookmarkEnd w:id="3"/>
          </w:p>
        </w:tc>
        <w:tc>
          <w:tcPr>
            <w:tcW w:w="8530" w:type="dxa"/>
            <w:gridSpan w:val="4"/>
          </w:tcPr>
          <w:p w14:paraId="25A56144" w14:textId="77777777" w:rsidR="007F0847" w:rsidRDefault="007F0847" w:rsidP="007F0847">
            <w:pPr>
              <w:tabs>
                <w:tab w:val="right" w:pos="9639"/>
              </w:tabs>
              <w:jc w:val="left"/>
              <w:rPr>
                <w:rFonts w:ascii="Arial" w:hAnsi="Arial"/>
                <w:sz w:val="36"/>
              </w:rPr>
            </w:pPr>
            <w:r w:rsidRPr="00263CA6">
              <w:rPr>
                <w:rFonts w:ascii="Arial" w:hAnsi="Arial"/>
                <w:sz w:val="36"/>
              </w:rPr>
              <w:t>Test signals for use in telephonometry</w:t>
            </w:r>
          </w:p>
          <w:p w14:paraId="553499BE" w14:textId="54913569" w:rsidR="00263CA6" w:rsidRPr="00263CA6" w:rsidRDefault="00263CA6" w:rsidP="007F0847">
            <w:pPr>
              <w:tabs>
                <w:tab w:val="right" w:pos="9639"/>
              </w:tabs>
              <w:jc w:val="left"/>
              <w:rPr>
                <w:rFonts w:ascii="Arial" w:hAnsi="Arial"/>
                <w:sz w:val="36"/>
              </w:rPr>
            </w:pPr>
            <w:r w:rsidRPr="001C6C6F">
              <w:rPr>
                <w:rFonts w:ascii="Arial" w:hAnsi="Arial" w:cs="Arial"/>
                <w:b/>
                <w:bCs/>
                <w:sz w:val="36"/>
                <w:lang w:val="en-US"/>
              </w:rPr>
              <w:t>Amendment 1</w:t>
            </w:r>
          </w:p>
        </w:tc>
      </w:tr>
      <w:bookmarkEnd w:id="4"/>
      <w:tr w:rsidR="007F0847" w:rsidRPr="00952EEA" w14:paraId="6DFC0C46" w14:textId="77777777" w:rsidTr="00B8274B">
        <w:trPr>
          <w:cantSplit/>
          <w:trHeight w:hRule="exact" w:val="1418"/>
        </w:trPr>
        <w:tc>
          <w:tcPr>
            <w:tcW w:w="1418" w:type="dxa"/>
          </w:tcPr>
          <w:p w14:paraId="7E7B30FF" w14:textId="77777777" w:rsidR="007F0847" w:rsidRPr="00FA3A7F" w:rsidRDefault="007F0847" w:rsidP="00B8274B">
            <w:pPr>
              <w:tabs>
                <w:tab w:val="right" w:pos="9639"/>
              </w:tabs>
              <w:rPr>
                <w:rFonts w:ascii="Arial" w:hAnsi="Arial"/>
                <w:sz w:val="18"/>
              </w:rPr>
            </w:pPr>
          </w:p>
        </w:tc>
        <w:tc>
          <w:tcPr>
            <w:tcW w:w="8530" w:type="dxa"/>
            <w:gridSpan w:val="4"/>
            <w:vAlign w:val="bottom"/>
          </w:tcPr>
          <w:p w14:paraId="57139BF9" w14:textId="1B991537" w:rsidR="007F0847" w:rsidRPr="00263CA6" w:rsidRDefault="00263CA6" w:rsidP="00B8274B">
            <w:pPr>
              <w:tabs>
                <w:tab w:val="right" w:pos="9639"/>
              </w:tabs>
              <w:spacing w:before="60" w:after="240"/>
              <w:jc w:val="left"/>
              <w:rPr>
                <w:rFonts w:ascii="Arial" w:hAnsi="Arial" w:cs="Arial"/>
                <w:sz w:val="32"/>
                <w:lang w:val="fr-CH"/>
              </w:rPr>
            </w:pPr>
            <w:bookmarkStart w:id="5" w:name="dnum2e"/>
            <w:bookmarkEnd w:id="5"/>
            <w:r w:rsidRPr="001C6C6F">
              <w:rPr>
                <w:rFonts w:ascii="Arial" w:hAnsi="Arial" w:cs="Arial"/>
                <w:sz w:val="32"/>
                <w:lang w:val="fr-CH"/>
              </w:rPr>
              <w:t>Recommendation  ITU</w:t>
            </w:r>
            <w:r w:rsidRPr="001C6C6F">
              <w:rPr>
                <w:rFonts w:ascii="Arial" w:hAnsi="Arial" w:cs="Arial"/>
                <w:sz w:val="32"/>
                <w:lang w:val="fr-CH"/>
              </w:rPr>
              <w:noBreakHyphen/>
              <w:t>T  P.501 (2017)  –  Amendment 1</w:t>
            </w:r>
          </w:p>
          <w:p w14:paraId="26538AAE" w14:textId="77777777" w:rsidR="007F0847" w:rsidRPr="00263CA6" w:rsidRDefault="007F0847" w:rsidP="00B8274B">
            <w:pPr>
              <w:tabs>
                <w:tab w:val="right" w:pos="9639"/>
              </w:tabs>
              <w:spacing w:before="60"/>
              <w:jc w:val="left"/>
              <w:rPr>
                <w:rFonts w:ascii="Arial" w:hAnsi="Arial" w:cs="Arial"/>
                <w:sz w:val="32"/>
                <w:lang w:val="fr-CH"/>
              </w:rPr>
            </w:pPr>
          </w:p>
        </w:tc>
      </w:tr>
    </w:tbl>
    <w:p w14:paraId="796FDC2D" w14:textId="77777777" w:rsidR="007F0847" w:rsidRPr="00FA3A7F" w:rsidRDefault="007F0847" w:rsidP="007F0847">
      <w:pPr>
        <w:tabs>
          <w:tab w:val="right" w:pos="9639"/>
        </w:tabs>
        <w:spacing w:before="240"/>
        <w:jc w:val="right"/>
        <w:rPr>
          <w:rFonts w:ascii="Arial" w:hAnsi="Arial"/>
          <w:sz w:val="18"/>
        </w:rPr>
      </w:pPr>
      <w:r w:rsidRPr="00FA3A7F">
        <w:rPr>
          <w:rFonts w:ascii="Arial" w:hAnsi="Arial"/>
          <w:noProof/>
          <w:sz w:val="18"/>
          <w:lang w:val="en-US" w:eastAsia="zh-CN"/>
        </w:rPr>
        <w:drawing>
          <wp:inline distT="0" distB="0" distL="0" distR="0" wp14:anchorId="4E2B195B" wp14:editId="6678A8C0">
            <wp:extent cx="1533525" cy="638175"/>
            <wp:effectExtent l="19050" t="0" r="9525" b="0"/>
            <wp:docPr id="1" name="Picture 1" descr="logo_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E"/>
                    <pic:cNvPicPr>
                      <a:picLocks noChangeAspect="1" noChangeArrowheads="1"/>
                    </pic:cNvPicPr>
                  </pic:nvPicPr>
                  <pic:blipFill>
                    <a:blip r:embed="rId12" cstate="print"/>
                    <a:srcRect/>
                    <a:stretch>
                      <a:fillRect/>
                    </a:stretch>
                  </pic:blipFill>
                  <pic:spPr bwMode="auto">
                    <a:xfrm>
                      <a:off x="0" y="0"/>
                      <a:ext cx="1533525" cy="638175"/>
                    </a:xfrm>
                    <a:prstGeom prst="rect">
                      <a:avLst/>
                    </a:prstGeom>
                    <a:noFill/>
                    <a:ln w="9525">
                      <a:noFill/>
                      <a:miter lim="800000"/>
                      <a:headEnd/>
                      <a:tailEnd/>
                    </a:ln>
                  </pic:spPr>
                </pic:pic>
              </a:graphicData>
            </a:graphic>
          </wp:inline>
        </w:drawing>
      </w:r>
    </w:p>
    <w:p w14:paraId="64011DA3" w14:textId="77777777" w:rsidR="00263CA6" w:rsidRDefault="007F0847" w:rsidP="00263CA6">
      <w:pPr>
        <w:spacing w:before="80"/>
        <w:jc w:val="center"/>
        <w:rPr>
          <w:sz w:val="20"/>
          <w:lang w:val="en-US"/>
        </w:rPr>
      </w:pPr>
      <w:r w:rsidRPr="00FA3A7F">
        <w:rPr>
          <w:sz w:val="20"/>
        </w:rPr>
        <w:br w:type="page"/>
      </w:r>
      <w:r w:rsidR="00263CA6">
        <w:rPr>
          <w:sz w:val="20"/>
          <w:lang w:val="en-US"/>
        </w:rPr>
        <w:lastRenderedPageBreak/>
        <w:t>ITU-T P-SERIES RECOMMENDATIONS</w:t>
      </w:r>
    </w:p>
    <w:p w14:paraId="19DAE03E" w14:textId="77777777" w:rsidR="00263CA6" w:rsidRDefault="00263CA6" w:rsidP="00263CA6">
      <w:pPr>
        <w:spacing w:before="80" w:after="80"/>
        <w:jc w:val="center"/>
        <w:rPr>
          <w:b/>
          <w:sz w:val="20"/>
          <w:lang w:val="en-US"/>
        </w:rPr>
      </w:pPr>
      <w:r>
        <w:rPr>
          <w:b/>
          <w:sz w:val="20"/>
          <w:lang w:val="en-US"/>
        </w:rPr>
        <w:t>TELEPHONE TRANSMISSION QUALITY, TELEPHONE INSTALLATIONS, LOCAL LINE NETWORKS</w:t>
      </w:r>
    </w:p>
    <w:tbl>
      <w:tblPr>
        <w:tblStyle w:val="TableGrid"/>
        <w:tblW w:w="9945" w:type="dxa"/>
        <w:tblInd w:w="108" w:type="dxa"/>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8211"/>
        <w:gridCol w:w="1734"/>
      </w:tblGrid>
      <w:tr w:rsidR="00263CA6" w14:paraId="35EBE7BF" w14:textId="77777777" w:rsidTr="00005FE0">
        <w:tc>
          <w:tcPr>
            <w:tcW w:w="8050" w:type="dxa"/>
            <w:shd w:val="clear" w:color="auto" w:fill="auto"/>
          </w:tcPr>
          <w:p w14:paraId="7CD95ED2" w14:textId="77777777" w:rsidR="00263CA6" w:rsidRDefault="00263CA6" w:rsidP="00005FE0">
            <w:pPr>
              <w:spacing w:before="30" w:after="30" w:line="190" w:lineRule="exact"/>
              <w:jc w:val="left"/>
              <w:rPr>
                <w:sz w:val="20"/>
                <w:lang w:val="en-US"/>
              </w:rPr>
            </w:pPr>
          </w:p>
        </w:tc>
        <w:tc>
          <w:tcPr>
            <w:tcW w:w="1700" w:type="dxa"/>
            <w:shd w:val="clear" w:color="auto" w:fill="auto"/>
          </w:tcPr>
          <w:p w14:paraId="3A179640" w14:textId="77777777" w:rsidR="00263CA6" w:rsidRDefault="00263CA6" w:rsidP="00005FE0">
            <w:pPr>
              <w:spacing w:before="30" w:after="30" w:line="190" w:lineRule="exact"/>
              <w:jc w:val="left"/>
              <w:rPr>
                <w:sz w:val="20"/>
                <w:lang w:val="en-US"/>
              </w:rPr>
            </w:pPr>
          </w:p>
        </w:tc>
      </w:tr>
      <w:tr w:rsidR="00263CA6" w14:paraId="17512B2E" w14:textId="77777777" w:rsidTr="00005FE0">
        <w:tc>
          <w:tcPr>
            <w:tcW w:w="8050" w:type="dxa"/>
            <w:shd w:val="clear" w:color="auto" w:fill="auto"/>
          </w:tcPr>
          <w:p w14:paraId="362663B4" w14:textId="77777777" w:rsidR="00263CA6" w:rsidRDefault="00263CA6" w:rsidP="00005FE0">
            <w:pPr>
              <w:spacing w:before="30" w:after="30" w:line="190" w:lineRule="exact"/>
              <w:ind w:left="283"/>
              <w:jc w:val="left"/>
              <w:rPr>
                <w:sz w:val="20"/>
                <w:lang w:val="en-US"/>
              </w:rPr>
            </w:pPr>
            <w:r>
              <w:rPr>
                <w:sz w:val="20"/>
                <w:lang w:val="en-US"/>
              </w:rPr>
              <w:t>Vocabulary and effects of transmission parameters on customer opinion of transmission quality</w:t>
            </w:r>
          </w:p>
        </w:tc>
        <w:tc>
          <w:tcPr>
            <w:tcW w:w="1700" w:type="dxa"/>
            <w:shd w:val="clear" w:color="auto" w:fill="auto"/>
          </w:tcPr>
          <w:p w14:paraId="79CBB7A5"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P.10</w:t>
            </w:r>
          </w:p>
        </w:tc>
      </w:tr>
      <w:tr w:rsidR="00263CA6" w14:paraId="6BAE5622" w14:textId="77777777" w:rsidTr="00005FE0">
        <w:tc>
          <w:tcPr>
            <w:tcW w:w="8050" w:type="dxa"/>
            <w:shd w:val="clear" w:color="auto" w:fill="auto"/>
          </w:tcPr>
          <w:p w14:paraId="1FF24F77" w14:textId="77777777" w:rsidR="00263CA6" w:rsidRDefault="00263CA6" w:rsidP="00005FE0">
            <w:pPr>
              <w:spacing w:before="30" w:after="30" w:line="190" w:lineRule="exact"/>
              <w:ind w:left="283"/>
              <w:jc w:val="left"/>
              <w:rPr>
                <w:sz w:val="20"/>
                <w:lang w:val="en-US"/>
              </w:rPr>
            </w:pPr>
            <w:r>
              <w:rPr>
                <w:sz w:val="20"/>
                <w:lang w:val="en-US"/>
              </w:rPr>
              <w:t>Voice terminal characteristics</w:t>
            </w:r>
          </w:p>
        </w:tc>
        <w:tc>
          <w:tcPr>
            <w:tcW w:w="1700" w:type="dxa"/>
            <w:shd w:val="clear" w:color="auto" w:fill="auto"/>
          </w:tcPr>
          <w:p w14:paraId="2DDF5436"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P.30</w:t>
            </w:r>
          </w:p>
        </w:tc>
      </w:tr>
      <w:tr w:rsidR="00263CA6" w14:paraId="252CFA22" w14:textId="77777777" w:rsidTr="00005FE0">
        <w:tc>
          <w:tcPr>
            <w:tcW w:w="8050" w:type="dxa"/>
            <w:tcBorders>
              <w:bottom w:val="nil"/>
            </w:tcBorders>
            <w:shd w:val="clear" w:color="auto" w:fill="auto"/>
          </w:tcPr>
          <w:p w14:paraId="1A2B513D" w14:textId="77777777" w:rsidR="00263CA6" w:rsidRDefault="00263CA6" w:rsidP="00005FE0">
            <w:pPr>
              <w:spacing w:before="30" w:after="30" w:line="190" w:lineRule="exact"/>
              <w:ind w:left="283"/>
              <w:jc w:val="left"/>
              <w:rPr>
                <w:sz w:val="20"/>
                <w:lang w:val="en-US"/>
              </w:rPr>
            </w:pPr>
          </w:p>
        </w:tc>
        <w:tc>
          <w:tcPr>
            <w:tcW w:w="1700" w:type="dxa"/>
            <w:tcBorders>
              <w:bottom w:val="nil"/>
            </w:tcBorders>
            <w:shd w:val="clear" w:color="auto" w:fill="auto"/>
          </w:tcPr>
          <w:p w14:paraId="0AD84072" w14:textId="77777777" w:rsidR="00263CA6" w:rsidRDefault="00263CA6" w:rsidP="00005FE0">
            <w:pPr>
              <w:spacing w:before="30" w:after="30" w:line="190" w:lineRule="exact"/>
              <w:jc w:val="left"/>
              <w:rPr>
                <w:sz w:val="20"/>
                <w:lang w:val="en-US"/>
              </w:rPr>
            </w:pPr>
            <w:r>
              <w:rPr>
                <w:sz w:val="20"/>
                <w:lang w:val="en-US"/>
              </w:rPr>
              <w:tab/>
              <w:t>P.300</w:t>
            </w:r>
          </w:p>
        </w:tc>
      </w:tr>
      <w:tr w:rsidR="00263CA6" w14:paraId="3932D01C" w14:textId="77777777" w:rsidTr="00005FE0">
        <w:tc>
          <w:tcPr>
            <w:tcW w:w="8050" w:type="dxa"/>
            <w:tcBorders>
              <w:bottom w:val="nil"/>
            </w:tcBorders>
            <w:shd w:val="clear" w:color="auto" w:fill="auto"/>
          </w:tcPr>
          <w:p w14:paraId="49849DFA" w14:textId="77777777" w:rsidR="00263CA6" w:rsidRDefault="00263CA6" w:rsidP="00005FE0">
            <w:pPr>
              <w:spacing w:before="30" w:after="30" w:line="190" w:lineRule="exact"/>
              <w:ind w:left="283"/>
              <w:jc w:val="left"/>
              <w:rPr>
                <w:sz w:val="20"/>
                <w:lang w:val="en-US"/>
              </w:rPr>
            </w:pPr>
            <w:r>
              <w:rPr>
                <w:sz w:val="20"/>
                <w:lang w:val="en-US"/>
              </w:rPr>
              <w:t>Reference systems</w:t>
            </w:r>
          </w:p>
        </w:tc>
        <w:tc>
          <w:tcPr>
            <w:tcW w:w="1700" w:type="dxa"/>
            <w:tcBorders>
              <w:bottom w:val="nil"/>
            </w:tcBorders>
            <w:shd w:val="clear" w:color="auto" w:fill="auto"/>
          </w:tcPr>
          <w:p w14:paraId="7FAD5F6D"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P.40</w:t>
            </w:r>
          </w:p>
        </w:tc>
      </w:tr>
      <w:tr w:rsidR="00263CA6" w:rsidRPr="001C6C6F" w14:paraId="6A34B21F" w14:textId="77777777" w:rsidTr="00005FE0">
        <w:tc>
          <w:tcPr>
            <w:tcW w:w="8050" w:type="dxa"/>
            <w:tcBorders>
              <w:top w:val="nil"/>
              <w:bottom w:val="nil"/>
            </w:tcBorders>
            <w:shd w:val="pct10" w:color="auto" w:fill="auto"/>
          </w:tcPr>
          <w:p w14:paraId="6D669138" w14:textId="77777777" w:rsidR="00263CA6" w:rsidRPr="001C6C6F" w:rsidRDefault="00263CA6" w:rsidP="00005FE0">
            <w:pPr>
              <w:spacing w:before="30" w:after="30" w:line="190" w:lineRule="exact"/>
              <w:ind w:left="283"/>
              <w:jc w:val="left"/>
              <w:rPr>
                <w:b/>
                <w:sz w:val="20"/>
                <w:lang w:val="en-US"/>
              </w:rPr>
            </w:pPr>
            <w:r w:rsidRPr="001C6C6F">
              <w:rPr>
                <w:b/>
                <w:sz w:val="20"/>
                <w:lang w:val="en-US"/>
              </w:rPr>
              <w:t>Objective measuring apparatus</w:t>
            </w:r>
          </w:p>
        </w:tc>
        <w:tc>
          <w:tcPr>
            <w:tcW w:w="1700" w:type="dxa"/>
            <w:tcBorders>
              <w:top w:val="nil"/>
              <w:bottom w:val="nil"/>
            </w:tcBorders>
            <w:shd w:val="pct10" w:color="auto" w:fill="auto"/>
          </w:tcPr>
          <w:p w14:paraId="12DE0363" w14:textId="77777777" w:rsidR="00263CA6" w:rsidRPr="001C6C6F" w:rsidRDefault="00263CA6" w:rsidP="00005FE0">
            <w:pPr>
              <w:spacing w:before="30" w:after="30" w:line="190" w:lineRule="exact"/>
              <w:jc w:val="left"/>
              <w:rPr>
                <w:b/>
                <w:sz w:val="20"/>
                <w:lang w:val="en-US"/>
              </w:rPr>
            </w:pPr>
            <w:r w:rsidRPr="001C6C6F">
              <w:rPr>
                <w:b/>
                <w:sz w:val="20"/>
                <w:lang w:val="en-US"/>
              </w:rPr>
              <w:t>Series</w:t>
            </w:r>
            <w:r w:rsidRPr="001C6C6F">
              <w:rPr>
                <w:b/>
                <w:sz w:val="20"/>
                <w:lang w:val="en-US"/>
              </w:rPr>
              <w:tab/>
              <w:t>P.50</w:t>
            </w:r>
          </w:p>
        </w:tc>
      </w:tr>
      <w:tr w:rsidR="00263CA6" w:rsidRPr="001C6C6F" w14:paraId="1A0995AA" w14:textId="77777777" w:rsidTr="00005FE0">
        <w:tc>
          <w:tcPr>
            <w:tcW w:w="8050" w:type="dxa"/>
            <w:tcBorders>
              <w:top w:val="nil"/>
              <w:bottom w:val="nil"/>
            </w:tcBorders>
            <w:shd w:val="pct10" w:color="auto" w:fill="auto"/>
          </w:tcPr>
          <w:p w14:paraId="02A24235" w14:textId="77777777" w:rsidR="00263CA6" w:rsidRPr="001C6C6F" w:rsidRDefault="00263CA6" w:rsidP="00005FE0">
            <w:pPr>
              <w:spacing w:before="30" w:after="30" w:line="190" w:lineRule="exact"/>
              <w:ind w:left="283"/>
              <w:jc w:val="left"/>
              <w:rPr>
                <w:b/>
                <w:sz w:val="20"/>
                <w:lang w:val="en-US"/>
              </w:rPr>
            </w:pPr>
          </w:p>
        </w:tc>
        <w:tc>
          <w:tcPr>
            <w:tcW w:w="1700" w:type="dxa"/>
            <w:tcBorders>
              <w:top w:val="nil"/>
              <w:bottom w:val="nil"/>
            </w:tcBorders>
            <w:shd w:val="pct10" w:color="auto" w:fill="auto"/>
          </w:tcPr>
          <w:p w14:paraId="25D290CB" w14:textId="77777777" w:rsidR="00263CA6" w:rsidRPr="001C6C6F" w:rsidRDefault="00263CA6" w:rsidP="00005FE0">
            <w:pPr>
              <w:spacing w:before="30" w:after="30" w:line="190" w:lineRule="exact"/>
              <w:jc w:val="left"/>
              <w:rPr>
                <w:b/>
                <w:sz w:val="20"/>
                <w:lang w:val="en-US"/>
              </w:rPr>
            </w:pPr>
            <w:r>
              <w:rPr>
                <w:b/>
                <w:sz w:val="20"/>
                <w:lang w:val="en-US"/>
              </w:rPr>
              <w:tab/>
            </w:r>
            <w:r w:rsidRPr="001C6C6F">
              <w:rPr>
                <w:b/>
                <w:sz w:val="20"/>
                <w:lang w:val="en-US"/>
              </w:rPr>
              <w:t>P.500</w:t>
            </w:r>
          </w:p>
        </w:tc>
      </w:tr>
      <w:tr w:rsidR="00263CA6" w14:paraId="6999A43D" w14:textId="77777777" w:rsidTr="00005FE0">
        <w:tc>
          <w:tcPr>
            <w:tcW w:w="8050" w:type="dxa"/>
            <w:shd w:val="clear" w:color="auto" w:fill="auto"/>
          </w:tcPr>
          <w:p w14:paraId="7CBF6409" w14:textId="77777777" w:rsidR="00263CA6" w:rsidRDefault="00263CA6" w:rsidP="00005FE0">
            <w:pPr>
              <w:spacing w:before="30" w:after="30" w:line="190" w:lineRule="exact"/>
              <w:ind w:left="283"/>
              <w:jc w:val="left"/>
              <w:rPr>
                <w:sz w:val="20"/>
                <w:lang w:val="en-US"/>
              </w:rPr>
            </w:pPr>
            <w:r>
              <w:rPr>
                <w:sz w:val="20"/>
                <w:lang w:val="en-US"/>
              </w:rPr>
              <w:t>Objective electro-acoustical measurements</w:t>
            </w:r>
          </w:p>
        </w:tc>
        <w:tc>
          <w:tcPr>
            <w:tcW w:w="1700" w:type="dxa"/>
            <w:shd w:val="clear" w:color="auto" w:fill="auto"/>
          </w:tcPr>
          <w:p w14:paraId="556D9FD5"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P.60</w:t>
            </w:r>
          </w:p>
        </w:tc>
      </w:tr>
      <w:tr w:rsidR="00263CA6" w14:paraId="103DD088" w14:textId="77777777" w:rsidTr="00005FE0">
        <w:tc>
          <w:tcPr>
            <w:tcW w:w="8050" w:type="dxa"/>
            <w:shd w:val="clear" w:color="auto" w:fill="auto"/>
          </w:tcPr>
          <w:p w14:paraId="463EADA6" w14:textId="77777777" w:rsidR="00263CA6" w:rsidRDefault="00263CA6" w:rsidP="00005FE0">
            <w:pPr>
              <w:spacing w:before="30" w:after="30" w:line="190" w:lineRule="exact"/>
              <w:ind w:left="283"/>
              <w:jc w:val="left"/>
              <w:rPr>
                <w:sz w:val="20"/>
                <w:lang w:val="en-US"/>
              </w:rPr>
            </w:pPr>
            <w:r>
              <w:rPr>
                <w:sz w:val="20"/>
                <w:lang w:val="en-US"/>
              </w:rPr>
              <w:t>Measurements related to speech loudness</w:t>
            </w:r>
          </w:p>
        </w:tc>
        <w:tc>
          <w:tcPr>
            <w:tcW w:w="1700" w:type="dxa"/>
            <w:shd w:val="clear" w:color="auto" w:fill="auto"/>
          </w:tcPr>
          <w:p w14:paraId="6D988BF3"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P.70</w:t>
            </w:r>
          </w:p>
        </w:tc>
      </w:tr>
      <w:tr w:rsidR="00263CA6" w14:paraId="4C746343" w14:textId="77777777" w:rsidTr="00005FE0">
        <w:tc>
          <w:tcPr>
            <w:tcW w:w="8050" w:type="dxa"/>
            <w:shd w:val="clear" w:color="auto" w:fill="auto"/>
          </w:tcPr>
          <w:p w14:paraId="2E75B092" w14:textId="77777777" w:rsidR="00263CA6" w:rsidRDefault="00263CA6" w:rsidP="00005FE0">
            <w:pPr>
              <w:spacing w:before="30" w:after="30" w:line="190" w:lineRule="exact"/>
              <w:ind w:left="283"/>
              <w:jc w:val="left"/>
              <w:rPr>
                <w:sz w:val="20"/>
                <w:lang w:val="en-US"/>
              </w:rPr>
            </w:pPr>
            <w:r>
              <w:rPr>
                <w:sz w:val="20"/>
                <w:lang w:val="en-US"/>
              </w:rPr>
              <w:t>Methods for objective and subjective assessment of speech quality</w:t>
            </w:r>
          </w:p>
        </w:tc>
        <w:tc>
          <w:tcPr>
            <w:tcW w:w="1700" w:type="dxa"/>
            <w:shd w:val="clear" w:color="auto" w:fill="auto"/>
          </w:tcPr>
          <w:p w14:paraId="7403AF99"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P.80</w:t>
            </w:r>
          </w:p>
        </w:tc>
      </w:tr>
      <w:tr w:rsidR="00263CA6" w14:paraId="458EC187" w14:textId="77777777" w:rsidTr="00005FE0">
        <w:tc>
          <w:tcPr>
            <w:tcW w:w="8050" w:type="dxa"/>
            <w:tcBorders>
              <w:top w:val="nil"/>
              <w:bottom w:val="nil"/>
            </w:tcBorders>
            <w:shd w:val="clear" w:color="auto" w:fill="auto"/>
          </w:tcPr>
          <w:p w14:paraId="2810E3B9" w14:textId="77777777" w:rsidR="00263CA6" w:rsidRDefault="00263CA6" w:rsidP="00005FE0">
            <w:pPr>
              <w:spacing w:before="30" w:after="30" w:line="190" w:lineRule="exact"/>
              <w:ind w:left="283"/>
              <w:jc w:val="left"/>
              <w:rPr>
                <w:sz w:val="20"/>
                <w:lang w:val="en-US"/>
              </w:rPr>
            </w:pPr>
            <w:r>
              <w:rPr>
                <w:sz w:val="20"/>
                <w:lang w:val="en-US"/>
              </w:rPr>
              <w:t>Methods for objective and subjective assessment of speech  and video quality</w:t>
            </w:r>
          </w:p>
        </w:tc>
        <w:tc>
          <w:tcPr>
            <w:tcW w:w="1700" w:type="dxa"/>
            <w:tcBorders>
              <w:top w:val="nil"/>
              <w:bottom w:val="nil"/>
            </w:tcBorders>
            <w:shd w:val="clear" w:color="auto" w:fill="auto"/>
          </w:tcPr>
          <w:p w14:paraId="2AFCF6A4"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P.800</w:t>
            </w:r>
          </w:p>
        </w:tc>
      </w:tr>
      <w:tr w:rsidR="00263CA6" w14:paraId="3ABA71ED" w14:textId="77777777" w:rsidTr="00005FE0">
        <w:tc>
          <w:tcPr>
            <w:tcW w:w="8050" w:type="dxa"/>
            <w:tcBorders>
              <w:top w:val="nil"/>
              <w:bottom w:val="nil"/>
            </w:tcBorders>
            <w:shd w:val="clear" w:color="auto" w:fill="auto"/>
          </w:tcPr>
          <w:p w14:paraId="10A32A9E" w14:textId="77777777" w:rsidR="00263CA6" w:rsidRDefault="00263CA6" w:rsidP="00005FE0">
            <w:pPr>
              <w:spacing w:before="30" w:after="30" w:line="190" w:lineRule="exact"/>
              <w:ind w:left="283"/>
              <w:jc w:val="left"/>
              <w:rPr>
                <w:sz w:val="20"/>
                <w:lang w:val="en-US"/>
              </w:rPr>
            </w:pPr>
            <w:r>
              <w:rPr>
                <w:sz w:val="20"/>
                <w:lang w:val="en-US"/>
              </w:rPr>
              <w:t>Audiovisual quality in multimedia services</w:t>
            </w:r>
          </w:p>
        </w:tc>
        <w:tc>
          <w:tcPr>
            <w:tcW w:w="1700" w:type="dxa"/>
            <w:tcBorders>
              <w:top w:val="nil"/>
              <w:bottom w:val="nil"/>
            </w:tcBorders>
            <w:shd w:val="clear" w:color="auto" w:fill="auto"/>
          </w:tcPr>
          <w:p w14:paraId="5EA6A951"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P.900</w:t>
            </w:r>
          </w:p>
        </w:tc>
      </w:tr>
      <w:tr w:rsidR="00263CA6" w14:paraId="77EFC14E" w14:textId="77777777" w:rsidTr="00005FE0">
        <w:tc>
          <w:tcPr>
            <w:tcW w:w="8050" w:type="dxa"/>
            <w:tcBorders>
              <w:top w:val="nil"/>
              <w:bottom w:val="nil"/>
            </w:tcBorders>
            <w:shd w:val="clear" w:color="auto" w:fill="auto"/>
          </w:tcPr>
          <w:p w14:paraId="1DB16159" w14:textId="77777777" w:rsidR="00263CA6" w:rsidRDefault="00263CA6" w:rsidP="00005FE0">
            <w:pPr>
              <w:spacing w:before="30" w:after="30" w:line="190" w:lineRule="exact"/>
              <w:ind w:left="283"/>
              <w:jc w:val="left"/>
              <w:rPr>
                <w:sz w:val="20"/>
                <w:lang w:val="en-US"/>
              </w:rPr>
            </w:pPr>
            <w:r>
              <w:rPr>
                <w:sz w:val="20"/>
                <w:lang w:val="en-US"/>
              </w:rPr>
              <w:t>Transmission performance and QoS aspects of IP end-points</w:t>
            </w:r>
          </w:p>
        </w:tc>
        <w:tc>
          <w:tcPr>
            <w:tcW w:w="1700" w:type="dxa"/>
            <w:tcBorders>
              <w:top w:val="nil"/>
              <w:bottom w:val="nil"/>
            </w:tcBorders>
            <w:shd w:val="clear" w:color="auto" w:fill="auto"/>
          </w:tcPr>
          <w:p w14:paraId="38F05B6A"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P.1000</w:t>
            </w:r>
          </w:p>
        </w:tc>
      </w:tr>
      <w:tr w:rsidR="00263CA6" w14:paraId="1122C12C" w14:textId="77777777" w:rsidTr="00005FE0">
        <w:tc>
          <w:tcPr>
            <w:tcW w:w="8050" w:type="dxa"/>
            <w:tcBorders>
              <w:top w:val="nil"/>
              <w:bottom w:val="nil"/>
            </w:tcBorders>
            <w:shd w:val="clear" w:color="auto" w:fill="auto"/>
          </w:tcPr>
          <w:p w14:paraId="43D7B855" w14:textId="77777777" w:rsidR="00263CA6" w:rsidRDefault="00263CA6" w:rsidP="00005FE0">
            <w:pPr>
              <w:spacing w:before="30" w:after="30" w:line="190" w:lineRule="exact"/>
              <w:ind w:left="283"/>
              <w:jc w:val="left"/>
              <w:rPr>
                <w:sz w:val="20"/>
                <w:lang w:val="en-US"/>
              </w:rPr>
            </w:pPr>
            <w:r>
              <w:rPr>
                <w:sz w:val="20"/>
                <w:lang w:val="en-US"/>
              </w:rPr>
              <w:t>Communications involving vehicles</w:t>
            </w:r>
          </w:p>
        </w:tc>
        <w:tc>
          <w:tcPr>
            <w:tcW w:w="1700" w:type="dxa"/>
            <w:tcBorders>
              <w:top w:val="nil"/>
              <w:bottom w:val="nil"/>
            </w:tcBorders>
            <w:shd w:val="clear" w:color="auto" w:fill="auto"/>
          </w:tcPr>
          <w:p w14:paraId="45C77D67"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P.1100</w:t>
            </w:r>
          </w:p>
        </w:tc>
      </w:tr>
      <w:tr w:rsidR="00263CA6" w14:paraId="5BD69F3D" w14:textId="77777777" w:rsidTr="00005FE0">
        <w:tc>
          <w:tcPr>
            <w:tcW w:w="8050" w:type="dxa"/>
            <w:tcBorders>
              <w:top w:val="nil"/>
              <w:bottom w:val="nil"/>
            </w:tcBorders>
            <w:shd w:val="clear" w:color="auto" w:fill="auto"/>
          </w:tcPr>
          <w:p w14:paraId="7D5965E9" w14:textId="77777777" w:rsidR="00263CA6" w:rsidRDefault="00263CA6" w:rsidP="00005FE0">
            <w:pPr>
              <w:spacing w:before="30" w:after="30" w:line="190" w:lineRule="exact"/>
              <w:ind w:left="283"/>
              <w:jc w:val="left"/>
              <w:rPr>
                <w:sz w:val="20"/>
                <w:lang w:val="en-US"/>
              </w:rPr>
            </w:pPr>
            <w:r>
              <w:rPr>
                <w:sz w:val="20"/>
                <w:lang w:val="en-US"/>
              </w:rPr>
              <w:t>Models and tools for quality assessment of streamed media</w:t>
            </w:r>
          </w:p>
        </w:tc>
        <w:tc>
          <w:tcPr>
            <w:tcW w:w="1700" w:type="dxa"/>
            <w:tcBorders>
              <w:top w:val="nil"/>
              <w:bottom w:val="nil"/>
            </w:tcBorders>
            <w:shd w:val="clear" w:color="auto" w:fill="auto"/>
          </w:tcPr>
          <w:p w14:paraId="69A78CEF"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P.1200</w:t>
            </w:r>
          </w:p>
        </w:tc>
      </w:tr>
      <w:tr w:rsidR="00263CA6" w14:paraId="6A776F6D" w14:textId="77777777" w:rsidTr="00005FE0">
        <w:tc>
          <w:tcPr>
            <w:tcW w:w="8050" w:type="dxa"/>
            <w:tcBorders>
              <w:top w:val="nil"/>
              <w:bottom w:val="nil"/>
            </w:tcBorders>
            <w:shd w:val="clear" w:color="auto" w:fill="auto"/>
          </w:tcPr>
          <w:p w14:paraId="53A7CF03" w14:textId="77777777" w:rsidR="00263CA6" w:rsidRDefault="00263CA6" w:rsidP="00005FE0">
            <w:pPr>
              <w:spacing w:before="30" w:after="30" w:line="190" w:lineRule="exact"/>
              <w:ind w:left="283"/>
              <w:jc w:val="left"/>
              <w:rPr>
                <w:sz w:val="20"/>
                <w:lang w:val="en-US"/>
              </w:rPr>
            </w:pPr>
            <w:r>
              <w:rPr>
                <w:sz w:val="20"/>
                <w:lang w:val="en-US"/>
              </w:rPr>
              <w:t>Telemeeting assessment</w:t>
            </w:r>
          </w:p>
        </w:tc>
        <w:tc>
          <w:tcPr>
            <w:tcW w:w="1700" w:type="dxa"/>
            <w:tcBorders>
              <w:top w:val="nil"/>
              <w:bottom w:val="nil"/>
            </w:tcBorders>
            <w:shd w:val="clear" w:color="auto" w:fill="auto"/>
          </w:tcPr>
          <w:p w14:paraId="67BD767C"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P.1300</w:t>
            </w:r>
          </w:p>
        </w:tc>
      </w:tr>
      <w:tr w:rsidR="00263CA6" w14:paraId="12188184" w14:textId="77777777" w:rsidTr="00005FE0">
        <w:tc>
          <w:tcPr>
            <w:tcW w:w="8050" w:type="dxa"/>
            <w:tcBorders>
              <w:top w:val="nil"/>
              <w:bottom w:val="nil"/>
            </w:tcBorders>
            <w:shd w:val="clear" w:color="auto" w:fill="auto"/>
          </w:tcPr>
          <w:p w14:paraId="02FA9686" w14:textId="77777777" w:rsidR="00263CA6" w:rsidRDefault="00263CA6" w:rsidP="00005FE0">
            <w:pPr>
              <w:spacing w:before="30" w:after="30" w:line="190" w:lineRule="exact"/>
              <w:ind w:left="283"/>
              <w:jc w:val="left"/>
              <w:rPr>
                <w:sz w:val="20"/>
                <w:lang w:val="en-US"/>
              </w:rPr>
            </w:pPr>
            <w:r>
              <w:rPr>
                <w:sz w:val="20"/>
                <w:lang w:val="en-US"/>
              </w:rPr>
              <w:t>Statistical analysis, evaluation and reporting guidelines of quality measurements</w:t>
            </w:r>
          </w:p>
        </w:tc>
        <w:tc>
          <w:tcPr>
            <w:tcW w:w="1700" w:type="dxa"/>
            <w:tcBorders>
              <w:top w:val="nil"/>
              <w:bottom w:val="nil"/>
            </w:tcBorders>
            <w:shd w:val="clear" w:color="auto" w:fill="auto"/>
          </w:tcPr>
          <w:p w14:paraId="626D31B3"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P.1400</w:t>
            </w:r>
          </w:p>
        </w:tc>
      </w:tr>
      <w:tr w:rsidR="00263CA6" w14:paraId="38AFFE0D" w14:textId="77777777" w:rsidTr="00005FE0">
        <w:tc>
          <w:tcPr>
            <w:tcW w:w="8050" w:type="dxa"/>
            <w:tcBorders>
              <w:top w:val="nil"/>
              <w:bottom w:val="nil"/>
            </w:tcBorders>
            <w:shd w:val="clear" w:color="auto" w:fill="auto"/>
          </w:tcPr>
          <w:p w14:paraId="512D5522" w14:textId="77777777" w:rsidR="00263CA6" w:rsidRDefault="00263CA6" w:rsidP="00005FE0">
            <w:pPr>
              <w:spacing w:before="30" w:after="30" w:line="190" w:lineRule="exact"/>
              <w:ind w:left="283"/>
              <w:jc w:val="left"/>
              <w:rPr>
                <w:sz w:val="20"/>
                <w:lang w:val="en-US"/>
              </w:rPr>
            </w:pPr>
            <w:r>
              <w:rPr>
                <w:sz w:val="20"/>
                <w:lang w:val="en-US"/>
              </w:rPr>
              <w:t>Methods for objective and subjective assessment of quality of services other than speech and video</w:t>
            </w:r>
          </w:p>
        </w:tc>
        <w:tc>
          <w:tcPr>
            <w:tcW w:w="1700" w:type="dxa"/>
            <w:tcBorders>
              <w:top w:val="nil"/>
              <w:bottom w:val="nil"/>
            </w:tcBorders>
            <w:shd w:val="clear" w:color="auto" w:fill="auto"/>
          </w:tcPr>
          <w:p w14:paraId="5327CB53" w14:textId="77777777" w:rsidR="00263CA6" w:rsidRDefault="00263CA6" w:rsidP="00005FE0">
            <w:pPr>
              <w:spacing w:before="30" w:after="30" w:line="190" w:lineRule="exact"/>
              <w:jc w:val="left"/>
              <w:rPr>
                <w:sz w:val="20"/>
                <w:lang w:val="en-US"/>
              </w:rPr>
            </w:pPr>
            <w:r>
              <w:rPr>
                <w:sz w:val="20"/>
                <w:lang w:val="en-US"/>
              </w:rPr>
              <w:t>Series</w:t>
            </w:r>
            <w:r>
              <w:rPr>
                <w:sz w:val="20"/>
                <w:lang w:val="en-US"/>
              </w:rPr>
              <w:tab/>
              <w:t>P.1500</w:t>
            </w:r>
          </w:p>
        </w:tc>
      </w:tr>
      <w:tr w:rsidR="00263CA6" w14:paraId="68781AF4" w14:textId="77777777" w:rsidTr="00005FE0">
        <w:tc>
          <w:tcPr>
            <w:tcW w:w="8050" w:type="dxa"/>
            <w:tcBorders>
              <w:top w:val="nil"/>
            </w:tcBorders>
            <w:shd w:val="clear" w:color="auto" w:fill="auto"/>
          </w:tcPr>
          <w:p w14:paraId="52B21CD3" w14:textId="77777777" w:rsidR="00263CA6" w:rsidRDefault="00263CA6" w:rsidP="00005FE0">
            <w:pPr>
              <w:spacing w:before="30" w:after="30" w:line="190" w:lineRule="exact"/>
              <w:ind w:left="283"/>
              <w:jc w:val="left"/>
              <w:rPr>
                <w:sz w:val="20"/>
                <w:lang w:val="en-US"/>
              </w:rPr>
            </w:pPr>
          </w:p>
        </w:tc>
        <w:tc>
          <w:tcPr>
            <w:tcW w:w="1700" w:type="dxa"/>
            <w:tcBorders>
              <w:top w:val="nil"/>
            </w:tcBorders>
            <w:shd w:val="clear" w:color="auto" w:fill="auto"/>
          </w:tcPr>
          <w:p w14:paraId="1608BE45" w14:textId="77777777" w:rsidR="00263CA6" w:rsidRDefault="00263CA6" w:rsidP="00005FE0">
            <w:pPr>
              <w:spacing w:before="30" w:after="30" w:line="190" w:lineRule="exact"/>
              <w:jc w:val="left"/>
              <w:rPr>
                <w:sz w:val="20"/>
                <w:lang w:val="en-US"/>
              </w:rPr>
            </w:pPr>
          </w:p>
        </w:tc>
      </w:tr>
    </w:tbl>
    <w:p w14:paraId="62AF0431" w14:textId="77777777" w:rsidR="00263CA6" w:rsidRPr="001C6C6F" w:rsidRDefault="00263CA6" w:rsidP="00263CA6">
      <w:pPr>
        <w:spacing w:before="80" w:after="80"/>
        <w:jc w:val="left"/>
        <w:rPr>
          <w:sz w:val="18"/>
          <w:lang w:val="en-US"/>
        </w:rPr>
      </w:pPr>
      <w:r>
        <w:rPr>
          <w:i/>
          <w:sz w:val="18"/>
          <w:lang w:val="en-US"/>
        </w:rPr>
        <w:t>For further details, please refer to the list of ITU-T Recommendations.</w:t>
      </w:r>
    </w:p>
    <w:p w14:paraId="2A3881A5" w14:textId="6BACECB0" w:rsidR="007F0847" w:rsidRPr="00FA3A7F" w:rsidRDefault="007F0847" w:rsidP="00263CA6">
      <w:pPr>
        <w:spacing w:before="80"/>
        <w:jc w:val="center"/>
        <w:rPr>
          <w:sz w:val="18"/>
        </w:rPr>
      </w:pPr>
    </w:p>
    <w:p w14:paraId="54D27294" w14:textId="77777777" w:rsidR="007F0847" w:rsidRPr="00FA3A7F" w:rsidRDefault="007F0847" w:rsidP="007F0847">
      <w:pPr>
        <w:spacing w:before="80"/>
        <w:jc w:val="center"/>
        <w:rPr>
          <w:sz w:val="20"/>
        </w:rPr>
      </w:pPr>
    </w:p>
    <w:p w14:paraId="2882773A" w14:textId="77777777" w:rsidR="007F0847" w:rsidRPr="00FA3A7F" w:rsidRDefault="007F0847" w:rsidP="007F0847">
      <w:pPr>
        <w:spacing w:before="80"/>
        <w:jc w:val="left"/>
        <w:rPr>
          <w:i/>
          <w:sz w:val="20"/>
        </w:rPr>
      </w:pPr>
    </w:p>
    <w:p w14:paraId="3024AF48" w14:textId="77777777" w:rsidR="007F0847" w:rsidRPr="00FA3A7F" w:rsidRDefault="007F0847" w:rsidP="007F0847">
      <w:pPr>
        <w:jc w:val="left"/>
        <w:sectPr w:rsidR="007F0847" w:rsidRPr="00FA3A7F">
          <w:headerReference w:type="even" r:id="rId13"/>
          <w:headerReference w:type="default" r:id="rId14"/>
          <w:pgSz w:w="11907" w:h="16840" w:code="9"/>
          <w:pgMar w:top="1089" w:right="1089" w:bottom="284" w:left="1089" w:header="567" w:footer="284" w:gutter="0"/>
          <w:pgNumType w:start="1"/>
          <w:cols w:space="720"/>
        </w:sectPr>
      </w:pPr>
    </w:p>
    <w:tbl>
      <w:tblPr>
        <w:tblW w:w="9945" w:type="dxa"/>
        <w:tblLayout w:type="fixed"/>
        <w:tblLook w:val="0000" w:firstRow="0" w:lastRow="0" w:firstColumn="0" w:lastColumn="0" w:noHBand="0" w:noVBand="0"/>
      </w:tblPr>
      <w:tblGrid>
        <w:gridCol w:w="9945"/>
      </w:tblGrid>
      <w:tr w:rsidR="007F0847" w:rsidRPr="00FA3A7F" w14:paraId="71DC8F7B" w14:textId="77777777" w:rsidTr="004F1762">
        <w:tc>
          <w:tcPr>
            <w:tcW w:w="9945" w:type="dxa"/>
          </w:tcPr>
          <w:p w14:paraId="0A653460" w14:textId="77777777" w:rsidR="007F0847" w:rsidRPr="00FA3A7F" w:rsidRDefault="007F0847" w:rsidP="00B8274B">
            <w:pPr>
              <w:pStyle w:val="RecNo"/>
            </w:pPr>
            <w:r w:rsidRPr="00FA3A7F">
              <w:lastRenderedPageBreak/>
              <w:t>Recommendation ITU-T P.501</w:t>
            </w:r>
          </w:p>
          <w:p w14:paraId="4974B7D9" w14:textId="77777777" w:rsidR="007F0847" w:rsidRDefault="007F0847" w:rsidP="00FA394C">
            <w:pPr>
              <w:pStyle w:val="Rectitle"/>
              <w:spacing w:before="240"/>
            </w:pPr>
            <w:r w:rsidRPr="00FA3A7F">
              <w:t>Test signals for use in telephonometry</w:t>
            </w:r>
          </w:p>
          <w:p w14:paraId="288783EB" w14:textId="1DCD6A0A" w:rsidR="00263CA6" w:rsidRPr="00263CA6" w:rsidRDefault="00263CA6" w:rsidP="00FA394C">
            <w:pPr>
              <w:pStyle w:val="AnnexNoTitle"/>
              <w:spacing w:before="360"/>
              <w:rPr>
                <w:lang w:val="fr-CH"/>
              </w:rPr>
            </w:pPr>
            <w:bookmarkStart w:id="6" w:name="_Toc520700838"/>
            <w:r w:rsidRPr="001C6C6F">
              <w:rPr>
                <w:lang w:val="fr-CH"/>
              </w:rPr>
              <w:t>Amendment 1</w:t>
            </w:r>
            <w:bookmarkEnd w:id="6"/>
          </w:p>
        </w:tc>
      </w:tr>
      <w:tr w:rsidR="007F0847" w:rsidRPr="00FA3A7F" w14:paraId="090D17E0" w14:textId="77777777" w:rsidTr="004F1762">
        <w:tc>
          <w:tcPr>
            <w:tcW w:w="9945" w:type="dxa"/>
          </w:tcPr>
          <w:p w14:paraId="5F0951BE" w14:textId="77777777" w:rsidR="007F0847" w:rsidRPr="00FA394C" w:rsidRDefault="007F0847" w:rsidP="00B8274B">
            <w:pPr>
              <w:pStyle w:val="Headingb"/>
              <w:rPr>
                <w:sz w:val="20"/>
              </w:rPr>
            </w:pPr>
            <w:r w:rsidRPr="00FA394C">
              <w:rPr>
                <w:sz w:val="20"/>
              </w:rPr>
              <w:t>Summary</w:t>
            </w:r>
          </w:p>
          <w:p w14:paraId="29BB04BA" w14:textId="4B094323" w:rsidR="007F0847" w:rsidRPr="00FA394C" w:rsidRDefault="007F0847" w:rsidP="006874CA">
            <w:pPr>
              <w:rPr>
                <w:sz w:val="20"/>
              </w:rPr>
            </w:pPr>
            <w:r w:rsidRPr="00FA394C">
              <w:rPr>
                <w:sz w:val="20"/>
              </w:rPr>
              <w:t xml:space="preserve">Recommendation ITU-T P.501 describes test signals </w:t>
            </w:r>
            <w:r w:rsidR="006874CA" w:rsidRPr="00FA394C">
              <w:rPr>
                <w:sz w:val="20"/>
              </w:rPr>
              <w:t>that</w:t>
            </w:r>
            <w:r w:rsidRPr="00FA394C">
              <w:rPr>
                <w:sz w:val="20"/>
              </w:rPr>
              <w:t xml:space="preserve"> are applicable for several purposes in telephonometry. Recommendation </w:t>
            </w:r>
            <w:r w:rsidR="006874CA" w:rsidRPr="00FA394C">
              <w:rPr>
                <w:sz w:val="20"/>
              </w:rPr>
              <w:t xml:space="preserve">ITU-T P.501 </w:t>
            </w:r>
            <w:r w:rsidRPr="00FA394C">
              <w:rPr>
                <w:sz w:val="20"/>
              </w:rPr>
              <w:t xml:space="preserve">gives a wide variety of test signals starting with low complexity test signals up to test signals with a high degree of complexity incorporating </w:t>
            </w:r>
            <w:r w:rsidR="006874CA" w:rsidRPr="00FA394C">
              <w:rPr>
                <w:sz w:val="20"/>
              </w:rPr>
              <w:t>m</w:t>
            </w:r>
            <w:r w:rsidRPr="00FA394C">
              <w:rPr>
                <w:sz w:val="20"/>
              </w:rPr>
              <w:t>a</w:t>
            </w:r>
            <w:r w:rsidR="006874CA" w:rsidRPr="00FA394C">
              <w:rPr>
                <w:sz w:val="20"/>
              </w:rPr>
              <w:t>ny</w:t>
            </w:r>
            <w:r w:rsidRPr="00FA394C">
              <w:rPr>
                <w:sz w:val="20"/>
              </w:rPr>
              <w:t xml:space="preserve"> typical parameters of speech. Besides technical signals</w:t>
            </w:r>
            <w:r w:rsidR="004F7A97" w:rsidRPr="00FA394C">
              <w:rPr>
                <w:sz w:val="20"/>
              </w:rPr>
              <w:t>,</w:t>
            </w:r>
            <w:r w:rsidRPr="00FA394C">
              <w:rPr>
                <w:sz w:val="20"/>
              </w:rPr>
              <w:t xml:space="preserve"> such as sine waves or noise, more speech-like signals are described.</w:t>
            </w:r>
          </w:p>
          <w:p w14:paraId="06B115F6" w14:textId="6006D4FA" w:rsidR="007F0847" w:rsidRPr="00FA394C" w:rsidRDefault="007F0847" w:rsidP="004B1E52">
            <w:pPr>
              <w:rPr>
                <w:sz w:val="20"/>
              </w:rPr>
            </w:pPr>
            <w:r w:rsidRPr="00FA394C">
              <w:rPr>
                <w:sz w:val="20"/>
              </w:rPr>
              <w:t xml:space="preserve">Recommendation </w:t>
            </w:r>
            <w:r w:rsidR="006874CA" w:rsidRPr="00FA394C">
              <w:rPr>
                <w:sz w:val="20"/>
              </w:rPr>
              <w:t xml:space="preserve">ITU-T P.501 </w:t>
            </w:r>
            <w:r w:rsidRPr="00FA394C">
              <w:rPr>
                <w:sz w:val="20"/>
              </w:rPr>
              <w:t>describes the principles of signal construction for each type of test signal. Characteristic properties</w:t>
            </w:r>
            <w:r w:rsidR="004F7A97" w:rsidRPr="00FA394C">
              <w:rPr>
                <w:sz w:val="20"/>
              </w:rPr>
              <w:t>,</w:t>
            </w:r>
            <w:r w:rsidRPr="00FA394C">
              <w:rPr>
                <w:sz w:val="20"/>
              </w:rPr>
              <w:t xml:space="preserve"> such as power density spectra, probability density functions or shaping filter responses</w:t>
            </w:r>
            <w:r w:rsidR="004F7A97" w:rsidRPr="00FA394C">
              <w:rPr>
                <w:sz w:val="20"/>
              </w:rPr>
              <w:t>,</w:t>
            </w:r>
            <w:r w:rsidRPr="00FA394C">
              <w:rPr>
                <w:sz w:val="20"/>
              </w:rPr>
              <w:t xml:space="preserve"> are shown.</w:t>
            </w:r>
          </w:p>
          <w:p w14:paraId="52A42F4B" w14:textId="06E79A21" w:rsidR="007F0847" w:rsidRPr="00FA394C" w:rsidRDefault="007F0847" w:rsidP="004B1E52">
            <w:pPr>
              <w:rPr>
                <w:spacing w:val="-2"/>
                <w:sz w:val="20"/>
              </w:rPr>
            </w:pPr>
            <w:r w:rsidRPr="00FA394C">
              <w:rPr>
                <w:spacing w:val="-2"/>
                <w:sz w:val="20"/>
              </w:rPr>
              <w:t xml:space="preserve">Recommendation </w:t>
            </w:r>
            <w:r w:rsidR="006874CA" w:rsidRPr="00FA394C">
              <w:rPr>
                <w:sz w:val="20"/>
              </w:rPr>
              <w:t xml:space="preserve">ITU-T P.501 </w:t>
            </w:r>
            <w:r w:rsidRPr="00FA394C">
              <w:rPr>
                <w:spacing w:val="-2"/>
                <w:sz w:val="20"/>
              </w:rPr>
              <w:t xml:space="preserve">gives an overview </w:t>
            </w:r>
            <w:r w:rsidR="006874CA" w:rsidRPr="00FA394C">
              <w:rPr>
                <w:spacing w:val="-2"/>
                <w:sz w:val="20"/>
              </w:rPr>
              <w:t>of</w:t>
            </w:r>
            <w:r w:rsidRPr="00FA394C">
              <w:rPr>
                <w:spacing w:val="-2"/>
                <w:sz w:val="20"/>
              </w:rPr>
              <w:t xml:space="preserve"> the typical application of the test signals described. This overview is a guideline giving general application rules. The detailed description of the application</w:t>
            </w:r>
            <w:r w:rsidR="006874CA" w:rsidRPr="00FA394C">
              <w:rPr>
                <w:spacing w:val="-2"/>
                <w:sz w:val="20"/>
              </w:rPr>
              <w:t>,</w:t>
            </w:r>
            <w:r w:rsidRPr="00FA394C">
              <w:rPr>
                <w:spacing w:val="-2"/>
                <w:sz w:val="20"/>
              </w:rPr>
              <w:t xml:space="preserve"> however</w:t>
            </w:r>
            <w:r w:rsidR="006874CA" w:rsidRPr="00FA394C">
              <w:rPr>
                <w:spacing w:val="-2"/>
                <w:sz w:val="20"/>
              </w:rPr>
              <w:t>,</w:t>
            </w:r>
            <w:r w:rsidRPr="00FA394C">
              <w:rPr>
                <w:spacing w:val="-2"/>
                <w:sz w:val="20"/>
              </w:rPr>
              <w:t xml:space="preserve"> should be found in the individual Recommendations describing the measurement procedures for </w:t>
            </w:r>
            <w:r w:rsidR="004F7A97" w:rsidRPr="00FA394C">
              <w:rPr>
                <w:spacing w:val="-2"/>
                <w:sz w:val="20"/>
              </w:rPr>
              <w:t>specific</w:t>
            </w:r>
            <w:r w:rsidRPr="00FA394C">
              <w:rPr>
                <w:spacing w:val="-2"/>
                <w:sz w:val="20"/>
              </w:rPr>
              <w:t xml:space="preserve"> application</w:t>
            </w:r>
            <w:r w:rsidR="00396DFD" w:rsidRPr="00FA394C">
              <w:rPr>
                <w:spacing w:val="-2"/>
                <w:sz w:val="20"/>
              </w:rPr>
              <w:t>s</w:t>
            </w:r>
            <w:r w:rsidRPr="00FA394C">
              <w:rPr>
                <w:spacing w:val="-2"/>
                <w:sz w:val="20"/>
              </w:rPr>
              <w:t>.</w:t>
            </w:r>
          </w:p>
          <w:p w14:paraId="7FB74189" w14:textId="77777777" w:rsidR="007F0847" w:rsidRPr="00FA394C" w:rsidRDefault="007F0847" w:rsidP="007F0847">
            <w:pPr>
              <w:rPr>
                <w:sz w:val="20"/>
              </w:rPr>
            </w:pPr>
            <w:r w:rsidRPr="00FA394C">
              <w:rPr>
                <w:sz w:val="20"/>
              </w:rPr>
              <w:t>In order to avoid problems in creating the test signals described, all these test signals are freely available for download from the ITU-T test signals database.</w:t>
            </w:r>
          </w:p>
          <w:p w14:paraId="345A1730" w14:textId="5F993A6E" w:rsidR="007F0847" w:rsidRPr="00FA394C" w:rsidRDefault="007F0847" w:rsidP="007F0847">
            <w:pPr>
              <w:rPr>
                <w:sz w:val="20"/>
              </w:rPr>
            </w:pPr>
            <w:r w:rsidRPr="00FA394C">
              <w:rPr>
                <w:sz w:val="20"/>
              </w:rPr>
              <w:t xml:space="preserve">Annex A proposes two test signals </w:t>
            </w:r>
            <w:r w:rsidR="00BB5AC8" w:rsidRPr="00FA394C">
              <w:rPr>
                <w:sz w:val="20"/>
              </w:rPr>
              <w:t>[</w:t>
            </w:r>
            <w:r w:rsidRPr="00FA394C">
              <w:rPr>
                <w:sz w:val="20"/>
              </w:rPr>
              <w:t xml:space="preserve">a </w:t>
            </w:r>
            <w:r w:rsidR="00BB5AC8" w:rsidRPr="00FA394C">
              <w:rPr>
                <w:sz w:val="20"/>
              </w:rPr>
              <w:t>pseudo noise sequence (PN</w:t>
            </w:r>
            <w:r w:rsidRPr="00FA394C">
              <w:rPr>
                <w:sz w:val="20"/>
              </w:rPr>
              <w:t>-sequence</w:t>
            </w:r>
            <w:r w:rsidR="00BB5AC8" w:rsidRPr="00FA394C">
              <w:rPr>
                <w:sz w:val="20"/>
              </w:rPr>
              <w:t>)</w:t>
            </w:r>
            <w:r w:rsidRPr="00FA394C">
              <w:rPr>
                <w:sz w:val="20"/>
              </w:rPr>
              <w:t xml:space="preserve"> with a low crest factor and a logarithmically distributed multi-sine wave</w:t>
            </w:r>
            <w:r w:rsidR="00BB5AC8" w:rsidRPr="00FA394C">
              <w:rPr>
                <w:sz w:val="20"/>
              </w:rPr>
              <w:t>]</w:t>
            </w:r>
            <w:r w:rsidRPr="00FA394C">
              <w:rPr>
                <w:sz w:val="20"/>
              </w:rPr>
              <w:t xml:space="preserve"> for the measurement of terminal coupling loss (TCL).</w:t>
            </w:r>
          </w:p>
          <w:p w14:paraId="7F384DFF" w14:textId="3CFD0977" w:rsidR="007F0847" w:rsidRPr="00FA394C" w:rsidRDefault="007F0847" w:rsidP="004B1E52">
            <w:pPr>
              <w:rPr>
                <w:sz w:val="20"/>
              </w:rPr>
            </w:pPr>
            <w:r w:rsidRPr="00FA394C">
              <w:rPr>
                <w:sz w:val="20"/>
              </w:rPr>
              <w:t xml:space="preserve">Annex B provides speech files and noise sequences to be used in combination with objective speech quality evaluation methods. This speech material does not replace the speech material found in Supplement 23 to </w:t>
            </w:r>
            <w:r w:rsidR="0034627D" w:rsidRPr="00FA394C">
              <w:rPr>
                <w:sz w:val="20"/>
              </w:rPr>
              <w:t xml:space="preserve">the </w:t>
            </w:r>
            <w:r w:rsidRPr="00FA394C">
              <w:rPr>
                <w:sz w:val="20"/>
              </w:rPr>
              <w:t>ITU</w:t>
            </w:r>
            <w:r w:rsidR="00B42E87" w:rsidRPr="00FA394C">
              <w:rPr>
                <w:sz w:val="20"/>
              </w:rPr>
              <w:noBreakHyphen/>
            </w:r>
            <w:r w:rsidRPr="00FA394C">
              <w:rPr>
                <w:sz w:val="20"/>
              </w:rPr>
              <w:t>T</w:t>
            </w:r>
            <w:r w:rsidR="00B42E87" w:rsidRPr="00FA394C">
              <w:rPr>
                <w:sz w:val="20"/>
              </w:rPr>
              <w:t> </w:t>
            </w:r>
            <w:r w:rsidRPr="00FA394C">
              <w:rPr>
                <w:sz w:val="20"/>
              </w:rPr>
              <w:t>P-series Recommendations.</w:t>
            </w:r>
          </w:p>
          <w:p w14:paraId="76AE603E" w14:textId="77777777" w:rsidR="007F0847" w:rsidRPr="00FA394C" w:rsidRDefault="007F0847" w:rsidP="007F0847">
            <w:pPr>
              <w:rPr>
                <w:sz w:val="20"/>
              </w:rPr>
            </w:pPr>
            <w:r w:rsidRPr="00FA394C">
              <w:rPr>
                <w:sz w:val="20"/>
              </w:rPr>
              <w:t>Appendix I provides a description of the processing applied to the speech signals in clause 7.3.</w:t>
            </w:r>
          </w:p>
          <w:p w14:paraId="65BE3342" w14:textId="77777777" w:rsidR="003A1E51" w:rsidRPr="00FA394C" w:rsidRDefault="003A1E51" w:rsidP="0012034B">
            <w:pPr>
              <w:rPr>
                <w:sz w:val="20"/>
              </w:rPr>
            </w:pPr>
            <w:r w:rsidRPr="00FA394C">
              <w:rPr>
                <w:sz w:val="20"/>
              </w:rPr>
              <w:t xml:space="preserve">This Recommendation includes an electronic attachment containing the set of freely available test signals described in the </w:t>
            </w:r>
            <w:r w:rsidR="00581D58" w:rsidRPr="00FA394C">
              <w:rPr>
                <w:sz w:val="20"/>
              </w:rPr>
              <w:t>Recommendation</w:t>
            </w:r>
            <w:r w:rsidRPr="00FA394C">
              <w:rPr>
                <w:sz w:val="20"/>
              </w:rPr>
              <w:t>.</w:t>
            </w:r>
          </w:p>
          <w:p w14:paraId="0391BD05" w14:textId="0343FE8B" w:rsidR="00574734" w:rsidRPr="00FA3A7F" w:rsidRDefault="00073E3D" w:rsidP="00073E3D">
            <w:pPr>
              <w:rPr>
                <w:sz w:val="22"/>
                <w:szCs w:val="18"/>
              </w:rPr>
            </w:pPr>
            <w:r w:rsidRPr="00FA394C">
              <w:rPr>
                <w:sz w:val="20"/>
              </w:rPr>
              <w:t>Amendment</w:t>
            </w:r>
            <w:r w:rsidR="00574734" w:rsidRPr="00FA394C">
              <w:rPr>
                <w:sz w:val="20"/>
              </w:rPr>
              <w:t xml:space="preserve"> 1 extends the applicability of the AM-FM test signal to super-wideband and fullband applications.</w:t>
            </w:r>
          </w:p>
        </w:tc>
      </w:tr>
    </w:tbl>
    <w:p w14:paraId="02AF75FD" w14:textId="77777777" w:rsidR="00073E3D" w:rsidRPr="00FA394C" w:rsidRDefault="00073E3D" w:rsidP="00073E3D">
      <w:pPr>
        <w:pStyle w:val="Headingb"/>
        <w:spacing w:after="120"/>
        <w:rPr>
          <w:sz w:val="20"/>
          <w:lang w:val="en-US"/>
        </w:rPr>
      </w:pPr>
      <w:r w:rsidRPr="00FA394C">
        <w:rPr>
          <w:sz w:val="20"/>
          <w:lang w:val="en-US"/>
        </w:rPr>
        <w:t>History</w:t>
      </w:r>
    </w:p>
    <w:tbl>
      <w:tblPr>
        <w:tblW w:w="0" w:type="auto"/>
        <w:tblLook w:val="0000" w:firstRow="0" w:lastRow="0" w:firstColumn="0" w:lastColumn="0" w:noHBand="0" w:noVBand="0"/>
      </w:tblPr>
      <w:tblGrid>
        <w:gridCol w:w="805"/>
        <w:gridCol w:w="2767"/>
        <w:gridCol w:w="1150"/>
        <w:gridCol w:w="1244"/>
        <w:gridCol w:w="1878"/>
      </w:tblGrid>
      <w:tr w:rsidR="00073E3D" w:rsidRPr="00FA394C" w14:paraId="4C8764FC" w14:textId="77777777" w:rsidTr="00005FE0">
        <w:tc>
          <w:tcPr>
            <w:tcW w:w="0" w:type="auto"/>
            <w:shd w:val="clear" w:color="auto" w:fill="auto"/>
            <w:vAlign w:val="center"/>
          </w:tcPr>
          <w:p w14:paraId="204E0E34" w14:textId="77777777" w:rsidR="00073E3D" w:rsidRPr="00FA394C" w:rsidRDefault="00073E3D" w:rsidP="00005FE0">
            <w:pPr>
              <w:pStyle w:val="Tabletext"/>
              <w:jc w:val="center"/>
              <w:rPr>
                <w:sz w:val="20"/>
              </w:rPr>
            </w:pPr>
            <w:r w:rsidRPr="00FA394C">
              <w:rPr>
                <w:sz w:val="20"/>
              </w:rPr>
              <w:t>Edition</w:t>
            </w:r>
          </w:p>
        </w:tc>
        <w:tc>
          <w:tcPr>
            <w:tcW w:w="0" w:type="auto"/>
            <w:shd w:val="clear" w:color="auto" w:fill="auto"/>
            <w:vAlign w:val="center"/>
          </w:tcPr>
          <w:p w14:paraId="6D83A992" w14:textId="77777777" w:rsidR="00073E3D" w:rsidRPr="00FA394C" w:rsidRDefault="00073E3D" w:rsidP="00005FE0">
            <w:pPr>
              <w:pStyle w:val="Tabletext"/>
              <w:jc w:val="center"/>
              <w:rPr>
                <w:sz w:val="20"/>
              </w:rPr>
            </w:pPr>
            <w:r w:rsidRPr="00FA394C">
              <w:rPr>
                <w:sz w:val="20"/>
              </w:rPr>
              <w:t>Recommendation</w:t>
            </w:r>
          </w:p>
        </w:tc>
        <w:tc>
          <w:tcPr>
            <w:tcW w:w="0" w:type="auto"/>
            <w:shd w:val="clear" w:color="auto" w:fill="auto"/>
            <w:vAlign w:val="center"/>
          </w:tcPr>
          <w:p w14:paraId="6F0D3E39" w14:textId="77777777" w:rsidR="00073E3D" w:rsidRPr="00FA394C" w:rsidRDefault="00073E3D" w:rsidP="00005FE0">
            <w:pPr>
              <w:pStyle w:val="Tabletext"/>
              <w:jc w:val="center"/>
              <w:rPr>
                <w:sz w:val="20"/>
              </w:rPr>
            </w:pPr>
            <w:r w:rsidRPr="00FA394C">
              <w:rPr>
                <w:sz w:val="20"/>
              </w:rPr>
              <w:t>Approval</w:t>
            </w:r>
          </w:p>
        </w:tc>
        <w:tc>
          <w:tcPr>
            <w:tcW w:w="0" w:type="auto"/>
            <w:vAlign w:val="center"/>
          </w:tcPr>
          <w:p w14:paraId="6A18F808" w14:textId="77777777" w:rsidR="00073E3D" w:rsidRPr="00FA394C" w:rsidRDefault="00073E3D" w:rsidP="00005FE0">
            <w:pPr>
              <w:pStyle w:val="Tabletext"/>
              <w:jc w:val="center"/>
              <w:rPr>
                <w:sz w:val="20"/>
              </w:rPr>
            </w:pPr>
            <w:r w:rsidRPr="00FA394C">
              <w:rPr>
                <w:sz w:val="20"/>
              </w:rPr>
              <w:t>Study Group</w:t>
            </w:r>
          </w:p>
        </w:tc>
        <w:tc>
          <w:tcPr>
            <w:tcW w:w="0" w:type="auto"/>
            <w:vAlign w:val="center"/>
          </w:tcPr>
          <w:p w14:paraId="5AF03753" w14:textId="77777777" w:rsidR="00073E3D" w:rsidRPr="00FA394C" w:rsidRDefault="00073E3D" w:rsidP="00005FE0">
            <w:pPr>
              <w:pStyle w:val="Tabletext"/>
              <w:jc w:val="center"/>
              <w:rPr>
                <w:sz w:val="20"/>
              </w:rPr>
            </w:pPr>
            <w:r w:rsidRPr="00FA394C">
              <w:rPr>
                <w:sz w:val="20"/>
              </w:rPr>
              <w:t>Unique ID</w:t>
            </w:r>
            <w:r w:rsidRPr="00FA394C">
              <w:rPr>
                <w:rStyle w:val="FootnoteReference"/>
                <w:sz w:val="20"/>
              </w:rPr>
              <w:footnoteReference w:customMarkFollows="1" w:id="1"/>
              <w:t>*</w:t>
            </w:r>
          </w:p>
        </w:tc>
      </w:tr>
      <w:tr w:rsidR="00073E3D" w:rsidRPr="00FA394C" w14:paraId="37E0B549" w14:textId="77777777" w:rsidTr="00005FE0">
        <w:tc>
          <w:tcPr>
            <w:tcW w:w="0" w:type="auto"/>
            <w:shd w:val="clear" w:color="auto" w:fill="auto"/>
          </w:tcPr>
          <w:p w14:paraId="0139FEBA" w14:textId="77777777" w:rsidR="00073E3D" w:rsidRPr="00FA394C" w:rsidRDefault="00073E3D" w:rsidP="00005FE0">
            <w:pPr>
              <w:pStyle w:val="Tabletext"/>
              <w:jc w:val="center"/>
              <w:rPr>
                <w:sz w:val="20"/>
              </w:rPr>
            </w:pPr>
            <w:bookmarkStart w:id="7" w:name="ihistorye"/>
            <w:bookmarkEnd w:id="7"/>
            <w:r w:rsidRPr="00FA394C">
              <w:rPr>
                <w:sz w:val="20"/>
              </w:rPr>
              <w:t>1.0</w:t>
            </w:r>
          </w:p>
        </w:tc>
        <w:tc>
          <w:tcPr>
            <w:tcW w:w="0" w:type="auto"/>
            <w:shd w:val="clear" w:color="auto" w:fill="auto"/>
          </w:tcPr>
          <w:p w14:paraId="28EDDD9E" w14:textId="77777777" w:rsidR="00073E3D" w:rsidRPr="00FA394C" w:rsidRDefault="00073E3D" w:rsidP="00005FE0">
            <w:pPr>
              <w:pStyle w:val="Tabletext"/>
              <w:rPr>
                <w:sz w:val="20"/>
              </w:rPr>
            </w:pPr>
            <w:r w:rsidRPr="00FA394C">
              <w:rPr>
                <w:sz w:val="20"/>
              </w:rPr>
              <w:t>ITU-T P.501</w:t>
            </w:r>
          </w:p>
        </w:tc>
        <w:tc>
          <w:tcPr>
            <w:tcW w:w="0" w:type="auto"/>
            <w:shd w:val="clear" w:color="auto" w:fill="auto"/>
          </w:tcPr>
          <w:p w14:paraId="485BCB25" w14:textId="77777777" w:rsidR="00073E3D" w:rsidRPr="00FA394C" w:rsidRDefault="00073E3D" w:rsidP="00005FE0">
            <w:pPr>
              <w:pStyle w:val="Tabletext"/>
              <w:jc w:val="center"/>
              <w:rPr>
                <w:sz w:val="20"/>
              </w:rPr>
            </w:pPr>
            <w:r w:rsidRPr="00FA394C">
              <w:rPr>
                <w:sz w:val="20"/>
              </w:rPr>
              <w:t>1996-08-30</w:t>
            </w:r>
          </w:p>
        </w:tc>
        <w:tc>
          <w:tcPr>
            <w:tcW w:w="0" w:type="auto"/>
            <w:shd w:val="clear" w:color="auto" w:fill="auto"/>
          </w:tcPr>
          <w:p w14:paraId="048D1A22"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34303151" w14:textId="77777777" w:rsidR="00073E3D" w:rsidRPr="00FA394C" w:rsidRDefault="00952EEA" w:rsidP="00005FE0">
            <w:pPr>
              <w:pStyle w:val="Tabletext"/>
              <w:rPr>
                <w:sz w:val="20"/>
              </w:rPr>
            </w:pPr>
            <w:hyperlink r:id="rId15" w:tooltip="Click to download the respective PDF version" w:history="1">
              <w:r w:rsidR="00073E3D" w:rsidRPr="00FA394C">
                <w:rPr>
                  <w:rStyle w:val="Hyperlink"/>
                  <w:sz w:val="20"/>
                </w:rPr>
                <w:t>11.1002/1000/3635</w:t>
              </w:r>
            </w:hyperlink>
          </w:p>
        </w:tc>
      </w:tr>
      <w:tr w:rsidR="00073E3D" w:rsidRPr="00FA394C" w14:paraId="6BBFDDA3" w14:textId="77777777" w:rsidTr="00005FE0">
        <w:tc>
          <w:tcPr>
            <w:tcW w:w="0" w:type="auto"/>
            <w:shd w:val="clear" w:color="auto" w:fill="auto"/>
          </w:tcPr>
          <w:p w14:paraId="42978896" w14:textId="77777777" w:rsidR="00073E3D" w:rsidRPr="00FA394C" w:rsidRDefault="00073E3D" w:rsidP="00005FE0">
            <w:pPr>
              <w:pStyle w:val="Tabletext"/>
              <w:jc w:val="center"/>
              <w:rPr>
                <w:sz w:val="20"/>
              </w:rPr>
            </w:pPr>
            <w:r w:rsidRPr="00FA394C">
              <w:rPr>
                <w:sz w:val="20"/>
              </w:rPr>
              <w:t>2.0</w:t>
            </w:r>
          </w:p>
        </w:tc>
        <w:tc>
          <w:tcPr>
            <w:tcW w:w="0" w:type="auto"/>
            <w:shd w:val="clear" w:color="auto" w:fill="auto"/>
          </w:tcPr>
          <w:p w14:paraId="4A5FBEE1" w14:textId="77777777" w:rsidR="00073E3D" w:rsidRPr="00FA394C" w:rsidRDefault="00073E3D" w:rsidP="00005FE0">
            <w:pPr>
              <w:pStyle w:val="Tabletext"/>
              <w:rPr>
                <w:sz w:val="20"/>
              </w:rPr>
            </w:pPr>
            <w:r w:rsidRPr="00FA394C">
              <w:rPr>
                <w:sz w:val="20"/>
              </w:rPr>
              <w:t>ITU-T P.501</w:t>
            </w:r>
          </w:p>
        </w:tc>
        <w:tc>
          <w:tcPr>
            <w:tcW w:w="0" w:type="auto"/>
            <w:shd w:val="clear" w:color="auto" w:fill="auto"/>
          </w:tcPr>
          <w:p w14:paraId="562A9627" w14:textId="77777777" w:rsidR="00073E3D" w:rsidRPr="00FA394C" w:rsidRDefault="00073E3D" w:rsidP="00005FE0">
            <w:pPr>
              <w:pStyle w:val="Tabletext"/>
              <w:jc w:val="center"/>
              <w:rPr>
                <w:sz w:val="20"/>
              </w:rPr>
            </w:pPr>
            <w:r w:rsidRPr="00FA394C">
              <w:rPr>
                <w:sz w:val="20"/>
              </w:rPr>
              <w:t>2000-05-18</w:t>
            </w:r>
          </w:p>
        </w:tc>
        <w:tc>
          <w:tcPr>
            <w:tcW w:w="0" w:type="auto"/>
            <w:shd w:val="clear" w:color="auto" w:fill="auto"/>
          </w:tcPr>
          <w:p w14:paraId="3ACF3CE5"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3B5FF828" w14:textId="77777777" w:rsidR="00073E3D" w:rsidRPr="00FA394C" w:rsidRDefault="00952EEA" w:rsidP="00005FE0">
            <w:pPr>
              <w:pStyle w:val="Tabletext"/>
              <w:rPr>
                <w:sz w:val="20"/>
              </w:rPr>
            </w:pPr>
            <w:hyperlink r:id="rId16" w:tooltip="Click to download the respective PDF version" w:history="1">
              <w:r w:rsidR="00073E3D" w:rsidRPr="00FA394C">
                <w:rPr>
                  <w:rStyle w:val="Hyperlink"/>
                  <w:sz w:val="20"/>
                </w:rPr>
                <w:t>11.1002/1000/5080</w:t>
              </w:r>
            </w:hyperlink>
          </w:p>
        </w:tc>
      </w:tr>
      <w:tr w:rsidR="00073E3D" w:rsidRPr="00FA394C" w14:paraId="07F60AEA" w14:textId="77777777" w:rsidTr="00005FE0">
        <w:tc>
          <w:tcPr>
            <w:tcW w:w="0" w:type="auto"/>
            <w:shd w:val="clear" w:color="auto" w:fill="auto"/>
          </w:tcPr>
          <w:p w14:paraId="3AA69E84" w14:textId="77777777" w:rsidR="00073E3D" w:rsidRPr="00FA394C" w:rsidRDefault="00073E3D" w:rsidP="00005FE0">
            <w:pPr>
              <w:pStyle w:val="Tabletext"/>
              <w:jc w:val="center"/>
              <w:rPr>
                <w:sz w:val="20"/>
              </w:rPr>
            </w:pPr>
            <w:r w:rsidRPr="00FA394C">
              <w:rPr>
                <w:sz w:val="20"/>
              </w:rPr>
              <w:t>2.1</w:t>
            </w:r>
          </w:p>
        </w:tc>
        <w:tc>
          <w:tcPr>
            <w:tcW w:w="0" w:type="auto"/>
            <w:shd w:val="clear" w:color="auto" w:fill="auto"/>
          </w:tcPr>
          <w:p w14:paraId="251C01CD" w14:textId="77777777" w:rsidR="00073E3D" w:rsidRPr="00FA394C" w:rsidRDefault="00073E3D" w:rsidP="00005FE0">
            <w:pPr>
              <w:pStyle w:val="Tabletext"/>
              <w:rPr>
                <w:sz w:val="20"/>
              </w:rPr>
            </w:pPr>
            <w:r w:rsidRPr="00FA394C">
              <w:rPr>
                <w:sz w:val="20"/>
              </w:rPr>
              <w:tab/>
              <w:t>ITU-T P.501 (2000) Amd. 1</w:t>
            </w:r>
          </w:p>
        </w:tc>
        <w:tc>
          <w:tcPr>
            <w:tcW w:w="0" w:type="auto"/>
            <w:shd w:val="clear" w:color="auto" w:fill="auto"/>
          </w:tcPr>
          <w:p w14:paraId="3E7DD2C4" w14:textId="77777777" w:rsidR="00073E3D" w:rsidRPr="00FA394C" w:rsidRDefault="00073E3D" w:rsidP="00005FE0">
            <w:pPr>
              <w:pStyle w:val="Tabletext"/>
              <w:jc w:val="center"/>
              <w:rPr>
                <w:sz w:val="20"/>
              </w:rPr>
            </w:pPr>
            <w:r w:rsidRPr="00FA394C">
              <w:rPr>
                <w:sz w:val="20"/>
              </w:rPr>
              <w:t>2004-05-14</w:t>
            </w:r>
          </w:p>
        </w:tc>
        <w:tc>
          <w:tcPr>
            <w:tcW w:w="0" w:type="auto"/>
            <w:shd w:val="clear" w:color="auto" w:fill="auto"/>
          </w:tcPr>
          <w:p w14:paraId="7C0B7301"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5E47EA58" w14:textId="77777777" w:rsidR="00073E3D" w:rsidRPr="00FA394C" w:rsidRDefault="00952EEA" w:rsidP="00005FE0">
            <w:pPr>
              <w:pStyle w:val="Tabletext"/>
              <w:rPr>
                <w:sz w:val="20"/>
              </w:rPr>
            </w:pPr>
            <w:hyperlink r:id="rId17" w:tooltip="Click to download the respective PDF version" w:history="1">
              <w:r w:rsidR="00073E3D" w:rsidRPr="00FA394C">
                <w:rPr>
                  <w:rStyle w:val="Hyperlink"/>
                  <w:sz w:val="20"/>
                </w:rPr>
                <w:t>11.1002/1000/7411</w:t>
              </w:r>
            </w:hyperlink>
          </w:p>
        </w:tc>
      </w:tr>
      <w:tr w:rsidR="00073E3D" w:rsidRPr="00FA394C" w14:paraId="2E073D7B" w14:textId="77777777" w:rsidTr="00005FE0">
        <w:tc>
          <w:tcPr>
            <w:tcW w:w="0" w:type="auto"/>
            <w:shd w:val="clear" w:color="auto" w:fill="auto"/>
          </w:tcPr>
          <w:p w14:paraId="050D576D" w14:textId="77777777" w:rsidR="00073E3D" w:rsidRPr="00FA394C" w:rsidRDefault="00073E3D" w:rsidP="00005FE0">
            <w:pPr>
              <w:pStyle w:val="Tabletext"/>
              <w:jc w:val="center"/>
              <w:rPr>
                <w:sz w:val="20"/>
              </w:rPr>
            </w:pPr>
            <w:r w:rsidRPr="00FA394C">
              <w:rPr>
                <w:sz w:val="20"/>
              </w:rPr>
              <w:t>3.0</w:t>
            </w:r>
          </w:p>
        </w:tc>
        <w:tc>
          <w:tcPr>
            <w:tcW w:w="0" w:type="auto"/>
            <w:shd w:val="clear" w:color="auto" w:fill="auto"/>
          </w:tcPr>
          <w:p w14:paraId="6BDFAEB6" w14:textId="77777777" w:rsidR="00073E3D" w:rsidRPr="00FA394C" w:rsidRDefault="00073E3D" w:rsidP="00005FE0">
            <w:pPr>
              <w:pStyle w:val="Tabletext"/>
              <w:rPr>
                <w:sz w:val="20"/>
              </w:rPr>
            </w:pPr>
            <w:r w:rsidRPr="00FA394C">
              <w:rPr>
                <w:sz w:val="20"/>
              </w:rPr>
              <w:t>ITU-T P.501</w:t>
            </w:r>
          </w:p>
        </w:tc>
        <w:tc>
          <w:tcPr>
            <w:tcW w:w="0" w:type="auto"/>
            <w:shd w:val="clear" w:color="auto" w:fill="auto"/>
          </w:tcPr>
          <w:p w14:paraId="7F3E6C35" w14:textId="77777777" w:rsidR="00073E3D" w:rsidRPr="00FA394C" w:rsidRDefault="00073E3D" w:rsidP="00005FE0">
            <w:pPr>
              <w:pStyle w:val="Tabletext"/>
              <w:jc w:val="center"/>
              <w:rPr>
                <w:sz w:val="20"/>
              </w:rPr>
            </w:pPr>
            <w:r w:rsidRPr="00FA394C">
              <w:rPr>
                <w:sz w:val="20"/>
              </w:rPr>
              <w:t>2007-06-29</w:t>
            </w:r>
          </w:p>
        </w:tc>
        <w:tc>
          <w:tcPr>
            <w:tcW w:w="0" w:type="auto"/>
            <w:shd w:val="clear" w:color="auto" w:fill="auto"/>
          </w:tcPr>
          <w:p w14:paraId="18CA2345"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1DB7C4D7" w14:textId="77777777" w:rsidR="00073E3D" w:rsidRPr="00FA394C" w:rsidRDefault="00952EEA" w:rsidP="00005FE0">
            <w:pPr>
              <w:pStyle w:val="Tabletext"/>
              <w:rPr>
                <w:sz w:val="20"/>
              </w:rPr>
            </w:pPr>
            <w:hyperlink r:id="rId18" w:tooltip="Click to download the respective PDF version" w:history="1">
              <w:r w:rsidR="00073E3D" w:rsidRPr="00FA394C">
                <w:rPr>
                  <w:rStyle w:val="Hyperlink"/>
                  <w:sz w:val="20"/>
                </w:rPr>
                <w:t>11.1002/1000/9065</w:t>
              </w:r>
            </w:hyperlink>
          </w:p>
        </w:tc>
      </w:tr>
      <w:tr w:rsidR="00073E3D" w:rsidRPr="00FA394C" w14:paraId="6DF46B2A" w14:textId="77777777" w:rsidTr="00005FE0">
        <w:tc>
          <w:tcPr>
            <w:tcW w:w="0" w:type="auto"/>
            <w:shd w:val="clear" w:color="auto" w:fill="auto"/>
          </w:tcPr>
          <w:p w14:paraId="66CE5533" w14:textId="77777777" w:rsidR="00073E3D" w:rsidRPr="00FA394C" w:rsidRDefault="00073E3D" w:rsidP="00005FE0">
            <w:pPr>
              <w:pStyle w:val="Tabletext"/>
              <w:jc w:val="center"/>
              <w:rPr>
                <w:sz w:val="20"/>
              </w:rPr>
            </w:pPr>
            <w:r w:rsidRPr="00FA394C">
              <w:rPr>
                <w:sz w:val="20"/>
              </w:rPr>
              <w:t>4.0</w:t>
            </w:r>
          </w:p>
        </w:tc>
        <w:tc>
          <w:tcPr>
            <w:tcW w:w="0" w:type="auto"/>
            <w:shd w:val="clear" w:color="auto" w:fill="auto"/>
          </w:tcPr>
          <w:p w14:paraId="14A7643D" w14:textId="77777777" w:rsidR="00073E3D" w:rsidRPr="00FA394C" w:rsidRDefault="00073E3D" w:rsidP="00005FE0">
            <w:pPr>
              <w:pStyle w:val="Tabletext"/>
              <w:rPr>
                <w:sz w:val="20"/>
              </w:rPr>
            </w:pPr>
            <w:r w:rsidRPr="00FA394C">
              <w:rPr>
                <w:sz w:val="20"/>
              </w:rPr>
              <w:t>ITU-T P.501</w:t>
            </w:r>
          </w:p>
        </w:tc>
        <w:tc>
          <w:tcPr>
            <w:tcW w:w="0" w:type="auto"/>
            <w:shd w:val="clear" w:color="auto" w:fill="auto"/>
          </w:tcPr>
          <w:p w14:paraId="74BD4269" w14:textId="77777777" w:rsidR="00073E3D" w:rsidRPr="00FA394C" w:rsidRDefault="00073E3D" w:rsidP="00005FE0">
            <w:pPr>
              <w:pStyle w:val="Tabletext"/>
              <w:jc w:val="center"/>
              <w:rPr>
                <w:sz w:val="20"/>
              </w:rPr>
            </w:pPr>
            <w:r w:rsidRPr="00FA394C">
              <w:rPr>
                <w:sz w:val="20"/>
              </w:rPr>
              <w:t>2009-12-14</w:t>
            </w:r>
          </w:p>
        </w:tc>
        <w:tc>
          <w:tcPr>
            <w:tcW w:w="0" w:type="auto"/>
            <w:shd w:val="clear" w:color="auto" w:fill="auto"/>
          </w:tcPr>
          <w:p w14:paraId="1BA9B693"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58CDE5C4" w14:textId="77777777" w:rsidR="00073E3D" w:rsidRPr="00FA394C" w:rsidRDefault="00952EEA" w:rsidP="00005FE0">
            <w:pPr>
              <w:pStyle w:val="Tabletext"/>
              <w:rPr>
                <w:sz w:val="20"/>
              </w:rPr>
            </w:pPr>
            <w:hyperlink r:id="rId19" w:tooltip="Click to download the respective PDF version" w:history="1">
              <w:r w:rsidR="00073E3D" w:rsidRPr="00FA394C">
                <w:rPr>
                  <w:rStyle w:val="Hyperlink"/>
                  <w:sz w:val="20"/>
                </w:rPr>
                <w:t>11.1002/1000/10657</w:t>
              </w:r>
            </w:hyperlink>
          </w:p>
        </w:tc>
      </w:tr>
      <w:tr w:rsidR="00073E3D" w:rsidRPr="00FA394C" w14:paraId="17696D02" w14:textId="77777777" w:rsidTr="00005FE0">
        <w:tc>
          <w:tcPr>
            <w:tcW w:w="0" w:type="auto"/>
            <w:shd w:val="clear" w:color="auto" w:fill="auto"/>
          </w:tcPr>
          <w:p w14:paraId="54C017BA" w14:textId="77777777" w:rsidR="00073E3D" w:rsidRPr="00FA394C" w:rsidRDefault="00073E3D" w:rsidP="00005FE0">
            <w:pPr>
              <w:pStyle w:val="Tabletext"/>
              <w:jc w:val="center"/>
              <w:rPr>
                <w:sz w:val="20"/>
              </w:rPr>
            </w:pPr>
            <w:r w:rsidRPr="00FA394C">
              <w:rPr>
                <w:sz w:val="20"/>
              </w:rPr>
              <w:t>5.0</w:t>
            </w:r>
          </w:p>
        </w:tc>
        <w:tc>
          <w:tcPr>
            <w:tcW w:w="0" w:type="auto"/>
            <w:shd w:val="clear" w:color="auto" w:fill="auto"/>
          </w:tcPr>
          <w:p w14:paraId="685B22F1" w14:textId="77777777" w:rsidR="00073E3D" w:rsidRPr="00FA394C" w:rsidRDefault="00073E3D" w:rsidP="00005FE0">
            <w:pPr>
              <w:pStyle w:val="Tabletext"/>
              <w:rPr>
                <w:sz w:val="20"/>
              </w:rPr>
            </w:pPr>
            <w:r w:rsidRPr="00FA394C">
              <w:rPr>
                <w:sz w:val="20"/>
              </w:rPr>
              <w:t>ITU-T P.501</w:t>
            </w:r>
          </w:p>
        </w:tc>
        <w:tc>
          <w:tcPr>
            <w:tcW w:w="0" w:type="auto"/>
            <w:shd w:val="clear" w:color="auto" w:fill="auto"/>
          </w:tcPr>
          <w:p w14:paraId="0B5878BB" w14:textId="77777777" w:rsidR="00073E3D" w:rsidRPr="00FA394C" w:rsidRDefault="00073E3D" w:rsidP="00005FE0">
            <w:pPr>
              <w:pStyle w:val="Tabletext"/>
              <w:jc w:val="center"/>
              <w:rPr>
                <w:sz w:val="20"/>
              </w:rPr>
            </w:pPr>
            <w:r w:rsidRPr="00FA394C">
              <w:rPr>
                <w:sz w:val="20"/>
              </w:rPr>
              <w:t>2012-01-13</w:t>
            </w:r>
          </w:p>
        </w:tc>
        <w:tc>
          <w:tcPr>
            <w:tcW w:w="0" w:type="auto"/>
            <w:shd w:val="clear" w:color="auto" w:fill="auto"/>
          </w:tcPr>
          <w:p w14:paraId="5C1C571A"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464670FD" w14:textId="77777777" w:rsidR="00073E3D" w:rsidRPr="00FA394C" w:rsidRDefault="00952EEA" w:rsidP="00005FE0">
            <w:pPr>
              <w:pStyle w:val="Tabletext"/>
              <w:rPr>
                <w:sz w:val="20"/>
              </w:rPr>
            </w:pPr>
            <w:hyperlink r:id="rId20" w:tooltip="Click to download the respective PDF version" w:history="1">
              <w:r w:rsidR="00073E3D" w:rsidRPr="00FA394C">
                <w:rPr>
                  <w:rStyle w:val="Hyperlink"/>
                  <w:sz w:val="20"/>
                </w:rPr>
                <w:t>11.1002/1000/11459</w:t>
              </w:r>
            </w:hyperlink>
          </w:p>
        </w:tc>
      </w:tr>
      <w:tr w:rsidR="00073E3D" w:rsidRPr="00FA394C" w14:paraId="00A2A7F8" w14:textId="77777777" w:rsidTr="00005FE0">
        <w:tc>
          <w:tcPr>
            <w:tcW w:w="0" w:type="auto"/>
            <w:shd w:val="clear" w:color="auto" w:fill="auto"/>
          </w:tcPr>
          <w:p w14:paraId="4287AA10" w14:textId="77777777" w:rsidR="00073E3D" w:rsidRPr="00FA394C" w:rsidRDefault="00073E3D" w:rsidP="00005FE0">
            <w:pPr>
              <w:pStyle w:val="Tabletext"/>
              <w:jc w:val="center"/>
              <w:rPr>
                <w:sz w:val="20"/>
              </w:rPr>
            </w:pPr>
            <w:r w:rsidRPr="00FA394C">
              <w:rPr>
                <w:sz w:val="20"/>
              </w:rPr>
              <w:t>5.1</w:t>
            </w:r>
          </w:p>
        </w:tc>
        <w:tc>
          <w:tcPr>
            <w:tcW w:w="0" w:type="auto"/>
            <w:shd w:val="clear" w:color="auto" w:fill="auto"/>
          </w:tcPr>
          <w:p w14:paraId="6993F476" w14:textId="77777777" w:rsidR="00073E3D" w:rsidRPr="00FA394C" w:rsidRDefault="00073E3D" w:rsidP="00005FE0">
            <w:pPr>
              <w:pStyle w:val="Tabletext"/>
              <w:rPr>
                <w:sz w:val="20"/>
              </w:rPr>
            </w:pPr>
            <w:r w:rsidRPr="00FA394C">
              <w:rPr>
                <w:sz w:val="20"/>
              </w:rPr>
              <w:tab/>
              <w:t>ITU-T P.501 (2012) Amd. 1</w:t>
            </w:r>
          </w:p>
        </w:tc>
        <w:tc>
          <w:tcPr>
            <w:tcW w:w="0" w:type="auto"/>
            <w:shd w:val="clear" w:color="auto" w:fill="auto"/>
          </w:tcPr>
          <w:p w14:paraId="6C164C19" w14:textId="77777777" w:rsidR="00073E3D" w:rsidRPr="00FA394C" w:rsidRDefault="00073E3D" w:rsidP="00005FE0">
            <w:pPr>
              <w:pStyle w:val="Tabletext"/>
              <w:jc w:val="center"/>
              <w:rPr>
                <w:sz w:val="20"/>
              </w:rPr>
            </w:pPr>
            <w:r w:rsidRPr="00FA394C">
              <w:rPr>
                <w:sz w:val="20"/>
              </w:rPr>
              <w:t>2012-07-14</w:t>
            </w:r>
          </w:p>
        </w:tc>
        <w:tc>
          <w:tcPr>
            <w:tcW w:w="0" w:type="auto"/>
            <w:shd w:val="clear" w:color="auto" w:fill="auto"/>
          </w:tcPr>
          <w:p w14:paraId="2E72573D"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7389983F" w14:textId="77777777" w:rsidR="00073E3D" w:rsidRPr="00FA394C" w:rsidRDefault="00952EEA" w:rsidP="00005FE0">
            <w:pPr>
              <w:pStyle w:val="Tabletext"/>
              <w:rPr>
                <w:sz w:val="20"/>
              </w:rPr>
            </w:pPr>
            <w:hyperlink r:id="rId21" w:tooltip="Click to download the respective PDF version" w:history="1">
              <w:r w:rsidR="00073E3D" w:rsidRPr="00FA394C">
                <w:rPr>
                  <w:rStyle w:val="Hyperlink"/>
                  <w:sz w:val="20"/>
                </w:rPr>
                <w:t>11.1002/1000/11686</w:t>
              </w:r>
            </w:hyperlink>
          </w:p>
        </w:tc>
      </w:tr>
      <w:tr w:rsidR="00073E3D" w:rsidRPr="00FA394C" w14:paraId="57BC3866" w14:textId="77777777" w:rsidTr="00005FE0">
        <w:tc>
          <w:tcPr>
            <w:tcW w:w="0" w:type="auto"/>
            <w:shd w:val="clear" w:color="auto" w:fill="auto"/>
          </w:tcPr>
          <w:p w14:paraId="7B128AF7" w14:textId="77777777" w:rsidR="00073E3D" w:rsidRPr="00FA394C" w:rsidRDefault="00073E3D" w:rsidP="00005FE0">
            <w:pPr>
              <w:pStyle w:val="Tabletext"/>
              <w:jc w:val="center"/>
              <w:rPr>
                <w:sz w:val="20"/>
              </w:rPr>
            </w:pPr>
            <w:r w:rsidRPr="00FA394C">
              <w:rPr>
                <w:sz w:val="20"/>
              </w:rPr>
              <w:t>5.2</w:t>
            </w:r>
          </w:p>
        </w:tc>
        <w:tc>
          <w:tcPr>
            <w:tcW w:w="0" w:type="auto"/>
            <w:shd w:val="clear" w:color="auto" w:fill="auto"/>
          </w:tcPr>
          <w:p w14:paraId="116A1694" w14:textId="77777777" w:rsidR="00073E3D" w:rsidRPr="00FA394C" w:rsidRDefault="00073E3D" w:rsidP="00005FE0">
            <w:pPr>
              <w:pStyle w:val="Tabletext"/>
              <w:rPr>
                <w:sz w:val="20"/>
              </w:rPr>
            </w:pPr>
            <w:r w:rsidRPr="00FA394C">
              <w:rPr>
                <w:sz w:val="20"/>
              </w:rPr>
              <w:tab/>
              <w:t>ITU-T P.501 (2012) Amd. 2</w:t>
            </w:r>
          </w:p>
        </w:tc>
        <w:tc>
          <w:tcPr>
            <w:tcW w:w="0" w:type="auto"/>
            <w:shd w:val="clear" w:color="auto" w:fill="auto"/>
          </w:tcPr>
          <w:p w14:paraId="2DF0D98C" w14:textId="77777777" w:rsidR="00073E3D" w:rsidRPr="00FA394C" w:rsidRDefault="00073E3D" w:rsidP="00005FE0">
            <w:pPr>
              <w:pStyle w:val="Tabletext"/>
              <w:jc w:val="center"/>
              <w:rPr>
                <w:sz w:val="20"/>
              </w:rPr>
            </w:pPr>
            <w:r w:rsidRPr="00FA394C">
              <w:rPr>
                <w:sz w:val="20"/>
              </w:rPr>
              <w:t>2014-10-29</w:t>
            </w:r>
          </w:p>
        </w:tc>
        <w:tc>
          <w:tcPr>
            <w:tcW w:w="0" w:type="auto"/>
            <w:shd w:val="clear" w:color="auto" w:fill="auto"/>
          </w:tcPr>
          <w:p w14:paraId="0BD6A907"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451F2ADD" w14:textId="77777777" w:rsidR="00073E3D" w:rsidRPr="00FA394C" w:rsidRDefault="00952EEA" w:rsidP="00005FE0">
            <w:pPr>
              <w:pStyle w:val="Tabletext"/>
              <w:rPr>
                <w:sz w:val="20"/>
              </w:rPr>
            </w:pPr>
            <w:hyperlink r:id="rId22" w:tooltip="Click to download the respective PDF version" w:history="1">
              <w:r w:rsidR="00073E3D" w:rsidRPr="00FA394C">
                <w:rPr>
                  <w:rStyle w:val="Hyperlink"/>
                  <w:sz w:val="20"/>
                </w:rPr>
                <w:t>11.1002/1000/12330</w:t>
              </w:r>
            </w:hyperlink>
          </w:p>
        </w:tc>
      </w:tr>
      <w:tr w:rsidR="00073E3D" w:rsidRPr="00FA394C" w14:paraId="56CA1239" w14:textId="77777777" w:rsidTr="00005FE0">
        <w:tc>
          <w:tcPr>
            <w:tcW w:w="0" w:type="auto"/>
            <w:shd w:val="clear" w:color="auto" w:fill="auto"/>
          </w:tcPr>
          <w:p w14:paraId="6ACC9245" w14:textId="77777777" w:rsidR="00073E3D" w:rsidRPr="00FA394C" w:rsidRDefault="00073E3D" w:rsidP="00005FE0">
            <w:pPr>
              <w:pStyle w:val="Tabletext"/>
              <w:jc w:val="center"/>
              <w:rPr>
                <w:sz w:val="20"/>
              </w:rPr>
            </w:pPr>
            <w:r w:rsidRPr="00FA394C">
              <w:rPr>
                <w:sz w:val="20"/>
              </w:rPr>
              <w:t>5.3</w:t>
            </w:r>
          </w:p>
        </w:tc>
        <w:tc>
          <w:tcPr>
            <w:tcW w:w="0" w:type="auto"/>
            <w:shd w:val="clear" w:color="auto" w:fill="auto"/>
          </w:tcPr>
          <w:p w14:paraId="45144C83" w14:textId="77777777" w:rsidR="00073E3D" w:rsidRPr="00FA394C" w:rsidRDefault="00073E3D" w:rsidP="00005FE0">
            <w:pPr>
              <w:pStyle w:val="Tabletext"/>
              <w:rPr>
                <w:sz w:val="20"/>
              </w:rPr>
            </w:pPr>
            <w:r w:rsidRPr="00FA394C">
              <w:rPr>
                <w:sz w:val="20"/>
              </w:rPr>
              <w:tab/>
              <w:t>ITU-T P.501 (2012) Amd. 3</w:t>
            </w:r>
          </w:p>
        </w:tc>
        <w:tc>
          <w:tcPr>
            <w:tcW w:w="0" w:type="auto"/>
            <w:shd w:val="clear" w:color="auto" w:fill="auto"/>
          </w:tcPr>
          <w:p w14:paraId="36C829B6" w14:textId="77777777" w:rsidR="00073E3D" w:rsidRPr="00FA394C" w:rsidRDefault="00073E3D" w:rsidP="00005FE0">
            <w:pPr>
              <w:pStyle w:val="Tabletext"/>
              <w:jc w:val="center"/>
              <w:rPr>
                <w:sz w:val="20"/>
              </w:rPr>
            </w:pPr>
            <w:r w:rsidRPr="00FA394C">
              <w:rPr>
                <w:sz w:val="20"/>
              </w:rPr>
              <w:t>2015-06-29</w:t>
            </w:r>
          </w:p>
        </w:tc>
        <w:tc>
          <w:tcPr>
            <w:tcW w:w="0" w:type="auto"/>
            <w:shd w:val="clear" w:color="auto" w:fill="auto"/>
          </w:tcPr>
          <w:p w14:paraId="37F50914" w14:textId="77777777" w:rsidR="00073E3D" w:rsidRPr="00FA394C" w:rsidRDefault="00073E3D" w:rsidP="00005FE0">
            <w:pPr>
              <w:pStyle w:val="Tabletext"/>
              <w:jc w:val="center"/>
              <w:rPr>
                <w:sz w:val="20"/>
              </w:rPr>
            </w:pPr>
            <w:r w:rsidRPr="00FA394C">
              <w:rPr>
                <w:sz w:val="20"/>
              </w:rPr>
              <w:t>12</w:t>
            </w:r>
          </w:p>
        </w:tc>
        <w:tc>
          <w:tcPr>
            <w:tcW w:w="0" w:type="auto"/>
            <w:shd w:val="clear" w:color="auto" w:fill="auto"/>
          </w:tcPr>
          <w:p w14:paraId="4E6A1590" w14:textId="77777777" w:rsidR="00073E3D" w:rsidRPr="00FA394C" w:rsidRDefault="00952EEA" w:rsidP="00005FE0">
            <w:pPr>
              <w:pStyle w:val="Tabletext"/>
              <w:rPr>
                <w:sz w:val="20"/>
              </w:rPr>
            </w:pPr>
            <w:hyperlink r:id="rId23" w:tooltip="Click to download the respective PDF version" w:history="1">
              <w:r w:rsidR="00073E3D" w:rsidRPr="00FA394C">
                <w:rPr>
                  <w:rStyle w:val="Hyperlink"/>
                  <w:sz w:val="20"/>
                </w:rPr>
                <w:t>11.1002/1000/12515</w:t>
              </w:r>
            </w:hyperlink>
          </w:p>
        </w:tc>
      </w:tr>
      <w:tr w:rsidR="00073E3D" w:rsidRPr="00FA394C" w14:paraId="7B73F975" w14:textId="77777777" w:rsidTr="00073E3D">
        <w:tc>
          <w:tcPr>
            <w:tcW w:w="0" w:type="auto"/>
            <w:shd w:val="clear" w:color="auto" w:fill="D9D9D9" w:themeFill="background1" w:themeFillShade="D9"/>
          </w:tcPr>
          <w:p w14:paraId="2129F78A" w14:textId="77777777" w:rsidR="00073E3D" w:rsidRPr="00FA394C" w:rsidRDefault="00073E3D" w:rsidP="00005FE0">
            <w:pPr>
              <w:pStyle w:val="Tabletext"/>
              <w:jc w:val="center"/>
              <w:rPr>
                <w:sz w:val="20"/>
              </w:rPr>
            </w:pPr>
            <w:r w:rsidRPr="00FA394C">
              <w:rPr>
                <w:sz w:val="20"/>
              </w:rPr>
              <w:t>6.0</w:t>
            </w:r>
          </w:p>
        </w:tc>
        <w:tc>
          <w:tcPr>
            <w:tcW w:w="0" w:type="auto"/>
            <w:shd w:val="clear" w:color="auto" w:fill="D9D9D9" w:themeFill="background1" w:themeFillShade="D9"/>
          </w:tcPr>
          <w:p w14:paraId="620A3303" w14:textId="77777777" w:rsidR="00073E3D" w:rsidRPr="00FA394C" w:rsidRDefault="00073E3D" w:rsidP="00005FE0">
            <w:pPr>
              <w:pStyle w:val="Tabletext"/>
              <w:rPr>
                <w:sz w:val="20"/>
              </w:rPr>
            </w:pPr>
            <w:r w:rsidRPr="00FA394C">
              <w:rPr>
                <w:sz w:val="20"/>
              </w:rPr>
              <w:t>ITU-T P.501</w:t>
            </w:r>
          </w:p>
        </w:tc>
        <w:tc>
          <w:tcPr>
            <w:tcW w:w="0" w:type="auto"/>
            <w:shd w:val="clear" w:color="auto" w:fill="D9D9D9" w:themeFill="background1" w:themeFillShade="D9"/>
          </w:tcPr>
          <w:p w14:paraId="3C53D7AD" w14:textId="77777777" w:rsidR="00073E3D" w:rsidRPr="00FA394C" w:rsidRDefault="00073E3D" w:rsidP="00005FE0">
            <w:pPr>
              <w:pStyle w:val="Tabletext"/>
              <w:jc w:val="center"/>
              <w:rPr>
                <w:sz w:val="20"/>
              </w:rPr>
            </w:pPr>
            <w:r w:rsidRPr="00FA394C">
              <w:rPr>
                <w:sz w:val="20"/>
              </w:rPr>
              <w:t>2017-03-01</w:t>
            </w:r>
          </w:p>
        </w:tc>
        <w:tc>
          <w:tcPr>
            <w:tcW w:w="0" w:type="auto"/>
            <w:shd w:val="clear" w:color="auto" w:fill="D9D9D9" w:themeFill="background1" w:themeFillShade="D9"/>
          </w:tcPr>
          <w:p w14:paraId="7785DCAA" w14:textId="77777777" w:rsidR="00073E3D" w:rsidRPr="00FA394C" w:rsidRDefault="00073E3D" w:rsidP="00005FE0">
            <w:pPr>
              <w:pStyle w:val="Tabletext"/>
              <w:jc w:val="center"/>
              <w:rPr>
                <w:sz w:val="20"/>
              </w:rPr>
            </w:pPr>
            <w:r w:rsidRPr="00FA394C">
              <w:rPr>
                <w:sz w:val="20"/>
              </w:rPr>
              <w:t>12</w:t>
            </w:r>
          </w:p>
        </w:tc>
        <w:tc>
          <w:tcPr>
            <w:tcW w:w="0" w:type="auto"/>
            <w:shd w:val="clear" w:color="auto" w:fill="D9D9D9" w:themeFill="background1" w:themeFillShade="D9"/>
          </w:tcPr>
          <w:p w14:paraId="656F5746" w14:textId="77777777" w:rsidR="00073E3D" w:rsidRPr="00FA394C" w:rsidRDefault="00952EEA" w:rsidP="00005FE0">
            <w:pPr>
              <w:pStyle w:val="Tabletext"/>
              <w:rPr>
                <w:sz w:val="20"/>
              </w:rPr>
            </w:pPr>
            <w:hyperlink r:id="rId24" w:tooltip="Click to download the respective PDF version" w:history="1">
              <w:r w:rsidR="00073E3D" w:rsidRPr="00FA394C">
                <w:rPr>
                  <w:rStyle w:val="Hyperlink"/>
                  <w:sz w:val="20"/>
                </w:rPr>
                <w:t>11.1002/1000/13173</w:t>
              </w:r>
            </w:hyperlink>
          </w:p>
        </w:tc>
      </w:tr>
      <w:tr w:rsidR="00073E3D" w:rsidRPr="00FA394C" w14:paraId="7DE35E6B" w14:textId="77777777" w:rsidTr="00005FE0">
        <w:tc>
          <w:tcPr>
            <w:tcW w:w="0" w:type="auto"/>
            <w:shd w:val="clear" w:color="auto" w:fill="D9D9D9"/>
          </w:tcPr>
          <w:p w14:paraId="2B360653" w14:textId="77777777" w:rsidR="00073E3D" w:rsidRPr="00FA394C" w:rsidRDefault="00073E3D" w:rsidP="00005FE0">
            <w:pPr>
              <w:pStyle w:val="Tabletext"/>
              <w:jc w:val="center"/>
              <w:rPr>
                <w:sz w:val="20"/>
              </w:rPr>
            </w:pPr>
            <w:r w:rsidRPr="00FA394C">
              <w:rPr>
                <w:sz w:val="20"/>
              </w:rPr>
              <w:t>6.1</w:t>
            </w:r>
          </w:p>
        </w:tc>
        <w:tc>
          <w:tcPr>
            <w:tcW w:w="0" w:type="auto"/>
            <w:shd w:val="clear" w:color="auto" w:fill="D9D9D9"/>
          </w:tcPr>
          <w:p w14:paraId="529D6BB4" w14:textId="77777777" w:rsidR="00073E3D" w:rsidRPr="00FA394C" w:rsidRDefault="00073E3D" w:rsidP="00005FE0">
            <w:pPr>
              <w:pStyle w:val="Tabletext"/>
              <w:rPr>
                <w:sz w:val="20"/>
              </w:rPr>
            </w:pPr>
            <w:r w:rsidRPr="00FA394C">
              <w:rPr>
                <w:sz w:val="20"/>
              </w:rPr>
              <w:tab/>
              <w:t>ITU-T P.501 (2017) Amd. 1</w:t>
            </w:r>
          </w:p>
        </w:tc>
        <w:tc>
          <w:tcPr>
            <w:tcW w:w="0" w:type="auto"/>
            <w:shd w:val="clear" w:color="auto" w:fill="D9D9D9"/>
          </w:tcPr>
          <w:p w14:paraId="7C39B227" w14:textId="77777777" w:rsidR="00073E3D" w:rsidRPr="00FA394C" w:rsidRDefault="00073E3D" w:rsidP="00005FE0">
            <w:pPr>
              <w:pStyle w:val="Tabletext"/>
              <w:jc w:val="center"/>
              <w:rPr>
                <w:sz w:val="20"/>
              </w:rPr>
            </w:pPr>
            <w:r w:rsidRPr="00FA394C">
              <w:rPr>
                <w:sz w:val="20"/>
              </w:rPr>
              <w:t>2018-06-13</w:t>
            </w:r>
          </w:p>
        </w:tc>
        <w:tc>
          <w:tcPr>
            <w:tcW w:w="0" w:type="auto"/>
            <w:shd w:val="clear" w:color="auto" w:fill="D9D9D9"/>
          </w:tcPr>
          <w:p w14:paraId="4C74733C" w14:textId="77777777" w:rsidR="00073E3D" w:rsidRPr="00FA394C" w:rsidRDefault="00073E3D" w:rsidP="00005FE0">
            <w:pPr>
              <w:pStyle w:val="Tabletext"/>
              <w:jc w:val="center"/>
              <w:rPr>
                <w:sz w:val="20"/>
              </w:rPr>
            </w:pPr>
            <w:r w:rsidRPr="00FA394C">
              <w:rPr>
                <w:sz w:val="20"/>
              </w:rPr>
              <w:t>12</w:t>
            </w:r>
          </w:p>
        </w:tc>
        <w:tc>
          <w:tcPr>
            <w:tcW w:w="0" w:type="auto"/>
            <w:shd w:val="clear" w:color="auto" w:fill="D9D9D9"/>
          </w:tcPr>
          <w:p w14:paraId="2A75A262" w14:textId="77777777" w:rsidR="00073E3D" w:rsidRPr="00FA394C" w:rsidRDefault="00952EEA" w:rsidP="00005FE0">
            <w:pPr>
              <w:pStyle w:val="Tabletext"/>
              <w:rPr>
                <w:sz w:val="20"/>
              </w:rPr>
            </w:pPr>
            <w:hyperlink r:id="rId25" w:tooltip="Click to download the respective PDF version" w:history="1">
              <w:r w:rsidR="00073E3D" w:rsidRPr="00FA394C">
                <w:rPr>
                  <w:rStyle w:val="Hyperlink"/>
                  <w:sz w:val="20"/>
                </w:rPr>
                <w:t>11.1002/1000/13623</w:t>
              </w:r>
            </w:hyperlink>
          </w:p>
        </w:tc>
      </w:tr>
    </w:tbl>
    <w:p w14:paraId="5FE981B4" w14:textId="1FB5A307" w:rsidR="00073E3D" w:rsidRPr="00FA394C" w:rsidRDefault="00073E3D" w:rsidP="007F0847">
      <w:pPr>
        <w:rPr>
          <w:sz w:val="20"/>
        </w:rPr>
      </w:pPr>
    </w:p>
    <w:p w14:paraId="322FD468" w14:textId="77777777" w:rsidR="007F0847" w:rsidRPr="00073E3D" w:rsidRDefault="007F0847" w:rsidP="007F0847">
      <w:pPr>
        <w:rPr>
          <w:lang w:val="fr-CH"/>
        </w:rPr>
      </w:pPr>
    </w:p>
    <w:p w14:paraId="6FF46BFA" w14:textId="77777777" w:rsidR="007F0847" w:rsidRPr="00073E3D" w:rsidRDefault="007F0847" w:rsidP="007F0847">
      <w:pPr>
        <w:rPr>
          <w:lang w:val="fr-CH"/>
        </w:rPr>
        <w:sectPr w:rsidR="007F0847" w:rsidRPr="00073E3D" w:rsidSect="00073E3D">
          <w:headerReference w:type="even" r:id="rId26"/>
          <w:headerReference w:type="default" r:id="rId27"/>
          <w:footerReference w:type="even" r:id="rId28"/>
          <w:footerReference w:type="default" r:id="rId29"/>
          <w:headerReference w:type="first" r:id="rId30"/>
          <w:footerReference w:type="first" r:id="rId31"/>
          <w:pgSz w:w="11907" w:h="16840" w:code="9"/>
          <w:pgMar w:top="1089" w:right="1089" w:bottom="1089" w:left="1089" w:header="482" w:footer="482" w:gutter="0"/>
          <w:pgNumType w:fmt="lowerRoman" w:start="1"/>
          <w:cols w:space="720"/>
        </w:sectPr>
      </w:pPr>
    </w:p>
    <w:p w14:paraId="0EDF39A1" w14:textId="77777777" w:rsidR="007F0847" w:rsidRPr="00FA3A7F" w:rsidRDefault="007F0847" w:rsidP="007F0847">
      <w:pPr>
        <w:spacing w:before="480"/>
        <w:jc w:val="center"/>
        <w:rPr>
          <w:sz w:val="22"/>
        </w:rPr>
      </w:pPr>
      <w:r w:rsidRPr="00FA3A7F">
        <w:rPr>
          <w:sz w:val="22"/>
        </w:rPr>
        <w:lastRenderedPageBreak/>
        <w:t>FOREWORD</w:t>
      </w:r>
    </w:p>
    <w:p w14:paraId="24B286DE" w14:textId="77777777" w:rsidR="007F0847" w:rsidRPr="00FA3A7F" w:rsidRDefault="007F0847" w:rsidP="007F0847">
      <w:pPr>
        <w:rPr>
          <w:sz w:val="22"/>
        </w:rPr>
      </w:pPr>
      <w:r w:rsidRPr="00FA3A7F">
        <w:rPr>
          <w:sz w:val="22"/>
        </w:rPr>
        <w:t>The International Telecommunication Union (ITU) is the United Nations specialized agency in the field of tele</w:t>
      </w:r>
      <w:r w:rsidRPr="00FA3A7F">
        <w:rPr>
          <w:sz w:val="22"/>
        </w:rPr>
        <w:softHyphen/>
        <w:t>com</w:t>
      </w:r>
      <w:r w:rsidRPr="00FA3A7F">
        <w:rPr>
          <w:sz w:val="22"/>
        </w:rPr>
        <w:softHyphen/>
        <w:t>mu</w:t>
      </w:r>
      <w:r w:rsidRPr="00FA3A7F">
        <w:rPr>
          <w:sz w:val="22"/>
        </w:rPr>
        <w:softHyphen/>
        <w:t>ni</w:t>
      </w:r>
      <w:r w:rsidRPr="00FA3A7F">
        <w:rPr>
          <w:sz w:val="22"/>
        </w:rPr>
        <w:softHyphen/>
        <w:t>ca</w:t>
      </w:r>
      <w:r w:rsidRPr="00FA3A7F">
        <w:rPr>
          <w:sz w:val="22"/>
        </w:rPr>
        <w:softHyphen/>
        <w:t>tions</w:t>
      </w:r>
      <w:r w:rsidRPr="00FA3A7F">
        <w:rPr>
          <w:sz w:val="22"/>
          <w:szCs w:val="22"/>
        </w:rPr>
        <w:t>, information and communication technologies (ICTs).</w:t>
      </w:r>
      <w:r w:rsidRPr="00FA3A7F">
        <w:rPr>
          <w:sz w:val="22"/>
        </w:rPr>
        <w:t xml:space="preserve"> The ITU Telecommunication Standardization Sector (ITU-T) is a permanent organ of ITU. ITU-T is responsible for studying technical, operating and tariff questions and issuing Recommendations on them with a view to standardizing telecommunications on a worldwide basis.</w:t>
      </w:r>
    </w:p>
    <w:p w14:paraId="6FECC105" w14:textId="77777777" w:rsidR="007F0847" w:rsidRPr="00FA3A7F" w:rsidRDefault="007F0847" w:rsidP="007F0847">
      <w:pPr>
        <w:rPr>
          <w:sz w:val="22"/>
        </w:rPr>
      </w:pPr>
      <w:r w:rsidRPr="00FA3A7F">
        <w:rPr>
          <w:sz w:val="22"/>
        </w:rPr>
        <w:t>The World Telecommunication Standardization Assembly (WTSA), which meets every four years, establishes the topics for study by the ITU</w:t>
      </w:r>
      <w:r w:rsidRPr="00FA3A7F">
        <w:rPr>
          <w:sz w:val="22"/>
        </w:rPr>
        <w:noBreakHyphen/>
        <w:t>T study groups which, in turn, produce Recommendations on these topics.</w:t>
      </w:r>
    </w:p>
    <w:p w14:paraId="68B5DCDE" w14:textId="77777777" w:rsidR="007F0847" w:rsidRPr="00FA3A7F" w:rsidRDefault="007F0847" w:rsidP="007F0847">
      <w:pPr>
        <w:rPr>
          <w:sz w:val="22"/>
        </w:rPr>
      </w:pPr>
      <w:r w:rsidRPr="00FA3A7F">
        <w:rPr>
          <w:sz w:val="22"/>
        </w:rPr>
        <w:t>The approval of ITU-T Recommendations is covered by the procedure laid down in WTSA Resolution 1.</w:t>
      </w:r>
    </w:p>
    <w:p w14:paraId="23E71AD3" w14:textId="77777777" w:rsidR="007F0847" w:rsidRPr="00FA3A7F" w:rsidRDefault="007F0847" w:rsidP="007F0847">
      <w:pPr>
        <w:rPr>
          <w:sz w:val="22"/>
        </w:rPr>
      </w:pPr>
      <w:r w:rsidRPr="00FA3A7F">
        <w:rPr>
          <w:sz w:val="22"/>
        </w:rPr>
        <w:t>In some areas of information technology which fall within ITU-T's purview, the necessary standards are prepared on a collaborative basis with ISO and IEC.</w:t>
      </w:r>
    </w:p>
    <w:p w14:paraId="73FCD2E3" w14:textId="77777777" w:rsidR="007F0847" w:rsidRPr="00FA3A7F" w:rsidRDefault="007F0847" w:rsidP="007F0847">
      <w:pPr>
        <w:jc w:val="center"/>
        <w:rPr>
          <w:sz w:val="22"/>
        </w:rPr>
      </w:pPr>
    </w:p>
    <w:p w14:paraId="45333E2F" w14:textId="77777777" w:rsidR="007F0847" w:rsidRPr="00FA3A7F" w:rsidRDefault="007F0847" w:rsidP="007F0847">
      <w:pPr>
        <w:jc w:val="center"/>
        <w:rPr>
          <w:sz w:val="22"/>
        </w:rPr>
      </w:pPr>
    </w:p>
    <w:p w14:paraId="59E56451" w14:textId="77777777" w:rsidR="007F0847" w:rsidRPr="00FA3A7F" w:rsidRDefault="007F0847" w:rsidP="007F0847">
      <w:pPr>
        <w:jc w:val="center"/>
        <w:rPr>
          <w:sz w:val="22"/>
        </w:rPr>
      </w:pPr>
    </w:p>
    <w:p w14:paraId="5046700F" w14:textId="77777777" w:rsidR="007F0847" w:rsidRPr="00FA3A7F" w:rsidRDefault="007F0847" w:rsidP="007F0847">
      <w:pPr>
        <w:jc w:val="center"/>
        <w:rPr>
          <w:sz w:val="22"/>
        </w:rPr>
      </w:pPr>
      <w:r w:rsidRPr="00FA3A7F">
        <w:rPr>
          <w:sz w:val="22"/>
        </w:rPr>
        <w:t>NOTE</w:t>
      </w:r>
    </w:p>
    <w:p w14:paraId="3945DA39" w14:textId="77777777" w:rsidR="007F0847" w:rsidRPr="00FA3A7F" w:rsidRDefault="007F0847" w:rsidP="007F0847">
      <w:pPr>
        <w:spacing w:before="180"/>
        <w:rPr>
          <w:sz w:val="22"/>
        </w:rPr>
      </w:pPr>
      <w:r w:rsidRPr="00FA3A7F">
        <w:rPr>
          <w:sz w:val="22"/>
        </w:rPr>
        <w:t>In this Recommendation, the expression "Administration" is used for conciseness to indicate both a telecommunication administration and a recognized operating agency.</w:t>
      </w:r>
    </w:p>
    <w:p w14:paraId="47D19054" w14:textId="77777777" w:rsidR="007F0847" w:rsidRPr="00FA3A7F" w:rsidRDefault="007F0847" w:rsidP="007F0847">
      <w:pPr>
        <w:spacing w:before="180"/>
        <w:rPr>
          <w:sz w:val="22"/>
        </w:rPr>
      </w:pPr>
      <w:r w:rsidRPr="00FA3A7F">
        <w:rPr>
          <w:sz w:val="22"/>
        </w:rPr>
        <w:t>Compliance with this Recommendation is voluntary. However, the Recommendation may contain certain mandatory provisions (to ensure, e.g., interoperability or applicability) and compliance with the Recommendation is achieved when all of these mandatory provisions are met. The words "shall" or some other obligatory language such as "must" and the negative equivalents are used to express requirements. The use of such words does not suggest that compliance with the Recommendation is required of any party.</w:t>
      </w:r>
    </w:p>
    <w:p w14:paraId="4D9AB544" w14:textId="77777777" w:rsidR="007F0847" w:rsidRPr="00FA3A7F" w:rsidRDefault="007F0847" w:rsidP="007F0847">
      <w:pPr>
        <w:jc w:val="center"/>
        <w:rPr>
          <w:sz w:val="22"/>
        </w:rPr>
      </w:pPr>
    </w:p>
    <w:p w14:paraId="4328C7DF" w14:textId="77777777" w:rsidR="007F0847" w:rsidRPr="00FA3A7F" w:rsidRDefault="007F0847" w:rsidP="007F0847">
      <w:pPr>
        <w:jc w:val="center"/>
        <w:rPr>
          <w:sz w:val="22"/>
        </w:rPr>
      </w:pPr>
    </w:p>
    <w:p w14:paraId="0E888B82" w14:textId="77777777" w:rsidR="007F0847" w:rsidRPr="00FA3A7F" w:rsidRDefault="007F0847" w:rsidP="007F0847">
      <w:pPr>
        <w:jc w:val="center"/>
        <w:rPr>
          <w:sz w:val="22"/>
        </w:rPr>
      </w:pPr>
    </w:p>
    <w:p w14:paraId="275CB75F" w14:textId="77777777" w:rsidR="007F0847" w:rsidRPr="00FA3A7F" w:rsidRDefault="007F0847" w:rsidP="007F0847">
      <w:pPr>
        <w:jc w:val="center"/>
        <w:rPr>
          <w:sz w:val="22"/>
        </w:rPr>
      </w:pPr>
    </w:p>
    <w:p w14:paraId="2AF37362" w14:textId="77777777" w:rsidR="007F0847" w:rsidRPr="00FA3A7F" w:rsidRDefault="007F0847" w:rsidP="007F0847">
      <w:pPr>
        <w:jc w:val="center"/>
        <w:rPr>
          <w:rFonts w:ascii="Symbol" w:hAnsi="Symbol"/>
          <w:sz w:val="22"/>
        </w:rPr>
      </w:pPr>
      <w:r w:rsidRPr="00FA3A7F">
        <w:rPr>
          <w:sz w:val="22"/>
        </w:rPr>
        <w:t>INTELLECTUAL PROPERTY RIGHTS</w:t>
      </w:r>
    </w:p>
    <w:p w14:paraId="589E2F19" w14:textId="77777777" w:rsidR="007F0847" w:rsidRPr="00FA3A7F" w:rsidRDefault="007F0847" w:rsidP="007F0847">
      <w:pPr>
        <w:rPr>
          <w:sz w:val="22"/>
        </w:rPr>
      </w:pPr>
      <w:r w:rsidRPr="00FA3A7F">
        <w:rPr>
          <w:sz w:val="22"/>
        </w:rPr>
        <w:t>ITU draws attention to the possibility that the practice or implementation of this Recommendation may involve the use of a claimed Intellectual Property Right. ITU takes no position concerning the evidence, validity or applicability of claimed Intellectual Property Rights, whether asserted by ITU members or others outside of the Recommendation development process.</w:t>
      </w:r>
    </w:p>
    <w:p w14:paraId="4781AA46" w14:textId="6C3AB401" w:rsidR="007F0847" w:rsidRPr="00FA3A7F" w:rsidRDefault="007F0847" w:rsidP="004B1E52">
      <w:pPr>
        <w:rPr>
          <w:sz w:val="22"/>
        </w:rPr>
      </w:pPr>
      <w:r w:rsidRPr="00FA3A7F">
        <w:rPr>
          <w:sz w:val="22"/>
        </w:rPr>
        <w:t xml:space="preserve">As of the date of approval of this Recommendation, ITU had received notice of intellectual property, protected by patents, which may be required to implement this Recommendation. However, implementers are cautioned that this may not represent the latest information and are therefore strongly urged to consult the TSB patent database at </w:t>
      </w:r>
      <w:hyperlink r:id="rId32" w:history="1">
        <w:r w:rsidRPr="00FA3A7F">
          <w:rPr>
            <w:rStyle w:val="Hyperlink"/>
            <w:rFonts w:eastAsia="SimSun"/>
            <w:sz w:val="22"/>
            <w:szCs w:val="22"/>
            <w:lang w:eastAsia="zh-CN"/>
          </w:rPr>
          <w:t>http://www.itu.int/ITU-T/ipr/</w:t>
        </w:r>
      </w:hyperlink>
      <w:r w:rsidRPr="00FA3A7F">
        <w:rPr>
          <w:sz w:val="22"/>
        </w:rPr>
        <w:t>.</w:t>
      </w:r>
    </w:p>
    <w:p w14:paraId="546E1140" w14:textId="77777777" w:rsidR="007F0847" w:rsidRPr="00FA3A7F" w:rsidRDefault="007F0847" w:rsidP="007F0847">
      <w:pPr>
        <w:jc w:val="center"/>
        <w:rPr>
          <w:sz w:val="22"/>
        </w:rPr>
      </w:pPr>
    </w:p>
    <w:p w14:paraId="1D98AB94" w14:textId="77777777" w:rsidR="007F0847" w:rsidRPr="00FA3A7F" w:rsidRDefault="007F0847" w:rsidP="007F0847">
      <w:pPr>
        <w:jc w:val="center"/>
        <w:rPr>
          <w:sz w:val="22"/>
        </w:rPr>
      </w:pPr>
    </w:p>
    <w:p w14:paraId="04FB12C1" w14:textId="77777777" w:rsidR="007F0847" w:rsidRPr="00FA3A7F" w:rsidRDefault="007F0847" w:rsidP="007F0847">
      <w:pPr>
        <w:jc w:val="center"/>
        <w:rPr>
          <w:sz w:val="22"/>
        </w:rPr>
      </w:pPr>
    </w:p>
    <w:p w14:paraId="2F0B1C41" w14:textId="74E12599" w:rsidR="007F0847" w:rsidRPr="00FA3A7F" w:rsidRDefault="007F0847" w:rsidP="007F0847">
      <w:pPr>
        <w:jc w:val="center"/>
        <w:rPr>
          <w:sz w:val="22"/>
        </w:rPr>
      </w:pPr>
      <w:r w:rsidRPr="00FA3A7F">
        <w:rPr>
          <w:sz w:val="22"/>
        </w:rPr>
        <w:sym w:font="Symbol" w:char="F0E3"/>
      </w:r>
      <w:r w:rsidR="001E5556">
        <w:rPr>
          <w:sz w:val="22"/>
        </w:rPr>
        <w:t> ITU 2018</w:t>
      </w:r>
    </w:p>
    <w:p w14:paraId="5847AE8C" w14:textId="77777777" w:rsidR="007F0847" w:rsidRPr="00FA3A7F" w:rsidRDefault="007F0847" w:rsidP="007F0847">
      <w:pPr>
        <w:rPr>
          <w:sz w:val="22"/>
        </w:rPr>
      </w:pPr>
      <w:r w:rsidRPr="00FA3A7F">
        <w:rPr>
          <w:sz w:val="22"/>
        </w:rPr>
        <w:t>All rights reserved. No part of this publication may be reproduced, by any means whatsoever, without the prior written permission of ITU.</w:t>
      </w:r>
    </w:p>
    <w:p w14:paraId="51000EE5" w14:textId="77777777" w:rsidR="007F0847" w:rsidRPr="00FA3A7F" w:rsidRDefault="007F0847" w:rsidP="007F0847">
      <w:pPr>
        <w:jc w:val="center"/>
        <w:rPr>
          <w:b/>
        </w:rPr>
      </w:pPr>
      <w:r w:rsidRPr="00FA3A7F">
        <w:rPr>
          <w:b/>
        </w:rPr>
        <w:br w:type="page"/>
      </w:r>
      <w:r w:rsidRPr="00FA3A7F">
        <w:rPr>
          <w:b/>
        </w:rPr>
        <w:lastRenderedPageBreak/>
        <w:t>Table of Contents</w:t>
      </w:r>
    </w:p>
    <w:p w14:paraId="041D889A" w14:textId="311F9552" w:rsidR="00D7692A" w:rsidRDefault="00D7692A" w:rsidP="00D7692A">
      <w:pPr>
        <w:pStyle w:val="toc0"/>
        <w:ind w:right="992"/>
        <w:rPr>
          <w:noProof/>
        </w:rPr>
      </w:pPr>
      <w:r w:rsidRPr="00D7692A">
        <w:tab/>
        <w:t>Page</w:t>
      </w:r>
    </w:p>
    <w:p w14:paraId="2196B46D" w14:textId="0B9FF8A0"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1</w:t>
      </w:r>
      <w:r>
        <w:rPr>
          <w:rFonts w:asciiTheme="minorHAnsi" w:eastAsiaTheme="minorEastAsia" w:hAnsiTheme="minorHAnsi" w:cstheme="minorBidi"/>
          <w:noProof/>
          <w:sz w:val="22"/>
          <w:szCs w:val="22"/>
          <w:lang w:eastAsia="en-GB"/>
        </w:rPr>
        <w:tab/>
      </w:r>
      <w:r w:rsidRPr="00D7692A">
        <w:rPr>
          <w:noProof/>
        </w:rPr>
        <w:t>Scope</w:t>
      </w:r>
      <w:r>
        <w:rPr>
          <w:noProof/>
        </w:rPr>
        <w:tab/>
      </w:r>
      <w:r>
        <w:rPr>
          <w:noProof/>
        </w:rPr>
        <w:tab/>
      </w:r>
      <w:r w:rsidRPr="00D7692A">
        <w:rPr>
          <w:noProof/>
        </w:rPr>
        <w:t>1</w:t>
      </w:r>
    </w:p>
    <w:p w14:paraId="2D947325" w14:textId="4219CBBD"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2</w:t>
      </w:r>
      <w:r>
        <w:rPr>
          <w:rFonts w:asciiTheme="minorHAnsi" w:eastAsiaTheme="minorEastAsia" w:hAnsiTheme="minorHAnsi" w:cstheme="minorBidi"/>
          <w:noProof/>
          <w:sz w:val="22"/>
          <w:szCs w:val="22"/>
          <w:lang w:eastAsia="en-GB"/>
        </w:rPr>
        <w:tab/>
      </w:r>
      <w:r w:rsidRPr="00D7692A">
        <w:rPr>
          <w:noProof/>
        </w:rPr>
        <w:t>References</w:t>
      </w:r>
      <w:r>
        <w:rPr>
          <w:noProof/>
        </w:rPr>
        <w:tab/>
      </w:r>
      <w:r>
        <w:rPr>
          <w:noProof/>
        </w:rPr>
        <w:tab/>
      </w:r>
      <w:r w:rsidRPr="00D7692A">
        <w:rPr>
          <w:noProof/>
        </w:rPr>
        <w:t>1</w:t>
      </w:r>
    </w:p>
    <w:p w14:paraId="3312191A" w14:textId="4847AA27"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3</w:t>
      </w:r>
      <w:r>
        <w:rPr>
          <w:rFonts w:asciiTheme="minorHAnsi" w:eastAsiaTheme="minorEastAsia" w:hAnsiTheme="minorHAnsi" w:cstheme="minorBidi"/>
          <w:noProof/>
          <w:sz w:val="22"/>
          <w:szCs w:val="22"/>
          <w:lang w:eastAsia="en-GB"/>
        </w:rPr>
        <w:tab/>
      </w:r>
      <w:r w:rsidRPr="00D7692A">
        <w:rPr>
          <w:noProof/>
        </w:rPr>
        <w:t>Definitions</w:t>
      </w:r>
      <w:r>
        <w:rPr>
          <w:noProof/>
        </w:rPr>
        <w:tab/>
      </w:r>
      <w:r>
        <w:rPr>
          <w:noProof/>
        </w:rPr>
        <w:tab/>
      </w:r>
      <w:r w:rsidRPr="00D7692A">
        <w:rPr>
          <w:noProof/>
        </w:rPr>
        <w:t>2</w:t>
      </w:r>
    </w:p>
    <w:p w14:paraId="5859B8EF" w14:textId="081F67B7"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3.1</w:t>
      </w:r>
      <w:r>
        <w:rPr>
          <w:rFonts w:asciiTheme="minorHAnsi" w:eastAsiaTheme="minorEastAsia" w:hAnsiTheme="minorHAnsi" w:cstheme="minorBidi"/>
          <w:noProof/>
          <w:sz w:val="22"/>
          <w:szCs w:val="22"/>
          <w:lang w:eastAsia="en-GB"/>
        </w:rPr>
        <w:tab/>
      </w:r>
      <w:r>
        <w:rPr>
          <w:noProof/>
        </w:rPr>
        <w:t xml:space="preserve">Terms defined </w:t>
      </w:r>
      <w:r w:rsidRPr="00D7692A">
        <w:rPr>
          <w:noProof/>
        </w:rPr>
        <w:t>elsewhere</w:t>
      </w:r>
      <w:r>
        <w:rPr>
          <w:noProof/>
        </w:rPr>
        <w:tab/>
      </w:r>
      <w:r>
        <w:rPr>
          <w:noProof/>
        </w:rPr>
        <w:tab/>
      </w:r>
      <w:r w:rsidRPr="00D7692A">
        <w:rPr>
          <w:noProof/>
        </w:rPr>
        <w:t>2</w:t>
      </w:r>
    </w:p>
    <w:p w14:paraId="05189566" w14:textId="51DCBDCE"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3.2</w:t>
      </w:r>
      <w:r>
        <w:rPr>
          <w:rFonts w:asciiTheme="minorHAnsi" w:eastAsiaTheme="minorEastAsia" w:hAnsiTheme="minorHAnsi" w:cstheme="minorBidi"/>
          <w:noProof/>
          <w:sz w:val="22"/>
          <w:szCs w:val="22"/>
          <w:lang w:eastAsia="en-GB"/>
        </w:rPr>
        <w:tab/>
      </w:r>
      <w:r>
        <w:rPr>
          <w:noProof/>
        </w:rPr>
        <w:t xml:space="preserve">Terms defined in this </w:t>
      </w:r>
      <w:r w:rsidRPr="00D7692A">
        <w:rPr>
          <w:noProof/>
        </w:rPr>
        <w:t>Recommendation</w:t>
      </w:r>
      <w:r>
        <w:rPr>
          <w:noProof/>
        </w:rPr>
        <w:tab/>
      </w:r>
      <w:r>
        <w:rPr>
          <w:noProof/>
        </w:rPr>
        <w:tab/>
      </w:r>
      <w:r w:rsidRPr="00D7692A">
        <w:rPr>
          <w:noProof/>
        </w:rPr>
        <w:t>2</w:t>
      </w:r>
    </w:p>
    <w:p w14:paraId="1B28251A" w14:textId="3700743A"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4</w:t>
      </w:r>
      <w:r>
        <w:rPr>
          <w:rFonts w:asciiTheme="minorHAnsi" w:eastAsiaTheme="minorEastAsia" w:hAnsiTheme="minorHAnsi" w:cstheme="minorBidi"/>
          <w:noProof/>
          <w:sz w:val="22"/>
          <w:szCs w:val="22"/>
          <w:lang w:eastAsia="en-GB"/>
        </w:rPr>
        <w:tab/>
      </w:r>
      <w:r>
        <w:rPr>
          <w:noProof/>
        </w:rPr>
        <w:t xml:space="preserve">Abbreviations and </w:t>
      </w:r>
      <w:r w:rsidRPr="00D7692A">
        <w:rPr>
          <w:noProof/>
        </w:rPr>
        <w:t>acronyms</w:t>
      </w:r>
      <w:r>
        <w:rPr>
          <w:noProof/>
        </w:rPr>
        <w:tab/>
      </w:r>
      <w:r>
        <w:rPr>
          <w:noProof/>
        </w:rPr>
        <w:tab/>
      </w:r>
      <w:r w:rsidRPr="00D7692A">
        <w:rPr>
          <w:noProof/>
        </w:rPr>
        <w:t>2</w:t>
      </w:r>
    </w:p>
    <w:p w14:paraId="6E240F04" w14:textId="01025F9F"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5</w:t>
      </w:r>
      <w:r>
        <w:rPr>
          <w:rFonts w:asciiTheme="minorHAnsi" w:eastAsiaTheme="minorEastAsia" w:hAnsiTheme="minorHAnsi" w:cstheme="minorBidi"/>
          <w:noProof/>
          <w:sz w:val="22"/>
          <w:szCs w:val="22"/>
          <w:lang w:eastAsia="en-GB"/>
        </w:rPr>
        <w:tab/>
      </w:r>
      <w:r w:rsidRPr="00D7692A">
        <w:rPr>
          <w:noProof/>
        </w:rPr>
        <w:t>Conventions</w:t>
      </w:r>
      <w:r>
        <w:rPr>
          <w:noProof/>
        </w:rPr>
        <w:tab/>
      </w:r>
      <w:r>
        <w:rPr>
          <w:noProof/>
        </w:rPr>
        <w:tab/>
      </w:r>
      <w:r w:rsidRPr="00D7692A">
        <w:rPr>
          <w:noProof/>
        </w:rPr>
        <w:t>3</w:t>
      </w:r>
    </w:p>
    <w:p w14:paraId="7860EB9C" w14:textId="7DBB0B6F"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6</w:t>
      </w:r>
      <w:r>
        <w:rPr>
          <w:rFonts w:asciiTheme="minorHAnsi" w:eastAsiaTheme="minorEastAsia" w:hAnsiTheme="minorHAnsi" w:cstheme="minorBidi"/>
          <w:noProof/>
          <w:sz w:val="22"/>
          <w:szCs w:val="22"/>
          <w:lang w:eastAsia="en-GB"/>
        </w:rPr>
        <w:tab/>
      </w:r>
      <w:r>
        <w:rPr>
          <w:noProof/>
        </w:rPr>
        <w:t xml:space="preserve">Overview of test signals and typical </w:t>
      </w:r>
      <w:r w:rsidRPr="00D7692A">
        <w:rPr>
          <w:noProof/>
        </w:rPr>
        <w:t>applications</w:t>
      </w:r>
      <w:r>
        <w:rPr>
          <w:noProof/>
        </w:rPr>
        <w:tab/>
      </w:r>
      <w:r>
        <w:rPr>
          <w:noProof/>
        </w:rPr>
        <w:tab/>
      </w:r>
      <w:r w:rsidRPr="00D7692A">
        <w:rPr>
          <w:noProof/>
        </w:rPr>
        <w:t>3</w:t>
      </w:r>
    </w:p>
    <w:p w14:paraId="393BB3E3" w14:textId="7A68EDA1"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7</w:t>
      </w:r>
      <w:r>
        <w:rPr>
          <w:rFonts w:asciiTheme="minorHAnsi" w:eastAsiaTheme="minorEastAsia" w:hAnsiTheme="minorHAnsi" w:cstheme="minorBidi"/>
          <w:noProof/>
          <w:sz w:val="22"/>
          <w:szCs w:val="22"/>
          <w:lang w:eastAsia="en-GB"/>
        </w:rPr>
        <w:tab/>
      </w:r>
      <w:r>
        <w:rPr>
          <w:noProof/>
        </w:rPr>
        <w:t xml:space="preserve">Types of test </w:t>
      </w:r>
      <w:r w:rsidRPr="00D7692A">
        <w:rPr>
          <w:noProof/>
        </w:rPr>
        <w:t>signals</w:t>
      </w:r>
      <w:r>
        <w:rPr>
          <w:noProof/>
        </w:rPr>
        <w:tab/>
      </w:r>
      <w:r>
        <w:rPr>
          <w:noProof/>
        </w:rPr>
        <w:tab/>
      </w:r>
      <w:r w:rsidRPr="00D7692A">
        <w:rPr>
          <w:noProof/>
        </w:rPr>
        <w:t>6</w:t>
      </w:r>
    </w:p>
    <w:p w14:paraId="4270DAD0" w14:textId="30E38B6B"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7.1</w:t>
      </w:r>
      <w:r>
        <w:rPr>
          <w:rFonts w:asciiTheme="minorHAnsi" w:eastAsiaTheme="minorEastAsia" w:hAnsiTheme="minorHAnsi" w:cstheme="minorBidi"/>
          <w:noProof/>
          <w:sz w:val="22"/>
          <w:szCs w:val="22"/>
          <w:lang w:eastAsia="en-GB"/>
        </w:rPr>
        <w:tab/>
      </w:r>
      <w:r>
        <w:rPr>
          <w:noProof/>
        </w:rPr>
        <w:t xml:space="preserve">Non-speech-like (fully artificial) </w:t>
      </w:r>
      <w:r w:rsidRPr="00D7692A">
        <w:rPr>
          <w:noProof/>
        </w:rPr>
        <w:t>signals</w:t>
      </w:r>
      <w:r>
        <w:rPr>
          <w:noProof/>
        </w:rPr>
        <w:tab/>
      </w:r>
      <w:r>
        <w:rPr>
          <w:noProof/>
        </w:rPr>
        <w:tab/>
      </w:r>
      <w:r w:rsidRPr="00D7692A">
        <w:rPr>
          <w:noProof/>
        </w:rPr>
        <w:t>6</w:t>
      </w:r>
    </w:p>
    <w:p w14:paraId="7E87451C" w14:textId="2DA7D7B4"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7.2</w:t>
      </w:r>
      <w:r>
        <w:rPr>
          <w:rFonts w:asciiTheme="minorHAnsi" w:eastAsiaTheme="minorEastAsia" w:hAnsiTheme="minorHAnsi" w:cstheme="minorBidi"/>
          <w:noProof/>
          <w:sz w:val="22"/>
          <w:szCs w:val="22"/>
          <w:lang w:eastAsia="en-GB"/>
        </w:rPr>
        <w:tab/>
      </w:r>
      <w:r>
        <w:rPr>
          <w:noProof/>
        </w:rPr>
        <w:t xml:space="preserve">Speech-like </w:t>
      </w:r>
      <w:r w:rsidRPr="00D7692A">
        <w:rPr>
          <w:noProof/>
        </w:rPr>
        <w:t>signals</w:t>
      </w:r>
      <w:r>
        <w:rPr>
          <w:noProof/>
        </w:rPr>
        <w:tab/>
      </w:r>
      <w:r>
        <w:rPr>
          <w:noProof/>
        </w:rPr>
        <w:tab/>
      </w:r>
      <w:r w:rsidRPr="00D7692A">
        <w:rPr>
          <w:noProof/>
        </w:rPr>
        <w:t>8</w:t>
      </w:r>
    </w:p>
    <w:p w14:paraId="2673446D" w14:textId="6972C2C6"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7.3</w:t>
      </w:r>
      <w:r>
        <w:rPr>
          <w:rFonts w:asciiTheme="minorHAnsi" w:eastAsiaTheme="minorEastAsia" w:hAnsiTheme="minorHAnsi" w:cstheme="minorBidi"/>
          <w:noProof/>
          <w:sz w:val="22"/>
          <w:szCs w:val="22"/>
          <w:lang w:eastAsia="en-GB"/>
        </w:rPr>
        <w:tab/>
      </w:r>
      <w:r>
        <w:rPr>
          <w:noProof/>
        </w:rPr>
        <w:t xml:space="preserve">Speech </w:t>
      </w:r>
      <w:r w:rsidRPr="00D7692A">
        <w:rPr>
          <w:noProof/>
        </w:rPr>
        <w:t>signals</w:t>
      </w:r>
      <w:r>
        <w:rPr>
          <w:noProof/>
        </w:rPr>
        <w:tab/>
      </w:r>
      <w:r>
        <w:rPr>
          <w:noProof/>
        </w:rPr>
        <w:tab/>
      </w:r>
      <w:r w:rsidR="00952EEA">
        <w:rPr>
          <w:noProof/>
        </w:rPr>
        <w:t>34</w:t>
      </w:r>
      <w:bookmarkStart w:id="8" w:name="_GoBack"/>
      <w:bookmarkEnd w:id="8"/>
    </w:p>
    <w:p w14:paraId="2F14C9D0" w14:textId="4DA60BD5"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7.4</w:t>
      </w:r>
      <w:r>
        <w:rPr>
          <w:rFonts w:asciiTheme="minorHAnsi" w:eastAsiaTheme="minorEastAsia" w:hAnsiTheme="minorHAnsi" w:cstheme="minorBidi"/>
          <w:noProof/>
          <w:sz w:val="22"/>
          <w:szCs w:val="22"/>
          <w:lang w:eastAsia="en-GB"/>
        </w:rPr>
        <w:tab/>
      </w:r>
      <w:r>
        <w:rPr>
          <w:noProof/>
        </w:rPr>
        <w:t xml:space="preserve">Additional </w:t>
      </w:r>
      <w:r w:rsidRPr="00D7692A">
        <w:rPr>
          <w:noProof/>
        </w:rPr>
        <w:t>languages</w:t>
      </w:r>
      <w:r>
        <w:rPr>
          <w:noProof/>
        </w:rPr>
        <w:tab/>
      </w:r>
      <w:r>
        <w:rPr>
          <w:noProof/>
        </w:rPr>
        <w:tab/>
      </w:r>
      <w:r w:rsidRPr="00D7692A">
        <w:rPr>
          <w:noProof/>
        </w:rPr>
        <w:t>46</w:t>
      </w:r>
    </w:p>
    <w:p w14:paraId="4B8EFD97" w14:textId="12E85F33"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 xml:space="preserve">Annex A – Test signals for terminal coupling loss </w:t>
      </w:r>
      <w:r w:rsidRPr="00D7692A">
        <w:rPr>
          <w:noProof/>
        </w:rPr>
        <w:t>tests</w:t>
      </w:r>
      <w:r>
        <w:rPr>
          <w:noProof/>
        </w:rPr>
        <w:tab/>
      </w:r>
      <w:r>
        <w:rPr>
          <w:noProof/>
        </w:rPr>
        <w:tab/>
      </w:r>
      <w:r w:rsidR="00952EEA">
        <w:rPr>
          <w:noProof/>
        </w:rPr>
        <w:t>51</w:t>
      </w:r>
    </w:p>
    <w:p w14:paraId="47A35934" w14:textId="071B0709"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 xml:space="preserve">Annex B – Speech files and noise </w:t>
      </w:r>
      <w:r w:rsidRPr="00D7692A">
        <w:rPr>
          <w:noProof/>
        </w:rPr>
        <w:t>sequences</w:t>
      </w:r>
      <w:r>
        <w:rPr>
          <w:noProof/>
        </w:rPr>
        <w:tab/>
      </w:r>
      <w:r>
        <w:rPr>
          <w:noProof/>
        </w:rPr>
        <w:tab/>
      </w:r>
      <w:r w:rsidR="00952EEA">
        <w:rPr>
          <w:noProof/>
        </w:rPr>
        <w:t>52</w:t>
      </w:r>
    </w:p>
    <w:p w14:paraId="60A20771" w14:textId="1EDAFE1D"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B.1</w:t>
      </w:r>
      <w:r>
        <w:rPr>
          <w:rFonts w:asciiTheme="minorHAnsi" w:eastAsiaTheme="minorEastAsia" w:hAnsiTheme="minorHAnsi" w:cstheme="minorBidi"/>
          <w:noProof/>
          <w:sz w:val="22"/>
          <w:szCs w:val="22"/>
          <w:lang w:eastAsia="en-GB"/>
        </w:rPr>
        <w:tab/>
      </w:r>
      <w:r w:rsidRPr="00D7692A">
        <w:rPr>
          <w:noProof/>
        </w:rPr>
        <w:t>General</w:t>
      </w:r>
      <w:r>
        <w:rPr>
          <w:noProof/>
        </w:rPr>
        <w:tab/>
      </w:r>
      <w:r>
        <w:rPr>
          <w:noProof/>
        </w:rPr>
        <w:tab/>
      </w:r>
      <w:r w:rsidR="00952EEA">
        <w:rPr>
          <w:noProof/>
        </w:rPr>
        <w:t>52</w:t>
      </w:r>
    </w:p>
    <w:p w14:paraId="430454F0" w14:textId="72FDB183" w:rsidR="00D7692A" w:rsidRDefault="00D7692A" w:rsidP="00D7692A">
      <w:pPr>
        <w:pStyle w:val="TOC2"/>
        <w:ind w:right="992"/>
        <w:rPr>
          <w:rFonts w:asciiTheme="minorHAnsi" w:eastAsiaTheme="minorEastAsia" w:hAnsiTheme="minorHAnsi" w:cstheme="minorBidi"/>
          <w:noProof/>
          <w:sz w:val="22"/>
          <w:szCs w:val="22"/>
          <w:lang w:eastAsia="en-GB"/>
        </w:rPr>
      </w:pPr>
      <w:r>
        <w:rPr>
          <w:noProof/>
          <w:lang w:eastAsia="de-DE"/>
        </w:rPr>
        <w:t>B.2</w:t>
      </w:r>
      <w:r>
        <w:rPr>
          <w:rFonts w:asciiTheme="minorHAnsi" w:eastAsiaTheme="minorEastAsia" w:hAnsiTheme="minorHAnsi" w:cstheme="minorBidi"/>
          <w:noProof/>
          <w:sz w:val="22"/>
          <w:szCs w:val="22"/>
          <w:lang w:eastAsia="en-GB"/>
        </w:rPr>
        <w:tab/>
      </w:r>
      <w:r>
        <w:rPr>
          <w:noProof/>
          <w:lang w:eastAsia="de-DE"/>
        </w:rPr>
        <w:t xml:space="preserve">Description of the recording procedure used for speech </w:t>
      </w:r>
      <w:r w:rsidRPr="00D7692A">
        <w:rPr>
          <w:noProof/>
          <w:lang w:eastAsia="de-DE"/>
        </w:rPr>
        <w:t>signals</w:t>
      </w:r>
      <w:r>
        <w:rPr>
          <w:noProof/>
          <w:lang w:eastAsia="de-DE"/>
        </w:rPr>
        <w:tab/>
      </w:r>
      <w:r>
        <w:rPr>
          <w:noProof/>
          <w:lang w:eastAsia="de-DE"/>
        </w:rPr>
        <w:tab/>
      </w:r>
      <w:r w:rsidR="00952EEA">
        <w:rPr>
          <w:noProof/>
        </w:rPr>
        <w:t>52</w:t>
      </w:r>
    </w:p>
    <w:p w14:paraId="183B61B1" w14:textId="7CEE725A" w:rsidR="00D7692A" w:rsidRPr="00D7692A" w:rsidRDefault="00D7692A" w:rsidP="00D7692A">
      <w:pPr>
        <w:pStyle w:val="TOC2"/>
        <w:ind w:right="992"/>
        <w:rPr>
          <w:rFonts w:asciiTheme="minorHAnsi" w:eastAsiaTheme="minorEastAsia" w:hAnsiTheme="minorHAnsi" w:cstheme="minorBidi"/>
          <w:noProof/>
          <w:sz w:val="22"/>
          <w:szCs w:val="22"/>
          <w:lang w:val="fr-CH" w:eastAsia="en-GB"/>
        </w:rPr>
      </w:pPr>
      <w:r w:rsidRPr="00D7692A">
        <w:rPr>
          <w:noProof/>
          <w:lang w:val="fr-CH"/>
        </w:rPr>
        <w:t>B.3</w:t>
      </w:r>
      <w:r w:rsidRPr="00D7692A">
        <w:rPr>
          <w:rFonts w:asciiTheme="minorHAnsi" w:eastAsiaTheme="minorEastAsia" w:hAnsiTheme="minorHAnsi" w:cstheme="minorBidi"/>
          <w:noProof/>
          <w:sz w:val="22"/>
          <w:szCs w:val="22"/>
          <w:lang w:val="fr-CH" w:eastAsia="en-GB"/>
        </w:rPr>
        <w:tab/>
      </w:r>
      <w:r w:rsidR="00952EEA">
        <w:rPr>
          <w:noProof/>
          <w:lang w:val="fr-CH"/>
        </w:rPr>
        <w:t>Test sentences</w:t>
      </w:r>
      <w:r w:rsidR="00952EEA">
        <w:rPr>
          <w:noProof/>
          <w:lang w:val="fr-CH"/>
        </w:rPr>
        <w:tab/>
      </w:r>
      <w:r w:rsidR="00952EEA">
        <w:rPr>
          <w:noProof/>
          <w:lang w:val="fr-CH"/>
        </w:rPr>
        <w:tab/>
        <w:t>52</w:t>
      </w:r>
    </w:p>
    <w:p w14:paraId="391F895C" w14:textId="16D058EC" w:rsidR="00D7692A" w:rsidRPr="00952EEA" w:rsidRDefault="00D7692A" w:rsidP="00D7692A">
      <w:pPr>
        <w:pStyle w:val="TOC2"/>
        <w:ind w:right="992"/>
        <w:rPr>
          <w:rFonts w:asciiTheme="minorHAnsi" w:eastAsiaTheme="minorEastAsia" w:hAnsiTheme="minorHAnsi" w:cstheme="minorBidi"/>
          <w:noProof/>
          <w:sz w:val="22"/>
          <w:szCs w:val="22"/>
          <w:lang w:val="en-US" w:eastAsia="en-GB"/>
        </w:rPr>
      </w:pPr>
      <w:r w:rsidRPr="00952EEA">
        <w:rPr>
          <w:noProof/>
          <w:lang w:val="en-US"/>
        </w:rPr>
        <w:t>B.4</w:t>
      </w:r>
      <w:r w:rsidRPr="00952EEA">
        <w:rPr>
          <w:rFonts w:asciiTheme="minorHAnsi" w:eastAsiaTheme="minorEastAsia" w:hAnsiTheme="minorHAnsi" w:cstheme="minorBidi"/>
          <w:noProof/>
          <w:sz w:val="22"/>
          <w:szCs w:val="22"/>
          <w:lang w:val="en-US" w:eastAsia="en-GB"/>
        </w:rPr>
        <w:tab/>
      </w:r>
      <w:r w:rsidR="00952EEA" w:rsidRPr="00952EEA">
        <w:rPr>
          <w:noProof/>
          <w:lang w:val="en-US"/>
        </w:rPr>
        <w:t>Noise sequences</w:t>
      </w:r>
      <w:r w:rsidR="00952EEA" w:rsidRPr="00952EEA">
        <w:rPr>
          <w:noProof/>
          <w:lang w:val="en-US"/>
        </w:rPr>
        <w:tab/>
      </w:r>
      <w:r w:rsidR="00952EEA" w:rsidRPr="00952EEA">
        <w:rPr>
          <w:noProof/>
          <w:lang w:val="en-US"/>
        </w:rPr>
        <w:tab/>
        <w:t>57</w:t>
      </w:r>
    </w:p>
    <w:p w14:paraId="09E561E5" w14:textId="0C4A15F7"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 xml:space="preserve">Annex C – Speech files prepared for use with ITU-T P.800 conformant applications and perceptual-based objective speech quality </w:t>
      </w:r>
      <w:r w:rsidRPr="00D7692A">
        <w:rPr>
          <w:noProof/>
        </w:rPr>
        <w:t>prediction</w:t>
      </w:r>
      <w:r>
        <w:rPr>
          <w:noProof/>
        </w:rPr>
        <w:tab/>
      </w:r>
      <w:r>
        <w:rPr>
          <w:noProof/>
        </w:rPr>
        <w:tab/>
      </w:r>
      <w:r w:rsidR="00952EEA">
        <w:rPr>
          <w:noProof/>
        </w:rPr>
        <w:t>60</w:t>
      </w:r>
    </w:p>
    <w:p w14:paraId="3FE94F01" w14:textId="78213D08"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C.1</w:t>
      </w:r>
      <w:r>
        <w:rPr>
          <w:rFonts w:asciiTheme="minorHAnsi" w:eastAsiaTheme="minorEastAsia" w:hAnsiTheme="minorHAnsi" w:cstheme="minorBidi"/>
          <w:noProof/>
          <w:sz w:val="22"/>
          <w:szCs w:val="22"/>
          <w:lang w:eastAsia="en-GB"/>
        </w:rPr>
        <w:tab/>
      </w:r>
      <w:r w:rsidRPr="00D7692A">
        <w:rPr>
          <w:noProof/>
        </w:rPr>
        <w:t>General</w:t>
      </w:r>
      <w:r>
        <w:rPr>
          <w:noProof/>
        </w:rPr>
        <w:tab/>
      </w:r>
      <w:r>
        <w:rPr>
          <w:noProof/>
        </w:rPr>
        <w:tab/>
      </w:r>
      <w:r w:rsidR="00952EEA">
        <w:rPr>
          <w:noProof/>
        </w:rPr>
        <w:t>60</w:t>
      </w:r>
    </w:p>
    <w:p w14:paraId="7488B7C5" w14:textId="397405F5"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C.2</w:t>
      </w:r>
      <w:r>
        <w:rPr>
          <w:rFonts w:asciiTheme="minorHAnsi" w:eastAsiaTheme="minorEastAsia" w:hAnsiTheme="minorHAnsi" w:cstheme="minorBidi"/>
          <w:noProof/>
          <w:sz w:val="22"/>
          <w:szCs w:val="22"/>
          <w:lang w:eastAsia="en-GB"/>
        </w:rPr>
        <w:tab/>
      </w:r>
      <w:r>
        <w:rPr>
          <w:noProof/>
        </w:rPr>
        <w:t xml:space="preserve">Test </w:t>
      </w:r>
      <w:r w:rsidRPr="00D7692A">
        <w:rPr>
          <w:noProof/>
        </w:rPr>
        <w:t>sentences</w:t>
      </w:r>
      <w:r>
        <w:rPr>
          <w:noProof/>
        </w:rPr>
        <w:tab/>
      </w:r>
      <w:r>
        <w:rPr>
          <w:noProof/>
        </w:rPr>
        <w:tab/>
      </w:r>
      <w:r w:rsidR="00952EEA">
        <w:rPr>
          <w:noProof/>
        </w:rPr>
        <w:t>60</w:t>
      </w:r>
    </w:p>
    <w:p w14:paraId="3BFEFBAD" w14:textId="4F8FAB40" w:rsidR="00D7692A" w:rsidRDefault="00D7692A" w:rsidP="00952EEA">
      <w:pPr>
        <w:pStyle w:val="TOC1"/>
        <w:ind w:right="992"/>
        <w:rPr>
          <w:rFonts w:asciiTheme="minorHAnsi" w:eastAsiaTheme="minorEastAsia" w:hAnsiTheme="minorHAnsi" w:cstheme="minorBidi"/>
          <w:noProof/>
          <w:sz w:val="22"/>
          <w:szCs w:val="22"/>
          <w:lang w:eastAsia="en-GB"/>
        </w:rPr>
      </w:pPr>
      <w:r>
        <w:rPr>
          <w:noProof/>
        </w:rPr>
        <w:t xml:space="preserve">Annex D – Speech files composed of a pair of sentences spoken by a male and a female </w:t>
      </w:r>
      <w:r w:rsidRPr="00D7692A">
        <w:rPr>
          <w:noProof/>
        </w:rPr>
        <w:t>speaker</w:t>
      </w:r>
      <w:r>
        <w:rPr>
          <w:noProof/>
        </w:rPr>
        <w:tab/>
      </w:r>
      <w:r>
        <w:rPr>
          <w:noProof/>
        </w:rPr>
        <w:tab/>
      </w:r>
      <w:r w:rsidR="00952EEA">
        <w:rPr>
          <w:noProof/>
        </w:rPr>
        <w:t>65</w:t>
      </w:r>
    </w:p>
    <w:p w14:paraId="4009E01C" w14:textId="459EAFC9"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D.1</w:t>
      </w:r>
      <w:r>
        <w:rPr>
          <w:rFonts w:asciiTheme="minorHAnsi" w:eastAsiaTheme="minorEastAsia" w:hAnsiTheme="minorHAnsi" w:cstheme="minorBidi"/>
          <w:noProof/>
          <w:sz w:val="22"/>
          <w:szCs w:val="22"/>
          <w:lang w:eastAsia="en-GB"/>
        </w:rPr>
        <w:tab/>
      </w:r>
      <w:r w:rsidRPr="00D7692A">
        <w:rPr>
          <w:noProof/>
        </w:rPr>
        <w:t>General</w:t>
      </w:r>
      <w:r>
        <w:rPr>
          <w:noProof/>
        </w:rPr>
        <w:tab/>
      </w:r>
      <w:r>
        <w:rPr>
          <w:noProof/>
        </w:rPr>
        <w:tab/>
      </w:r>
      <w:r w:rsidR="00952EEA">
        <w:rPr>
          <w:noProof/>
        </w:rPr>
        <w:t>65</w:t>
      </w:r>
    </w:p>
    <w:p w14:paraId="55E757DB" w14:textId="75DD5903" w:rsidR="00D7692A" w:rsidRDefault="00D7692A" w:rsidP="00D7692A">
      <w:pPr>
        <w:pStyle w:val="TOC2"/>
        <w:ind w:right="992"/>
        <w:rPr>
          <w:rFonts w:asciiTheme="minorHAnsi" w:eastAsiaTheme="minorEastAsia" w:hAnsiTheme="minorHAnsi" w:cstheme="minorBidi"/>
          <w:noProof/>
          <w:sz w:val="22"/>
          <w:szCs w:val="22"/>
          <w:lang w:eastAsia="en-GB"/>
        </w:rPr>
      </w:pPr>
      <w:r>
        <w:rPr>
          <w:noProof/>
        </w:rPr>
        <w:t>D.2</w:t>
      </w:r>
      <w:r>
        <w:rPr>
          <w:rFonts w:asciiTheme="minorHAnsi" w:eastAsiaTheme="minorEastAsia" w:hAnsiTheme="minorHAnsi" w:cstheme="minorBidi"/>
          <w:noProof/>
          <w:sz w:val="22"/>
          <w:szCs w:val="22"/>
          <w:lang w:eastAsia="en-GB"/>
        </w:rPr>
        <w:tab/>
      </w:r>
      <w:r>
        <w:rPr>
          <w:noProof/>
        </w:rPr>
        <w:t xml:space="preserve">Test </w:t>
      </w:r>
      <w:r w:rsidRPr="00D7692A">
        <w:rPr>
          <w:noProof/>
        </w:rPr>
        <w:t>sentences</w:t>
      </w:r>
      <w:r>
        <w:rPr>
          <w:noProof/>
        </w:rPr>
        <w:tab/>
      </w:r>
      <w:r>
        <w:rPr>
          <w:noProof/>
        </w:rPr>
        <w:tab/>
      </w:r>
      <w:r w:rsidR="00952EEA">
        <w:rPr>
          <w:noProof/>
        </w:rPr>
        <w:t>66</w:t>
      </w:r>
    </w:p>
    <w:p w14:paraId="2722438D" w14:textId="7A410259" w:rsidR="00D7692A" w:rsidRDefault="00D7692A" w:rsidP="00D7692A">
      <w:pPr>
        <w:pStyle w:val="TOC1"/>
        <w:ind w:right="992"/>
        <w:rPr>
          <w:rFonts w:asciiTheme="minorHAnsi" w:eastAsiaTheme="minorEastAsia" w:hAnsiTheme="minorHAnsi" w:cstheme="minorBidi"/>
          <w:noProof/>
          <w:sz w:val="22"/>
          <w:szCs w:val="22"/>
          <w:lang w:eastAsia="en-GB"/>
        </w:rPr>
      </w:pPr>
      <w:r>
        <w:rPr>
          <w:noProof/>
        </w:rPr>
        <w:t>Appendix I – Description of the processing applied to the speech signals in clause 7.</w:t>
      </w:r>
      <w:r w:rsidRPr="00D7692A">
        <w:rPr>
          <w:noProof/>
        </w:rPr>
        <w:t>3</w:t>
      </w:r>
      <w:r>
        <w:rPr>
          <w:noProof/>
        </w:rPr>
        <w:tab/>
      </w:r>
      <w:r>
        <w:rPr>
          <w:noProof/>
        </w:rPr>
        <w:tab/>
      </w:r>
      <w:r w:rsidR="00952EEA">
        <w:rPr>
          <w:noProof/>
        </w:rPr>
        <w:t>68</w:t>
      </w:r>
    </w:p>
    <w:p w14:paraId="68864DA4" w14:textId="2199AB97" w:rsidR="00D7692A" w:rsidRDefault="00D7692A" w:rsidP="00D7692A">
      <w:pPr>
        <w:pStyle w:val="TOC2"/>
        <w:tabs>
          <w:tab w:val="clear" w:pos="964"/>
        </w:tabs>
        <w:ind w:right="992"/>
        <w:rPr>
          <w:rFonts w:asciiTheme="minorHAnsi" w:eastAsiaTheme="minorEastAsia" w:hAnsiTheme="minorHAnsi" w:cstheme="minorBidi"/>
          <w:noProof/>
          <w:sz w:val="22"/>
          <w:szCs w:val="22"/>
          <w:lang w:eastAsia="en-GB"/>
        </w:rPr>
      </w:pPr>
      <w:r>
        <w:rPr>
          <w:noProof/>
        </w:rPr>
        <w:t>I.1</w:t>
      </w:r>
      <w:r>
        <w:rPr>
          <w:rFonts w:asciiTheme="minorHAnsi" w:eastAsiaTheme="minorEastAsia" w:hAnsiTheme="minorHAnsi" w:cstheme="minorBidi"/>
          <w:noProof/>
          <w:sz w:val="22"/>
          <w:szCs w:val="22"/>
          <w:lang w:eastAsia="en-GB"/>
        </w:rPr>
        <w:tab/>
      </w:r>
      <w:r>
        <w:rPr>
          <w:noProof/>
        </w:rPr>
        <w:t xml:space="preserve">Filter for DC </w:t>
      </w:r>
      <w:r w:rsidRPr="00D7692A">
        <w:rPr>
          <w:noProof/>
        </w:rPr>
        <w:t>removal</w:t>
      </w:r>
      <w:r>
        <w:rPr>
          <w:noProof/>
        </w:rPr>
        <w:tab/>
      </w:r>
      <w:r>
        <w:rPr>
          <w:noProof/>
        </w:rPr>
        <w:tab/>
      </w:r>
      <w:r w:rsidR="00952EEA">
        <w:rPr>
          <w:noProof/>
        </w:rPr>
        <w:t>68</w:t>
      </w:r>
    </w:p>
    <w:p w14:paraId="035D691E" w14:textId="23762601" w:rsidR="00D7692A" w:rsidRDefault="00D7692A" w:rsidP="00D7692A">
      <w:pPr>
        <w:pStyle w:val="TOC2"/>
        <w:tabs>
          <w:tab w:val="clear" w:pos="964"/>
        </w:tabs>
        <w:ind w:right="992"/>
        <w:rPr>
          <w:rFonts w:asciiTheme="minorHAnsi" w:eastAsiaTheme="minorEastAsia" w:hAnsiTheme="minorHAnsi" w:cstheme="minorBidi"/>
          <w:noProof/>
          <w:sz w:val="22"/>
          <w:szCs w:val="22"/>
          <w:lang w:eastAsia="en-GB"/>
        </w:rPr>
      </w:pPr>
      <w:r>
        <w:rPr>
          <w:noProof/>
        </w:rPr>
        <w:t>I.2</w:t>
      </w:r>
      <w:r>
        <w:rPr>
          <w:rFonts w:asciiTheme="minorHAnsi" w:eastAsiaTheme="minorEastAsia" w:hAnsiTheme="minorHAnsi" w:cstheme="minorBidi"/>
          <w:noProof/>
          <w:sz w:val="22"/>
          <w:szCs w:val="22"/>
          <w:lang w:eastAsia="en-GB"/>
        </w:rPr>
        <w:tab/>
      </w:r>
      <w:r>
        <w:rPr>
          <w:noProof/>
        </w:rPr>
        <w:t xml:space="preserve">Creation of the single-talk speech </w:t>
      </w:r>
      <w:r w:rsidRPr="00D7692A">
        <w:rPr>
          <w:noProof/>
        </w:rPr>
        <w:t>sequence</w:t>
      </w:r>
      <w:r>
        <w:rPr>
          <w:noProof/>
        </w:rPr>
        <w:tab/>
      </w:r>
      <w:r>
        <w:rPr>
          <w:noProof/>
        </w:rPr>
        <w:tab/>
      </w:r>
      <w:r w:rsidR="00952EEA">
        <w:rPr>
          <w:noProof/>
        </w:rPr>
        <w:t>68</w:t>
      </w:r>
    </w:p>
    <w:p w14:paraId="319663E3" w14:textId="19210E84" w:rsidR="00D7692A" w:rsidRDefault="00D7692A" w:rsidP="00D7692A">
      <w:pPr>
        <w:pStyle w:val="TOC2"/>
        <w:tabs>
          <w:tab w:val="clear" w:pos="964"/>
        </w:tabs>
        <w:ind w:right="992"/>
        <w:rPr>
          <w:rFonts w:asciiTheme="minorHAnsi" w:eastAsiaTheme="minorEastAsia" w:hAnsiTheme="minorHAnsi" w:cstheme="minorBidi"/>
          <w:noProof/>
          <w:sz w:val="22"/>
          <w:szCs w:val="22"/>
          <w:lang w:eastAsia="en-GB"/>
        </w:rPr>
      </w:pPr>
      <w:r>
        <w:rPr>
          <w:noProof/>
        </w:rPr>
        <w:t>I.3</w:t>
      </w:r>
      <w:r>
        <w:rPr>
          <w:rFonts w:asciiTheme="minorHAnsi" w:eastAsiaTheme="minorEastAsia" w:hAnsiTheme="minorHAnsi" w:cstheme="minorBidi"/>
          <w:noProof/>
          <w:sz w:val="22"/>
          <w:szCs w:val="22"/>
          <w:lang w:eastAsia="en-GB"/>
        </w:rPr>
        <w:tab/>
      </w:r>
      <w:r>
        <w:rPr>
          <w:noProof/>
        </w:rPr>
        <w:t xml:space="preserve">Example high-pass filter </w:t>
      </w:r>
      <w:r w:rsidRPr="00D7692A">
        <w:rPr>
          <w:noProof/>
        </w:rPr>
        <w:t>designs</w:t>
      </w:r>
      <w:r>
        <w:rPr>
          <w:noProof/>
        </w:rPr>
        <w:tab/>
      </w:r>
      <w:r>
        <w:rPr>
          <w:noProof/>
        </w:rPr>
        <w:tab/>
      </w:r>
      <w:r w:rsidR="00952EEA">
        <w:rPr>
          <w:noProof/>
        </w:rPr>
        <w:t>68</w:t>
      </w:r>
    </w:p>
    <w:p w14:paraId="7182D9F2" w14:textId="665CCF55" w:rsidR="00D7692A" w:rsidRPr="00D7692A" w:rsidRDefault="00952EEA" w:rsidP="00D7692A">
      <w:pPr>
        <w:pStyle w:val="TOC1"/>
        <w:ind w:right="992"/>
        <w:rPr>
          <w:rFonts w:asciiTheme="minorHAnsi" w:eastAsiaTheme="minorEastAsia" w:hAnsiTheme="minorHAnsi" w:cstheme="minorBidi"/>
          <w:noProof/>
          <w:sz w:val="22"/>
          <w:szCs w:val="22"/>
          <w:lang w:val="fr-CH" w:eastAsia="en-GB"/>
        </w:rPr>
      </w:pPr>
      <w:r>
        <w:rPr>
          <w:noProof/>
          <w:lang w:val="fr-CH"/>
        </w:rPr>
        <w:t>Bibliography</w:t>
      </w:r>
      <w:r>
        <w:rPr>
          <w:noProof/>
          <w:lang w:val="fr-CH"/>
        </w:rPr>
        <w:tab/>
      </w:r>
      <w:r>
        <w:rPr>
          <w:noProof/>
          <w:lang w:val="fr-CH"/>
        </w:rPr>
        <w:tab/>
        <w:t>70</w:t>
      </w:r>
    </w:p>
    <w:p w14:paraId="3F7C1A3F" w14:textId="6CDE27C6" w:rsidR="00763555" w:rsidRDefault="00763555" w:rsidP="00D7692A">
      <w:pPr>
        <w:rPr>
          <w:lang w:val="fr-CH"/>
        </w:rPr>
      </w:pPr>
    </w:p>
    <w:p w14:paraId="412CBEC2" w14:textId="77777777" w:rsidR="00D7692A" w:rsidRPr="00263CA6" w:rsidRDefault="00D7692A" w:rsidP="007F0847">
      <w:pPr>
        <w:rPr>
          <w:lang w:val="fr-CH"/>
        </w:rPr>
      </w:pPr>
    </w:p>
    <w:p w14:paraId="45DD05A8" w14:textId="77777777" w:rsidR="007F0847" w:rsidRPr="00263CA6" w:rsidRDefault="007F0847" w:rsidP="007F0847">
      <w:pPr>
        <w:rPr>
          <w:lang w:val="fr-CH"/>
        </w:rPr>
      </w:pPr>
    </w:p>
    <w:p w14:paraId="6361E6F4" w14:textId="77777777" w:rsidR="00F43CA1" w:rsidRDefault="00F43CA1" w:rsidP="0043751A">
      <w:pPr>
        <w:pStyle w:val="RecNo"/>
        <w:rPr>
          <w:lang w:val="fr-CH"/>
        </w:rPr>
        <w:sectPr w:rsidR="00F43CA1" w:rsidSect="001E5556">
          <w:headerReference w:type="even" r:id="rId33"/>
          <w:footerReference w:type="default" r:id="rId34"/>
          <w:pgSz w:w="11907" w:h="16834" w:code="9"/>
          <w:pgMar w:top="1134" w:right="1134" w:bottom="1134" w:left="1134" w:header="567" w:footer="567" w:gutter="0"/>
          <w:paperSrc w:first="15" w:other="15"/>
          <w:pgNumType w:fmt="lowerRoman"/>
          <w:cols w:space="720"/>
          <w:docGrid w:linePitch="326"/>
        </w:sectPr>
      </w:pPr>
      <w:bookmarkStart w:id="9" w:name="c2tope"/>
      <w:bookmarkStart w:id="10" w:name="irecnoe"/>
      <w:bookmarkStart w:id="11" w:name="p1rectexte"/>
      <w:bookmarkEnd w:id="9"/>
      <w:bookmarkEnd w:id="10"/>
      <w:bookmarkEnd w:id="11"/>
    </w:p>
    <w:p w14:paraId="0CE98F5A" w14:textId="2DB066BB" w:rsidR="0043751A" w:rsidRPr="00263CA6" w:rsidRDefault="0043751A" w:rsidP="0043751A">
      <w:pPr>
        <w:pStyle w:val="RecNo"/>
        <w:rPr>
          <w:lang w:val="fr-CH"/>
        </w:rPr>
      </w:pPr>
      <w:r w:rsidRPr="00263CA6">
        <w:rPr>
          <w:lang w:val="fr-CH"/>
        </w:rPr>
        <w:lastRenderedPageBreak/>
        <w:t>Recommendation ITU-T P.501</w:t>
      </w:r>
    </w:p>
    <w:p w14:paraId="0CE98F5B" w14:textId="1A838059" w:rsidR="0043751A" w:rsidRDefault="0043751A" w:rsidP="0043751A">
      <w:pPr>
        <w:pStyle w:val="Rectitle"/>
      </w:pPr>
      <w:r w:rsidRPr="00FA3A7F">
        <w:t>Test signals for use in telephonometry</w:t>
      </w:r>
    </w:p>
    <w:p w14:paraId="41DF96FF" w14:textId="2E6F0A34" w:rsidR="00F43CA1" w:rsidRPr="00F43CA1" w:rsidRDefault="00F43CA1" w:rsidP="00F43CA1">
      <w:pPr>
        <w:pStyle w:val="AnnexNoTitle"/>
      </w:pPr>
      <w:bookmarkStart w:id="12" w:name="_Toc520700839"/>
      <w:r>
        <w:t>Amendment 1</w:t>
      </w:r>
      <w:bookmarkEnd w:id="12"/>
    </w:p>
    <w:p w14:paraId="736A5F6D" w14:textId="3ED88061" w:rsidR="00AC3E58" w:rsidRPr="00AC3E58" w:rsidRDefault="00AC3E58" w:rsidP="00AC3E58">
      <w:pPr>
        <w:rPr>
          <w:i/>
          <w:iCs/>
        </w:rPr>
      </w:pPr>
      <w:bookmarkStart w:id="13" w:name="_Toc372600742"/>
      <w:bookmarkStart w:id="14" w:name="_Toc379279919"/>
      <w:bookmarkStart w:id="15" w:name="_Toc506960420"/>
      <w:bookmarkStart w:id="16" w:name="_Toc512916785"/>
      <w:bookmarkStart w:id="17" w:name="_Toc517161734"/>
      <w:bookmarkStart w:id="18" w:name="_Toc180310778"/>
      <w:bookmarkStart w:id="19" w:name="_Toc182630638"/>
      <w:bookmarkStart w:id="20" w:name="_Toc184196560"/>
      <w:bookmarkStart w:id="21" w:name="_Toc250635795"/>
      <w:bookmarkStart w:id="22" w:name="_Toc250636713"/>
      <w:bookmarkStart w:id="23" w:name="_Toc263946243"/>
      <w:bookmarkStart w:id="24" w:name="_Toc269478624"/>
      <w:bookmarkStart w:id="25" w:name="_Toc269736548"/>
      <w:bookmarkStart w:id="26" w:name="_Toc315265505"/>
      <w:bookmarkStart w:id="27" w:name="_Toc315265838"/>
      <w:bookmarkStart w:id="28" w:name="_Toc358634885"/>
      <w:bookmarkStart w:id="29" w:name="_Toc359487266"/>
      <w:bookmarkStart w:id="30" w:name="_Toc360436455"/>
      <w:bookmarkStart w:id="31" w:name="_Toc478453927"/>
      <w:bookmarkStart w:id="32" w:name="_Toc482264398"/>
      <w:r w:rsidRPr="00AC3E58">
        <w:rPr>
          <w:i/>
          <w:iCs/>
        </w:rPr>
        <w:t xml:space="preserve">Editorial note: This is a complete-text publication. Modifications introduced by this amendment are shown in revision marks relative to Recommendation </w:t>
      </w:r>
      <w:r>
        <w:rPr>
          <w:i/>
          <w:iCs/>
        </w:rPr>
        <w:t>ITU-T P.501</w:t>
      </w:r>
      <w:r w:rsidRPr="00AC3E58">
        <w:rPr>
          <w:i/>
          <w:iCs/>
        </w:rPr>
        <w:t xml:space="preserve"> (201</w:t>
      </w:r>
      <w:r>
        <w:rPr>
          <w:i/>
          <w:iCs/>
        </w:rPr>
        <w:t>7).</w:t>
      </w:r>
    </w:p>
    <w:p w14:paraId="0CE98F5C" w14:textId="52DBDC19" w:rsidR="0043751A" w:rsidRPr="00FA3A7F" w:rsidRDefault="0043751A" w:rsidP="000D7F35">
      <w:pPr>
        <w:pStyle w:val="Heading1"/>
      </w:pPr>
      <w:bookmarkStart w:id="33" w:name="_Toc520700840"/>
      <w:r w:rsidRPr="00FA3A7F">
        <w:t>1</w:t>
      </w:r>
      <w:r w:rsidRPr="00FA3A7F">
        <w:tab/>
        <w:t>Scope</w:t>
      </w:r>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p>
    <w:p w14:paraId="0CE98F5D" w14:textId="2E2EED36" w:rsidR="0043751A" w:rsidRPr="00FA3A7F" w:rsidRDefault="0043751A">
      <w:r w:rsidRPr="00FA3A7F">
        <w:t>This Recommendation</w:t>
      </w:r>
      <w:r w:rsidR="003A1E51" w:rsidRPr="00FA3A7F">
        <w:rPr>
          <w:rStyle w:val="FootnoteReference"/>
        </w:rPr>
        <w:footnoteReference w:id="2"/>
      </w:r>
      <w:r w:rsidRPr="00FA3A7F">
        <w:t xml:space="preserve"> describes test signals </w:t>
      </w:r>
      <w:r w:rsidR="006874CA" w:rsidRPr="00FA3A7F">
        <w:t>that</w:t>
      </w:r>
      <w:r w:rsidRPr="00FA3A7F">
        <w:t xml:space="preserve"> are applicable for several purposes in telephonometry. A wide variety of test signals is given, starting with low complexity test signals up to test signals with a high degree of complexity incorporating </w:t>
      </w:r>
      <w:r w:rsidR="00396DFD" w:rsidRPr="00FA3A7F">
        <w:t>m</w:t>
      </w:r>
      <w:r w:rsidRPr="00FA3A7F">
        <w:t>a</w:t>
      </w:r>
      <w:r w:rsidR="00396DFD" w:rsidRPr="00FA3A7F">
        <w:t>ny</w:t>
      </w:r>
      <w:r w:rsidRPr="00FA3A7F">
        <w:t xml:space="preserve"> typical parameters of speech. Besides technical signals</w:t>
      </w:r>
      <w:r w:rsidR="004F7A97" w:rsidRPr="00FA3A7F">
        <w:t>,</w:t>
      </w:r>
      <w:r w:rsidRPr="00FA3A7F">
        <w:t xml:space="preserve"> such as sine waves or noise, more speech-like signals are described.</w:t>
      </w:r>
    </w:p>
    <w:p w14:paraId="0CE98F5E" w14:textId="2D49F09A" w:rsidR="0043751A" w:rsidRPr="00FA3A7F" w:rsidRDefault="0043751A" w:rsidP="004B1E52">
      <w:r w:rsidRPr="00FA3A7F">
        <w:t xml:space="preserve">The overview </w:t>
      </w:r>
      <w:r w:rsidR="00396DFD" w:rsidRPr="00FA3A7F">
        <w:t>of</w:t>
      </w:r>
      <w:r w:rsidRPr="00FA3A7F">
        <w:t xml:space="preserve"> typical applications of the test signals described is a guideline giving general application rules. The detailed description of the application</w:t>
      </w:r>
      <w:r w:rsidR="00396DFD" w:rsidRPr="00FA3A7F">
        <w:t>,</w:t>
      </w:r>
      <w:r w:rsidRPr="00FA3A7F">
        <w:t xml:space="preserve"> however</w:t>
      </w:r>
      <w:r w:rsidR="00396DFD" w:rsidRPr="00FA3A7F">
        <w:t>,</w:t>
      </w:r>
      <w:r w:rsidRPr="00FA3A7F">
        <w:t xml:space="preserve"> should be found in individual Recommendations describing the measurement procedures for </w:t>
      </w:r>
      <w:r w:rsidR="004F7A97" w:rsidRPr="00FA3A7F">
        <w:t>specific</w:t>
      </w:r>
      <w:r w:rsidRPr="00FA3A7F">
        <w:t xml:space="preserve"> applications.</w:t>
      </w:r>
    </w:p>
    <w:p w14:paraId="0CE98F5F" w14:textId="3E179A61" w:rsidR="0043751A" w:rsidRPr="00FA3A7F" w:rsidRDefault="0089548F" w:rsidP="00FA3A7F">
      <w:r w:rsidRPr="00FA3A7F">
        <w:t>T</w:t>
      </w:r>
      <w:r w:rsidR="0043751A" w:rsidRPr="00FA3A7F">
        <w:t xml:space="preserve">o avoid </w:t>
      </w:r>
      <w:r w:rsidR="00581D58" w:rsidRPr="00FA3A7F">
        <w:t>difficulties when</w:t>
      </w:r>
      <w:r w:rsidR="0043751A" w:rsidRPr="00FA3A7F">
        <w:t xml:space="preserve"> creating the test signals described, all these signals are freely available for download from the ITU-T test signals database:</w:t>
      </w:r>
      <w:r w:rsidR="0043751A" w:rsidRPr="00FA3A7F">
        <w:rPr>
          <w:rFonts w:asciiTheme="minorBidi" w:hAnsiTheme="minorBidi" w:cstheme="minorBidi"/>
          <w:sz w:val="20"/>
        </w:rPr>
        <w:t xml:space="preserve"> </w:t>
      </w:r>
      <w:hyperlink r:id="rId35" w:history="1">
        <w:r w:rsidR="00581D58" w:rsidRPr="00FA3A7F">
          <w:rPr>
            <w:rStyle w:val="Hyperlink"/>
            <w:rFonts w:asciiTheme="minorBidi" w:hAnsiTheme="minorBidi" w:cstheme="minorBidi"/>
            <w:sz w:val="20"/>
          </w:rPr>
          <w:t>http://www.itu.int/net/itu-t/sigdb/genaudio/Pseries.htm</w:t>
        </w:r>
      </w:hyperlink>
      <w:r w:rsidR="00437D24" w:rsidRPr="00FA3A7F">
        <w:t>.</w:t>
      </w:r>
    </w:p>
    <w:p w14:paraId="0CE98F60" w14:textId="1B6DFFE9" w:rsidR="0043751A" w:rsidRPr="00FA3A7F" w:rsidRDefault="0043751A" w:rsidP="0043751A">
      <w:pPr>
        <w:pStyle w:val="Heading1"/>
      </w:pPr>
      <w:bookmarkStart w:id="34" w:name="_Toc372600743"/>
      <w:bookmarkStart w:id="35" w:name="_Toc379279920"/>
      <w:bookmarkStart w:id="36" w:name="_Toc506960421"/>
      <w:bookmarkStart w:id="37" w:name="_Toc512916786"/>
      <w:bookmarkStart w:id="38" w:name="_Toc517161735"/>
      <w:bookmarkStart w:id="39" w:name="_Toc180310779"/>
      <w:bookmarkStart w:id="40" w:name="_Toc182630639"/>
      <w:bookmarkStart w:id="41" w:name="_Toc184196561"/>
      <w:bookmarkStart w:id="42" w:name="_Toc250635796"/>
      <w:bookmarkStart w:id="43" w:name="_Toc250636714"/>
      <w:bookmarkStart w:id="44" w:name="_Toc263946244"/>
      <w:bookmarkStart w:id="45" w:name="_Toc269478625"/>
      <w:bookmarkStart w:id="46" w:name="_Toc269736549"/>
      <w:bookmarkStart w:id="47" w:name="_Toc315265506"/>
      <w:bookmarkStart w:id="48" w:name="_Toc315265839"/>
      <w:bookmarkStart w:id="49" w:name="_Toc358634886"/>
      <w:bookmarkStart w:id="50" w:name="_Toc359487267"/>
      <w:bookmarkStart w:id="51" w:name="_Toc360436456"/>
      <w:bookmarkStart w:id="52" w:name="_Toc478453928"/>
      <w:bookmarkStart w:id="53" w:name="_Toc482264399"/>
      <w:bookmarkStart w:id="54" w:name="_Toc520700841"/>
      <w:r w:rsidRPr="00FA3A7F">
        <w:t>2</w:t>
      </w:r>
      <w:r w:rsidRPr="00FA3A7F">
        <w:tab/>
        <w:t>References</w:t>
      </w:r>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p>
    <w:p w14:paraId="36D2DEFA" w14:textId="2A3F0101" w:rsidR="000D7F35" w:rsidRPr="00FA3A7F" w:rsidRDefault="000D7F35" w:rsidP="0043751A">
      <w:r w:rsidRPr="00FA3A7F">
        <w:t xml:space="preserve">The following ITU-T Recommendations and other references contain provisions which, through reference in this text, constitute provisions of this Recommendation. At the time of publication, the editions indicated were valid. All Recommendations and other references are subject to revision; users of this Recommendation are therefore encouraged to investigate the possibility of applying the most recent edition of the Recommendations and other references listed below. A list of the currently valid ITU-T Recommendations is regularly published. The reference to a document within this Recommendation does not give it, as a stand-alone document, the status of a Recommendation. </w:t>
      </w:r>
    </w:p>
    <w:p w14:paraId="0CE98F62" w14:textId="4830E606" w:rsidR="004227F3" w:rsidRPr="00FA3A7F" w:rsidRDefault="004227F3" w:rsidP="008A2C91">
      <w:pPr>
        <w:pStyle w:val="Reftext"/>
        <w:tabs>
          <w:tab w:val="clear" w:pos="1588"/>
          <w:tab w:val="clear" w:pos="1985"/>
          <w:tab w:val="left" w:pos="1843"/>
        </w:tabs>
        <w:ind w:left="1843" w:hanging="1843"/>
        <w:jc w:val="both"/>
      </w:pPr>
      <w:r w:rsidRPr="00FA3A7F">
        <w:t>[ITU-T G.122]</w:t>
      </w:r>
      <w:r w:rsidRPr="00FA3A7F">
        <w:tab/>
        <w:t xml:space="preserve">Recommendation ITU-T G.122 (1993), </w:t>
      </w:r>
      <w:r w:rsidRPr="00FA3A7F">
        <w:rPr>
          <w:i/>
          <w:iCs/>
        </w:rPr>
        <w:t>Influence of national systems on stability and talker echo in international connections</w:t>
      </w:r>
      <w:r w:rsidRPr="00FA3A7F">
        <w:t>.</w:t>
      </w:r>
    </w:p>
    <w:p w14:paraId="0CE98F63" w14:textId="5A6CF4E5" w:rsidR="004227F3" w:rsidRPr="004F1762" w:rsidRDefault="004227F3" w:rsidP="008A2C91">
      <w:pPr>
        <w:pStyle w:val="Reftext"/>
        <w:tabs>
          <w:tab w:val="clear" w:pos="1588"/>
          <w:tab w:val="clear" w:pos="1985"/>
          <w:tab w:val="left" w:pos="1843"/>
        </w:tabs>
        <w:ind w:left="1843" w:hanging="1843"/>
        <w:jc w:val="both"/>
        <w:rPr>
          <w:lang w:val="fr-CH"/>
        </w:rPr>
      </w:pPr>
      <w:r w:rsidRPr="004F1762">
        <w:rPr>
          <w:lang w:val="fr-CH"/>
        </w:rPr>
        <w:t>[ITU-T G.168]</w:t>
      </w:r>
      <w:r w:rsidRPr="004F1762">
        <w:rPr>
          <w:lang w:val="fr-CH"/>
        </w:rPr>
        <w:tab/>
        <w:t>Recommendation ITU-T G.168 (201</w:t>
      </w:r>
      <w:r w:rsidR="00FA6B26" w:rsidRPr="004F1762">
        <w:rPr>
          <w:lang w:val="fr-CH"/>
        </w:rPr>
        <w:t>5</w:t>
      </w:r>
      <w:r w:rsidRPr="004F1762">
        <w:rPr>
          <w:lang w:val="fr-CH"/>
        </w:rPr>
        <w:t xml:space="preserve">), </w:t>
      </w:r>
      <w:r w:rsidRPr="004F1762">
        <w:rPr>
          <w:i/>
          <w:iCs/>
          <w:lang w:val="fr-CH"/>
        </w:rPr>
        <w:t>Digital network echo cancellers</w:t>
      </w:r>
      <w:r w:rsidRPr="004F1762">
        <w:rPr>
          <w:lang w:val="fr-CH"/>
        </w:rPr>
        <w:t>.</w:t>
      </w:r>
    </w:p>
    <w:p w14:paraId="0CE98F64" w14:textId="77777777" w:rsidR="0043751A" w:rsidRPr="00FA3A7F" w:rsidRDefault="0043751A" w:rsidP="008A2C91">
      <w:pPr>
        <w:pStyle w:val="Reftext"/>
        <w:tabs>
          <w:tab w:val="clear" w:pos="1588"/>
          <w:tab w:val="clear" w:pos="1985"/>
          <w:tab w:val="left" w:pos="1843"/>
        </w:tabs>
        <w:ind w:left="1843" w:hanging="1843"/>
        <w:jc w:val="both"/>
      </w:pPr>
      <w:r w:rsidRPr="00FA3A7F">
        <w:t>[ITU-T G.191]</w:t>
      </w:r>
      <w:r w:rsidRPr="00FA3A7F">
        <w:tab/>
        <w:t>Recommendation ITU-T G.191 (</w:t>
      </w:r>
      <w:r w:rsidR="00007EB6" w:rsidRPr="00FA3A7F">
        <w:t>2010</w:t>
      </w:r>
      <w:r w:rsidRPr="00FA3A7F">
        <w:t xml:space="preserve">), </w:t>
      </w:r>
      <w:r w:rsidRPr="00FA3A7F">
        <w:rPr>
          <w:i/>
          <w:iCs/>
        </w:rPr>
        <w:t>Software tools for speech and audio coding standardization</w:t>
      </w:r>
      <w:r w:rsidRPr="00FA3A7F">
        <w:t>.</w:t>
      </w:r>
    </w:p>
    <w:p w14:paraId="0CE98F65" w14:textId="77777777" w:rsidR="0043751A" w:rsidRPr="004F1762" w:rsidRDefault="0043751A" w:rsidP="008A2C91">
      <w:pPr>
        <w:pStyle w:val="Reftext"/>
        <w:tabs>
          <w:tab w:val="clear" w:pos="1588"/>
          <w:tab w:val="clear" w:pos="1985"/>
          <w:tab w:val="left" w:pos="1843"/>
        </w:tabs>
        <w:ind w:left="1843" w:hanging="1843"/>
        <w:jc w:val="both"/>
        <w:rPr>
          <w:lang w:val="fr-CH"/>
        </w:rPr>
      </w:pPr>
      <w:r w:rsidRPr="004F1762">
        <w:rPr>
          <w:lang w:val="fr-CH"/>
        </w:rPr>
        <w:t>[ITU-T P.50]</w:t>
      </w:r>
      <w:r w:rsidRPr="004F1762">
        <w:rPr>
          <w:lang w:val="fr-CH"/>
        </w:rPr>
        <w:tab/>
        <w:t xml:space="preserve">Recommendation ITU-T P.50 (1999), </w:t>
      </w:r>
      <w:r w:rsidRPr="004F1762">
        <w:rPr>
          <w:i/>
          <w:lang w:val="fr-CH"/>
        </w:rPr>
        <w:t>Artificial voices</w:t>
      </w:r>
      <w:r w:rsidRPr="004F1762">
        <w:rPr>
          <w:lang w:val="fr-CH"/>
        </w:rPr>
        <w:t>.</w:t>
      </w:r>
    </w:p>
    <w:p w14:paraId="0CE98F66" w14:textId="18B291FE" w:rsidR="0043751A" w:rsidRPr="00FA3A7F" w:rsidRDefault="0043751A" w:rsidP="008A2C91">
      <w:pPr>
        <w:pStyle w:val="Reftext"/>
        <w:tabs>
          <w:tab w:val="clear" w:pos="1588"/>
          <w:tab w:val="clear" w:pos="1985"/>
          <w:tab w:val="left" w:pos="1843"/>
        </w:tabs>
        <w:ind w:left="1843" w:hanging="1843"/>
        <w:jc w:val="both"/>
      </w:pPr>
      <w:r w:rsidRPr="00FA3A7F">
        <w:t>[ITU-T P.56]</w:t>
      </w:r>
      <w:r w:rsidRPr="00FA3A7F">
        <w:tab/>
        <w:t>Recommendation ITU-T P.56 (</w:t>
      </w:r>
      <w:r w:rsidR="00007EB6" w:rsidRPr="00FA3A7F">
        <w:t>2011</w:t>
      </w:r>
      <w:r w:rsidRPr="00FA3A7F">
        <w:t xml:space="preserve">), </w:t>
      </w:r>
      <w:r w:rsidRPr="00FA3A7F">
        <w:rPr>
          <w:i/>
          <w:iCs/>
        </w:rPr>
        <w:t>Objecti</w:t>
      </w:r>
      <w:r w:rsidR="00B8274B" w:rsidRPr="00FA3A7F">
        <w:rPr>
          <w:i/>
          <w:iCs/>
        </w:rPr>
        <w:t xml:space="preserve">ve measurement of active speech </w:t>
      </w:r>
      <w:r w:rsidRPr="00FA3A7F">
        <w:rPr>
          <w:i/>
          <w:iCs/>
        </w:rPr>
        <w:t>level</w:t>
      </w:r>
      <w:r w:rsidRPr="00FA3A7F">
        <w:t>.</w:t>
      </w:r>
    </w:p>
    <w:p w14:paraId="0CE98F67" w14:textId="77777777" w:rsidR="0043751A" w:rsidRPr="004F1762" w:rsidRDefault="0043751A" w:rsidP="008A2C91">
      <w:pPr>
        <w:pStyle w:val="Reftext"/>
        <w:tabs>
          <w:tab w:val="clear" w:pos="1588"/>
          <w:tab w:val="clear" w:pos="1985"/>
          <w:tab w:val="left" w:pos="1843"/>
        </w:tabs>
        <w:ind w:left="1843" w:hanging="1843"/>
        <w:jc w:val="both"/>
        <w:rPr>
          <w:lang w:val="fr-CH"/>
        </w:rPr>
      </w:pPr>
      <w:r w:rsidRPr="004F1762">
        <w:rPr>
          <w:lang w:val="fr-CH"/>
        </w:rPr>
        <w:t>[ITU-T P.59]</w:t>
      </w:r>
      <w:r w:rsidRPr="004F1762">
        <w:rPr>
          <w:lang w:val="fr-CH"/>
        </w:rPr>
        <w:tab/>
        <w:t xml:space="preserve">Recommendation ITU-T P.59 (1993), </w:t>
      </w:r>
      <w:r w:rsidRPr="004F1762">
        <w:rPr>
          <w:i/>
          <w:lang w:val="fr-CH"/>
        </w:rPr>
        <w:t>Artificial conversational speech</w:t>
      </w:r>
      <w:r w:rsidRPr="004F1762">
        <w:rPr>
          <w:lang w:val="fr-CH"/>
        </w:rPr>
        <w:t>.</w:t>
      </w:r>
    </w:p>
    <w:p w14:paraId="0CE98F68" w14:textId="77777777" w:rsidR="0043751A" w:rsidRPr="00FA3A7F" w:rsidRDefault="0043751A" w:rsidP="008A2C91">
      <w:pPr>
        <w:pStyle w:val="Reftext"/>
        <w:tabs>
          <w:tab w:val="clear" w:pos="1588"/>
          <w:tab w:val="clear" w:pos="1985"/>
          <w:tab w:val="left" w:pos="1843"/>
        </w:tabs>
        <w:ind w:left="1843" w:hanging="1843"/>
        <w:jc w:val="both"/>
      </w:pPr>
      <w:r w:rsidRPr="00FA3A7F">
        <w:t>[ITU-T P.79]</w:t>
      </w:r>
      <w:r w:rsidRPr="00FA3A7F">
        <w:tab/>
        <w:t xml:space="preserve">Recommendation ITU-T P.79 (2007), </w:t>
      </w:r>
      <w:r w:rsidRPr="00FA3A7F">
        <w:rPr>
          <w:i/>
          <w:iCs/>
        </w:rPr>
        <w:t>Calculation of loudness ratings for telephone sets</w:t>
      </w:r>
      <w:r w:rsidRPr="00FA3A7F">
        <w:t>.</w:t>
      </w:r>
    </w:p>
    <w:p w14:paraId="7BB8229A" w14:textId="01DF0967" w:rsidR="004B1E52" w:rsidRPr="00FA3A7F" w:rsidRDefault="0043751A" w:rsidP="008A2C91">
      <w:pPr>
        <w:pStyle w:val="Reftext"/>
        <w:tabs>
          <w:tab w:val="clear" w:pos="1588"/>
          <w:tab w:val="clear" w:pos="1985"/>
          <w:tab w:val="left" w:pos="1843"/>
        </w:tabs>
        <w:ind w:left="1843" w:hanging="1843"/>
        <w:jc w:val="both"/>
      </w:pPr>
      <w:r w:rsidRPr="00FA3A7F">
        <w:lastRenderedPageBreak/>
        <w:t>[ITU-T P.340]</w:t>
      </w:r>
      <w:r w:rsidRPr="00FA3A7F">
        <w:tab/>
        <w:t xml:space="preserve">Recommendation ITU-T P.340 (2000), </w:t>
      </w:r>
      <w:r w:rsidRPr="00FA3A7F">
        <w:rPr>
          <w:i/>
        </w:rPr>
        <w:t>Transmission characteristics and speech quality parameters of hands-free terminals</w:t>
      </w:r>
      <w:r w:rsidRPr="00FA3A7F">
        <w:t>.</w:t>
      </w:r>
    </w:p>
    <w:p w14:paraId="0CE98F6A" w14:textId="77777777" w:rsidR="0043751A" w:rsidRPr="00FA3A7F" w:rsidRDefault="0043751A" w:rsidP="008A2C91">
      <w:pPr>
        <w:pStyle w:val="Reftext"/>
        <w:tabs>
          <w:tab w:val="clear" w:pos="1588"/>
          <w:tab w:val="clear" w:pos="1985"/>
          <w:tab w:val="left" w:pos="1843"/>
        </w:tabs>
        <w:ind w:left="1843" w:hanging="1843"/>
        <w:jc w:val="both"/>
      </w:pPr>
      <w:r w:rsidRPr="00FA3A7F">
        <w:t>[ITU-T P.800]</w:t>
      </w:r>
      <w:r w:rsidRPr="00FA3A7F">
        <w:tab/>
        <w:t xml:space="preserve">Recommendation ITU-T P.800 (1996), </w:t>
      </w:r>
      <w:r w:rsidRPr="00FA3A7F">
        <w:rPr>
          <w:i/>
          <w:iCs/>
        </w:rPr>
        <w:t>Methods for subjective determination of transmission quality</w:t>
      </w:r>
      <w:r w:rsidRPr="00FA3A7F">
        <w:t>.</w:t>
      </w:r>
    </w:p>
    <w:p w14:paraId="7DAEE3E0" w14:textId="49AA7636" w:rsidR="003C4920" w:rsidRPr="00FA3A7F" w:rsidRDefault="003C4920">
      <w:pPr>
        <w:pStyle w:val="Reftext"/>
        <w:tabs>
          <w:tab w:val="clear" w:pos="1588"/>
          <w:tab w:val="clear" w:pos="1985"/>
          <w:tab w:val="left" w:pos="1843"/>
        </w:tabs>
        <w:ind w:left="1843" w:hanging="1843"/>
        <w:jc w:val="both"/>
      </w:pPr>
      <w:r w:rsidRPr="00FA3A7F">
        <w:t>[ITU-T P.830]</w:t>
      </w:r>
      <w:r w:rsidRPr="00FA3A7F">
        <w:tab/>
        <w:t xml:space="preserve">Recommendation ITU-T P.830 (1996), </w:t>
      </w:r>
      <w:r w:rsidRPr="00FA3A7F">
        <w:rPr>
          <w:i/>
          <w:iCs/>
        </w:rPr>
        <w:t>Subjective performance assessment of telephone-band and wideband digital codecs.</w:t>
      </w:r>
    </w:p>
    <w:p w14:paraId="0CE98F6B" w14:textId="0D0DAC6E" w:rsidR="00074EA2" w:rsidRPr="00FA3A7F" w:rsidRDefault="00074EA2" w:rsidP="003C4920">
      <w:pPr>
        <w:pStyle w:val="Reftext"/>
        <w:tabs>
          <w:tab w:val="clear" w:pos="1588"/>
          <w:tab w:val="clear" w:pos="1985"/>
          <w:tab w:val="left" w:pos="1843"/>
        </w:tabs>
        <w:ind w:left="1843" w:hanging="1843"/>
        <w:jc w:val="both"/>
      </w:pPr>
      <w:r w:rsidRPr="00FA3A7F">
        <w:t>[ITU-T P.862]</w:t>
      </w:r>
      <w:r w:rsidRPr="00FA3A7F">
        <w:tab/>
        <w:t xml:space="preserve">Recommendation ITU-T P.862 (2001), </w:t>
      </w:r>
      <w:r w:rsidRPr="00FA3A7F">
        <w:rPr>
          <w:i/>
          <w:iCs/>
          <w:szCs w:val="24"/>
          <w:lang w:eastAsia="zh-CN"/>
        </w:rPr>
        <w:t>Perceptual evaluation of speech quality (PESQ): An objective method for end-to-end spee</w:t>
      </w:r>
      <w:r w:rsidR="00B8274B" w:rsidRPr="00FA3A7F">
        <w:rPr>
          <w:i/>
          <w:iCs/>
          <w:szCs w:val="24"/>
          <w:lang w:eastAsia="zh-CN"/>
        </w:rPr>
        <w:t>ch quality assessment of narrow</w:t>
      </w:r>
      <w:r w:rsidR="00B8274B" w:rsidRPr="00FA3A7F">
        <w:rPr>
          <w:i/>
          <w:iCs/>
          <w:szCs w:val="24"/>
          <w:lang w:eastAsia="zh-CN"/>
        </w:rPr>
        <w:noBreakHyphen/>
      </w:r>
      <w:r w:rsidRPr="00FA3A7F">
        <w:rPr>
          <w:i/>
          <w:iCs/>
          <w:szCs w:val="24"/>
          <w:lang w:eastAsia="zh-CN"/>
        </w:rPr>
        <w:t>band telephone networks and speech codecs</w:t>
      </w:r>
      <w:r w:rsidRPr="00FA3A7F">
        <w:rPr>
          <w:szCs w:val="24"/>
          <w:lang w:eastAsia="zh-CN"/>
        </w:rPr>
        <w:t>.</w:t>
      </w:r>
    </w:p>
    <w:p w14:paraId="0CE98F6C" w14:textId="4D467B4E" w:rsidR="00074EA2" w:rsidRPr="00FA3A7F" w:rsidRDefault="00074EA2" w:rsidP="000D7F35">
      <w:pPr>
        <w:pStyle w:val="Reftext"/>
        <w:tabs>
          <w:tab w:val="clear" w:pos="1588"/>
          <w:tab w:val="clear" w:pos="1985"/>
          <w:tab w:val="left" w:pos="1843"/>
        </w:tabs>
        <w:ind w:left="1843" w:hanging="1843"/>
        <w:jc w:val="both"/>
        <w:rPr>
          <w:i/>
          <w:iCs/>
        </w:rPr>
      </w:pPr>
      <w:r w:rsidRPr="00FA3A7F">
        <w:t>[ITU-T P.862.3]</w:t>
      </w:r>
      <w:r w:rsidRPr="00FA3A7F">
        <w:tab/>
        <w:t xml:space="preserve">Recommendation ITU-T P.862.3 (2007), </w:t>
      </w:r>
      <w:r w:rsidRPr="00FA3A7F">
        <w:rPr>
          <w:i/>
          <w:iCs/>
          <w:szCs w:val="24"/>
          <w:lang w:eastAsia="zh-CN"/>
        </w:rPr>
        <w:t xml:space="preserve">Application guide for objective quality measurement based on Recommendations </w:t>
      </w:r>
      <w:r w:rsidR="00B8274B" w:rsidRPr="00FA3A7F">
        <w:rPr>
          <w:i/>
          <w:iCs/>
        </w:rPr>
        <w:t xml:space="preserve">ITU-T </w:t>
      </w:r>
      <w:r w:rsidRPr="00FA3A7F">
        <w:rPr>
          <w:i/>
          <w:iCs/>
          <w:szCs w:val="24"/>
          <w:lang w:eastAsia="zh-CN"/>
        </w:rPr>
        <w:t xml:space="preserve">P.862, </w:t>
      </w:r>
      <w:r w:rsidR="00B8274B" w:rsidRPr="00FA3A7F">
        <w:rPr>
          <w:i/>
          <w:iCs/>
        </w:rPr>
        <w:t xml:space="preserve">ITU-T </w:t>
      </w:r>
      <w:r w:rsidRPr="00FA3A7F">
        <w:rPr>
          <w:i/>
          <w:iCs/>
          <w:szCs w:val="24"/>
          <w:lang w:eastAsia="zh-CN"/>
        </w:rPr>
        <w:t xml:space="preserve">P.862.1 and </w:t>
      </w:r>
      <w:r w:rsidR="00B8274B" w:rsidRPr="00FA3A7F">
        <w:rPr>
          <w:i/>
          <w:iCs/>
        </w:rPr>
        <w:t>ITU</w:t>
      </w:r>
      <w:r w:rsidR="00B8274B" w:rsidRPr="00FA3A7F">
        <w:rPr>
          <w:i/>
          <w:iCs/>
        </w:rPr>
        <w:noBreakHyphen/>
        <w:t>T </w:t>
      </w:r>
      <w:r w:rsidRPr="00FA3A7F">
        <w:rPr>
          <w:i/>
          <w:iCs/>
          <w:szCs w:val="24"/>
          <w:lang w:eastAsia="zh-CN"/>
        </w:rPr>
        <w:t>P.862.2</w:t>
      </w:r>
      <w:r w:rsidRPr="00FA3A7F">
        <w:rPr>
          <w:i/>
          <w:iCs/>
        </w:rPr>
        <w:t>.</w:t>
      </w:r>
    </w:p>
    <w:p w14:paraId="0CE98F6D" w14:textId="77777777" w:rsidR="00074EA2" w:rsidRPr="004F1762" w:rsidRDefault="00074EA2" w:rsidP="000D7F35">
      <w:pPr>
        <w:pStyle w:val="Reftext"/>
        <w:tabs>
          <w:tab w:val="clear" w:pos="1588"/>
          <w:tab w:val="clear" w:pos="1985"/>
          <w:tab w:val="left" w:pos="1843"/>
        </w:tabs>
        <w:ind w:left="1843" w:hanging="1843"/>
        <w:jc w:val="both"/>
        <w:rPr>
          <w:lang w:val="fr-CH"/>
        </w:rPr>
      </w:pPr>
      <w:r w:rsidRPr="004F1762">
        <w:rPr>
          <w:lang w:val="fr-CH"/>
        </w:rPr>
        <w:t>[ITU-T P.863]</w:t>
      </w:r>
      <w:r w:rsidRPr="004F1762">
        <w:rPr>
          <w:lang w:val="fr-CH"/>
        </w:rPr>
        <w:tab/>
        <w:t xml:space="preserve">Recommendation ITU-T P.863 (2014), </w:t>
      </w:r>
      <w:r w:rsidRPr="004F1762">
        <w:rPr>
          <w:i/>
          <w:iCs/>
          <w:szCs w:val="24"/>
          <w:lang w:val="fr-CH" w:eastAsia="zh-CN"/>
        </w:rPr>
        <w:t>Perceptual objective listening quality assessment</w:t>
      </w:r>
      <w:r w:rsidRPr="004F1762">
        <w:rPr>
          <w:lang w:val="fr-CH"/>
        </w:rPr>
        <w:t>.</w:t>
      </w:r>
    </w:p>
    <w:p w14:paraId="0CE98F6E" w14:textId="77777777" w:rsidR="00074EA2" w:rsidRPr="004F1762" w:rsidRDefault="00074EA2" w:rsidP="000D7F35">
      <w:pPr>
        <w:pStyle w:val="Reftext"/>
        <w:tabs>
          <w:tab w:val="clear" w:pos="1588"/>
          <w:tab w:val="clear" w:pos="1985"/>
          <w:tab w:val="left" w:pos="1843"/>
        </w:tabs>
        <w:ind w:left="1843" w:hanging="1843"/>
        <w:jc w:val="both"/>
        <w:rPr>
          <w:lang w:val="fr-CH"/>
        </w:rPr>
      </w:pPr>
      <w:r w:rsidRPr="004F1762">
        <w:rPr>
          <w:lang w:val="fr-CH"/>
        </w:rPr>
        <w:t>[ITU-T P.863.1]</w:t>
      </w:r>
      <w:r w:rsidRPr="004F1762">
        <w:rPr>
          <w:lang w:val="fr-CH"/>
        </w:rPr>
        <w:tab/>
        <w:t xml:space="preserve">Recommendation ITU-T P.863.1 (2014), </w:t>
      </w:r>
      <w:r w:rsidRPr="004F1762">
        <w:rPr>
          <w:i/>
          <w:iCs/>
          <w:szCs w:val="24"/>
          <w:lang w:val="fr-CH" w:eastAsia="zh-CN"/>
        </w:rPr>
        <w:t>Application guide for Recommendation ITU-T P.863</w:t>
      </w:r>
      <w:r w:rsidRPr="004F1762">
        <w:rPr>
          <w:lang w:val="fr-CH"/>
        </w:rPr>
        <w:t>.</w:t>
      </w:r>
    </w:p>
    <w:p w14:paraId="0CE98F70" w14:textId="20FBE74F" w:rsidR="0043751A" w:rsidRPr="00FA3A7F" w:rsidRDefault="0043751A" w:rsidP="0043751A">
      <w:pPr>
        <w:pStyle w:val="Heading1"/>
      </w:pPr>
      <w:bookmarkStart w:id="55" w:name="_Toc263946245"/>
      <w:bookmarkStart w:id="56" w:name="_Toc269478626"/>
      <w:bookmarkStart w:id="57" w:name="_Toc269736550"/>
      <w:bookmarkStart w:id="58" w:name="_Toc315265507"/>
      <w:bookmarkStart w:id="59" w:name="_Toc315265840"/>
      <w:bookmarkStart w:id="60" w:name="_Toc358634887"/>
      <w:bookmarkStart w:id="61" w:name="_Toc359487268"/>
      <w:bookmarkStart w:id="62" w:name="_Toc360436457"/>
      <w:bookmarkStart w:id="63" w:name="_Toc478453929"/>
      <w:bookmarkStart w:id="64" w:name="_Toc372600744"/>
      <w:bookmarkStart w:id="65" w:name="_Toc379279921"/>
      <w:bookmarkStart w:id="66" w:name="_Toc506960422"/>
      <w:bookmarkStart w:id="67" w:name="_Toc512916787"/>
      <w:bookmarkStart w:id="68" w:name="_Toc517161736"/>
      <w:bookmarkStart w:id="69" w:name="_Toc180310780"/>
      <w:bookmarkStart w:id="70" w:name="_Toc182630640"/>
      <w:bookmarkStart w:id="71" w:name="_Toc184196562"/>
      <w:bookmarkStart w:id="72" w:name="_Toc250635797"/>
      <w:bookmarkStart w:id="73" w:name="_Toc250636715"/>
      <w:bookmarkStart w:id="74" w:name="_Toc482264400"/>
      <w:bookmarkStart w:id="75" w:name="_Toc520700842"/>
      <w:r w:rsidRPr="00FA3A7F">
        <w:t>3</w:t>
      </w:r>
      <w:r w:rsidRPr="00FA3A7F">
        <w:tab/>
        <w:t>Definitions</w:t>
      </w:r>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p>
    <w:p w14:paraId="0CE98F71" w14:textId="77777777" w:rsidR="0043751A" w:rsidRPr="00FA3A7F" w:rsidRDefault="0043751A" w:rsidP="0043751A">
      <w:pPr>
        <w:pStyle w:val="Heading2"/>
      </w:pPr>
      <w:bookmarkStart w:id="76" w:name="_Toc263946246"/>
      <w:bookmarkStart w:id="77" w:name="_Toc269478627"/>
      <w:bookmarkStart w:id="78" w:name="_Toc269736551"/>
      <w:bookmarkStart w:id="79" w:name="_Toc315265508"/>
      <w:bookmarkStart w:id="80" w:name="_Toc315265841"/>
      <w:bookmarkStart w:id="81" w:name="_Toc358634888"/>
      <w:bookmarkStart w:id="82" w:name="_Toc359487269"/>
      <w:bookmarkStart w:id="83" w:name="_Toc360436458"/>
      <w:bookmarkStart w:id="84" w:name="_Toc478453930"/>
      <w:bookmarkStart w:id="85" w:name="_Toc482264401"/>
      <w:bookmarkStart w:id="86" w:name="_Toc520700843"/>
      <w:r w:rsidRPr="00FA3A7F">
        <w:t>3.1</w:t>
      </w:r>
      <w:r w:rsidRPr="00FA3A7F">
        <w:tab/>
        <w:t>Terms defined elsewhere</w:t>
      </w:r>
      <w:bookmarkEnd w:id="76"/>
      <w:bookmarkEnd w:id="77"/>
      <w:bookmarkEnd w:id="78"/>
      <w:bookmarkEnd w:id="79"/>
      <w:bookmarkEnd w:id="80"/>
      <w:bookmarkEnd w:id="81"/>
      <w:bookmarkEnd w:id="82"/>
      <w:bookmarkEnd w:id="83"/>
      <w:bookmarkEnd w:id="84"/>
      <w:bookmarkEnd w:id="85"/>
      <w:bookmarkEnd w:id="86"/>
    </w:p>
    <w:p w14:paraId="0CE98F72" w14:textId="77777777" w:rsidR="0043751A" w:rsidRPr="00FA3A7F" w:rsidRDefault="0043751A" w:rsidP="0043751A">
      <w:r w:rsidRPr="00FA3A7F">
        <w:t>None.</w:t>
      </w:r>
    </w:p>
    <w:p w14:paraId="0CE98F73" w14:textId="77777777" w:rsidR="0043751A" w:rsidRPr="00FA3A7F" w:rsidRDefault="0043751A" w:rsidP="0043751A">
      <w:pPr>
        <w:pStyle w:val="Heading2"/>
      </w:pPr>
      <w:bookmarkStart w:id="87" w:name="_Toc263946247"/>
      <w:bookmarkStart w:id="88" w:name="_Toc269478628"/>
      <w:bookmarkStart w:id="89" w:name="_Toc269736552"/>
      <w:bookmarkStart w:id="90" w:name="_Toc315265509"/>
      <w:bookmarkStart w:id="91" w:name="_Toc315265842"/>
      <w:bookmarkStart w:id="92" w:name="_Toc358634889"/>
      <w:bookmarkStart w:id="93" w:name="_Toc359487270"/>
      <w:bookmarkStart w:id="94" w:name="_Toc360436459"/>
      <w:bookmarkStart w:id="95" w:name="_Toc478453931"/>
      <w:bookmarkStart w:id="96" w:name="_Toc482264402"/>
      <w:bookmarkStart w:id="97" w:name="_Toc520700844"/>
      <w:r w:rsidRPr="00FA3A7F">
        <w:t>3.2</w:t>
      </w:r>
      <w:r w:rsidRPr="00FA3A7F">
        <w:tab/>
        <w:t>Terms defined in this Recommendation</w:t>
      </w:r>
      <w:bookmarkEnd w:id="87"/>
      <w:bookmarkEnd w:id="88"/>
      <w:bookmarkEnd w:id="89"/>
      <w:bookmarkEnd w:id="90"/>
      <w:bookmarkEnd w:id="91"/>
      <w:bookmarkEnd w:id="92"/>
      <w:bookmarkEnd w:id="93"/>
      <w:bookmarkEnd w:id="94"/>
      <w:bookmarkEnd w:id="95"/>
      <w:bookmarkEnd w:id="96"/>
      <w:bookmarkEnd w:id="97"/>
    </w:p>
    <w:p w14:paraId="0CE98F74" w14:textId="77777777" w:rsidR="0043751A" w:rsidRPr="00FA3A7F" w:rsidRDefault="0043751A" w:rsidP="0043751A">
      <w:pPr>
        <w:keepNext/>
        <w:keepLines/>
      </w:pPr>
      <w:r w:rsidRPr="00FA3A7F">
        <w:t>This Recommendation defines the following terms:</w:t>
      </w:r>
    </w:p>
    <w:p w14:paraId="0CE98F75" w14:textId="2C30EDEE" w:rsidR="0043751A" w:rsidRPr="00FA3A7F" w:rsidRDefault="0043751A" w:rsidP="0043751A">
      <w:pPr>
        <w:keepNext/>
        <w:keepLines/>
      </w:pPr>
      <w:r w:rsidRPr="00FA3A7F">
        <w:rPr>
          <w:b/>
        </w:rPr>
        <w:t>3.2.1</w:t>
      </w:r>
      <w:r w:rsidRPr="00FA3A7F">
        <w:rPr>
          <w:b/>
        </w:rPr>
        <w:tab/>
        <w:t>crest factor</w:t>
      </w:r>
      <w:r w:rsidRPr="00FA3A7F">
        <w:t xml:space="preserve">: Peak-to-RMS </w:t>
      </w:r>
      <w:r w:rsidR="007A6EC6" w:rsidRPr="00FA3A7F">
        <w:t xml:space="preserve">(root mean square) </w:t>
      </w:r>
      <w:r w:rsidRPr="00FA3A7F">
        <w:t>ratio of a signal.</w:t>
      </w:r>
    </w:p>
    <w:p w14:paraId="0CE98F76" w14:textId="77777777" w:rsidR="0043751A" w:rsidRPr="00FA3A7F" w:rsidRDefault="0043751A" w:rsidP="0043751A">
      <w:r w:rsidRPr="00FA3A7F">
        <w:rPr>
          <w:b/>
        </w:rPr>
        <w:t>3.2.2</w:t>
      </w:r>
      <w:r w:rsidRPr="00FA3A7F">
        <w:rPr>
          <w:b/>
        </w:rPr>
        <w:tab/>
        <w:t>composite source signal (CSS)</w:t>
      </w:r>
      <w:r w:rsidRPr="00FA3A7F">
        <w:t>:</w:t>
      </w:r>
      <w:r w:rsidRPr="00FA3A7F">
        <w:rPr>
          <w:bCs/>
        </w:rPr>
        <w:t xml:space="preserve"> </w:t>
      </w:r>
      <w:r w:rsidRPr="00FA3A7F">
        <w:t>Signal composed in time by various signal elements.</w:t>
      </w:r>
    </w:p>
    <w:p w14:paraId="0CE98F77" w14:textId="65317335" w:rsidR="0043751A" w:rsidRPr="00FA3A7F" w:rsidRDefault="0043751A" w:rsidP="0043751A">
      <w:pPr>
        <w:rPr>
          <w:b/>
        </w:rPr>
      </w:pPr>
      <w:r w:rsidRPr="00FA3A7F">
        <w:rPr>
          <w:b/>
        </w:rPr>
        <w:t>3.2.</w:t>
      </w:r>
      <w:r w:rsidR="001A6F6E" w:rsidRPr="00FA3A7F">
        <w:rPr>
          <w:b/>
        </w:rPr>
        <w:t>3</w:t>
      </w:r>
      <w:r w:rsidRPr="00FA3A7F">
        <w:rPr>
          <w:b/>
        </w:rPr>
        <w:tab/>
      </w:r>
      <w:r w:rsidR="00D435D1" w:rsidRPr="00FA3A7F">
        <w:rPr>
          <w:b/>
        </w:rPr>
        <w:t>M</w:t>
      </w:r>
      <w:r w:rsidR="00B42E87" w:rsidRPr="00FA3A7F">
        <w:rPr>
          <w:b/>
        </w:rPr>
        <w:t xml:space="preserve">arkov </w:t>
      </w:r>
      <w:r w:rsidRPr="00FA3A7F">
        <w:rPr>
          <w:b/>
        </w:rPr>
        <w:t>speech model process (MSMP)</w:t>
      </w:r>
      <w:r w:rsidRPr="00FA3A7F">
        <w:t>: Speech simulating signal using trainable Markov-chains for the generation of a speech-like signal, taking into account the generation process of real speech.</w:t>
      </w:r>
    </w:p>
    <w:p w14:paraId="0CE98F78" w14:textId="77777777" w:rsidR="001A6F6E" w:rsidRPr="00FA3A7F" w:rsidRDefault="001A6F6E" w:rsidP="001A6F6E">
      <w:r w:rsidRPr="00FA3A7F">
        <w:rPr>
          <w:b/>
        </w:rPr>
        <w:t>3.2.4</w:t>
      </w:r>
      <w:r w:rsidRPr="00FA3A7F">
        <w:rPr>
          <w:b/>
        </w:rPr>
        <w:tab/>
        <w:t>modulation transfer function (MTF)</w:t>
      </w:r>
      <w:r w:rsidRPr="00FA3A7F">
        <w:t>: Modulation signal, derived from the envelope of a test signal.</w:t>
      </w:r>
    </w:p>
    <w:p w14:paraId="0CE98F79" w14:textId="520F8810" w:rsidR="0043751A" w:rsidRPr="00FA3A7F" w:rsidRDefault="0043751A" w:rsidP="006D04F4">
      <w:pPr>
        <w:rPr>
          <w:b/>
        </w:rPr>
      </w:pPr>
      <w:r w:rsidRPr="00FA3A7F">
        <w:rPr>
          <w:b/>
        </w:rPr>
        <w:t>3.2.5</w:t>
      </w:r>
      <w:r w:rsidRPr="00FA3A7F">
        <w:rPr>
          <w:b/>
        </w:rPr>
        <w:tab/>
        <w:t>pseudo noise sequence (PN-sequence)</w:t>
      </w:r>
      <w:r w:rsidRPr="00FA3A7F">
        <w:t>: Pseudo-random noise with defined frequency</w:t>
      </w:r>
      <w:r w:rsidR="006D04F4" w:rsidRPr="00FA3A7F">
        <w:t xml:space="preserve"> </w:t>
      </w:r>
      <w:r w:rsidRPr="00FA3A7F">
        <w:t>content, derived by inverse Fourier transformation of a predefined frequency spectrum.</w:t>
      </w:r>
    </w:p>
    <w:p w14:paraId="0CE98F7A" w14:textId="77777777" w:rsidR="0043751A" w:rsidRPr="00FA3A7F" w:rsidRDefault="0043751A" w:rsidP="0043751A">
      <w:pPr>
        <w:rPr>
          <w:b/>
        </w:rPr>
      </w:pPr>
      <w:r w:rsidRPr="00FA3A7F">
        <w:rPr>
          <w:b/>
        </w:rPr>
        <w:t>3.2.6</w:t>
      </w:r>
      <w:r w:rsidRPr="00FA3A7F">
        <w:rPr>
          <w:b/>
        </w:rPr>
        <w:tab/>
        <w:t>simulated speech generator (SSG)</w:t>
      </w:r>
      <w:r w:rsidRPr="00FA3A7F">
        <w:t>: Signal offering speech-like properties, constructed taking into account the generation process of real speech.</w:t>
      </w:r>
    </w:p>
    <w:p w14:paraId="0CE98F7B" w14:textId="77777777" w:rsidR="0043751A" w:rsidRPr="00FA3A7F" w:rsidRDefault="0043751A" w:rsidP="0043751A">
      <w:r w:rsidRPr="00FA3A7F">
        <w:rPr>
          <w:b/>
        </w:rPr>
        <w:t>3.2.7</w:t>
      </w:r>
      <w:r w:rsidRPr="00FA3A7F">
        <w:rPr>
          <w:b/>
        </w:rPr>
        <w:tab/>
        <w:t>speech transmission index (STI)</w:t>
      </w:r>
      <w:r w:rsidRPr="00FA3A7F">
        <w:t>: Index indicating the speech intelligibility, especially in reverberant conditions, derived from measuring the modulation transfer function.</w:t>
      </w:r>
    </w:p>
    <w:p w14:paraId="0CE98F7C" w14:textId="77777777" w:rsidR="0043751A" w:rsidRPr="00FA3A7F" w:rsidRDefault="0043751A" w:rsidP="0043751A">
      <w:pPr>
        <w:pStyle w:val="Heading1"/>
      </w:pPr>
      <w:bookmarkStart w:id="98" w:name="_Toc263946248"/>
      <w:bookmarkStart w:id="99" w:name="_Toc269478629"/>
      <w:bookmarkStart w:id="100" w:name="_Toc269736553"/>
      <w:bookmarkStart w:id="101" w:name="_Toc315265510"/>
      <w:bookmarkStart w:id="102" w:name="_Toc315265843"/>
      <w:bookmarkStart w:id="103" w:name="_Toc358634890"/>
      <w:bookmarkStart w:id="104" w:name="_Toc359487271"/>
      <w:bookmarkStart w:id="105" w:name="_Toc360436460"/>
      <w:bookmarkStart w:id="106" w:name="_Toc478453932"/>
      <w:bookmarkStart w:id="107" w:name="_Toc482264403"/>
      <w:bookmarkStart w:id="108" w:name="_Toc520700845"/>
      <w:r w:rsidRPr="00FA3A7F">
        <w:t>4</w:t>
      </w:r>
      <w:r w:rsidRPr="00FA3A7F">
        <w:tab/>
        <w:t>Abbreviations and acronyms</w:t>
      </w:r>
      <w:bookmarkEnd w:id="98"/>
      <w:bookmarkEnd w:id="99"/>
      <w:bookmarkEnd w:id="100"/>
      <w:bookmarkEnd w:id="101"/>
      <w:bookmarkEnd w:id="102"/>
      <w:bookmarkEnd w:id="103"/>
      <w:bookmarkEnd w:id="104"/>
      <w:bookmarkEnd w:id="105"/>
      <w:bookmarkEnd w:id="106"/>
      <w:bookmarkEnd w:id="107"/>
      <w:bookmarkEnd w:id="108"/>
    </w:p>
    <w:p w14:paraId="0CE98F7D" w14:textId="77777777" w:rsidR="0043751A" w:rsidRPr="00FA3A7F" w:rsidRDefault="0043751A" w:rsidP="0043751A">
      <w:r w:rsidRPr="00FA3A7F">
        <w:t>This Recommendation uses the following abbreviations and acronyms:</w:t>
      </w:r>
    </w:p>
    <w:p w14:paraId="1C3E7EFB" w14:textId="76642EF7" w:rsidR="005C601F" w:rsidRPr="00FA3A7F" w:rsidRDefault="005C601F" w:rsidP="005C601F">
      <w:r w:rsidRPr="00FA3A7F">
        <w:t>CSS</w:t>
      </w:r>
      <w:r w:rsidRPr="00FA3A7F">
        <w:tab/>
        <w:t>Composite Source Signal</w:t>
      </w:r>
    </w:p>
    <w:p w14:paraId="01890415" w14:textId="778F518F" w:rsidR="00A616AE" w:rsidRPr="00FA3A7F" w:rsidRDefault="00A616AE">
      <w:r w:rsidRPr="00FA3A7F">
        <w:t>DC</w:t>
      </w:r>
      <w:r w:rsidRPr="00FA3A7F">
        <w:tab/>
        <w:t>Direct Current</w:t>
      </w:r>
    </w:p>
    <w:p w14:paraId="0CE98F7E" w14:textId="77777777" w:rsidR="0043751A" w:rsidRPr="00FA3A7F" w:rsidRDefault="0043751A" w:rsidP="0043751A">
      <w:r w:rsidRPr="00FA3A7F">
        <w:t>FFT</w:t>
      </w:r>
      <w:r w:rsidRPr="00FA3A7F">
        <w:tab/>
        <w:t>Fast Fourier Transform</w:t>
      </w:r>
    </w:p>
    <w:p w14:paraId="7212630E" w14:textId="76DC0CBA" w:rsidR="00B20095" w:rsidRPr="00FA3A7F" w:rsidRDefault="00B20095">
      <w:r w:rsidRPr="00FA3A7F">
        <w:lastRenderedPageBreak/>
        <w:t>FIR</w:t>
      </w:r>
      <w:r w:rsidRPr="00FA3A7F">
        <w:tab/>
        <w:t>Finite Impulse Response</w:t>
      </w:r>
    </w:p>
    <w:p w14:paraId="3D357829" w14:textId="145AB460" w:rsidR="00A966F7" w:rsidRPr="00FA3A7F" w:rsidRDefault="00A966F7">
      <w:r w:rsidRPr="00FA3A7F">
        <w:t>IIR</w:t>
      </w:r>
      <w:r w:rsidRPr="00FA3A7F">
        <w:tab/>
        <w:t>Infinite Impulse Response</w:t>
      </w:r>
    </w:p>
    <w:p w14:paraId="0CE98F7F" w14:textId="77777777" w:rsidR="0043751A" w:rsidRPr="00FA3A7F" w:rsidRDefault="0043751A">
      <w:r w:rsidRPr="00FA3A7F">
        <w:t>LTI</w:t>
      </w:r>
      <w:r w:rsidRPr="00FA3A7F">
        <w:tab/>
        <w:t xml:space="preserve">Linear </w:t>
      </w:r>
      <w:r w:rsidR="008E2978" w:rsidRPr="00FA3A7F">
        <w:t>Time-</w:t>
      </w:r>
      <w:r w:rsidRPr="00FA3A7F">
        <w:t>Invariant</w:t>
      </w:r>
    </w:p>
    <w:p w14:paraId="48358957" w14:textId="40EA9DE0" w:rsidR="005E5D85" w:rsidRPr="00FA3A7F" w:rsidRDefault="005E5D85">
      <w:r w:rsidRPr="00FA3A7F">
        <w:t>HVAC</w:t>
      </w:r>
      <w:r w:rsidRPr="00FA3A7F">
        <w:tab/>
        <w:t>Heating, Ventilation and Air Conditioning</w:t>
      </w:r>
    </w:p>
    <w:p w14:paraId="704A8883" w14:textId="1F0B487E" w:rsidR="006F12BF" w:rsidRPr="00FA3A7F" w:rsidRDefault="00A616AE">
      <w:r w:rsidRPr="00FA3A7F">
        <w:t>mc</w:t>
      </w:r>
      <w:r w:rsidR="006F12BF" w:rsidRPr="00FA3A7F">
        <w:tab/>
        <w:t xml:space="preserve">Markov </w:t>
      </w:r>
      <w:r w:rsidRPr="00FA3A7F">
        <w:t>c</w:t>
      </w:r>
      <w:r w:rsidR="006F12BF" w:rsidRPr="00FA3A7F">
        <w:t>hain</w:t>
      </w:r>
    </w:p>
    <w:p w14:paraId="3B0E50CB" w14:textId="0EC60554" w:rsidR="00545B2D" w:rsidRPr="00FA3A7F" w:rsidRDefault="00545B2D">
      <w:r w:rsidRPr="00FA3A7F">
        <w:t>MRP</w:t>
      </w:r>
      <w:r w:rsidRPr="00FA3A7F">
        <w:tab/>
        <w:t>Mouth Reference Point</w:t>
      </w:r>
    </w:p>
    <w:p w14:paraId="053DE1A0" w14:textId="00BB0056" w:rsidR="005C601F" w:rsidRPr="00FA3A7F" w:rsidRDefault="005C601F" w:rsidP="005C601F">
      <w:r w:rsidRPr="00FA3A7F">
        <w:t>MSMP</w:t>
      </w:r>
      <w:r w:rsidRPr="00FA3A7F">
        <w:tab/>
        <w:t>Markov Speech Model Process</w:t>
      </w:r>
    </w:p>
    <w:p w14:paraId="28521974" w14:textId="28645DA8" w:rsidR="005C601F" w:rsidRPr="00FA3A7F" w:rsidRDefault="005C601F" w:rsidP="005C601F">
      <w:r w:rsidRPr="00FA3A7F">
        <w:t>MTF</w:t>
      </w:r>
      <w:r w:rsidRPr="00FA3A7F">
        <w:tab/>
        <w:t>Modulation Transfer Function</w:t>
      </w:r>
    </w:p>
    <w:p w14:paraId="141491E5" w14:textId="39B8AB46" w:rsidR="005E5D85" w:rsidRPr="00FA3A7F" w:rsidRDefault="005E5D85">
      <w:r w:rsidRPr="00FA3A7F">
        <w:t>PCM</w:t>
      </w:r>
      <w:r w:rsidRPr="00FA3A7F">
        <w:tab/>
        <w:t>Pulse Code Modulation</w:t>
      </w:r>
    </w:p>
    <w:p w14:paraId="0CE98F80" w14:textId="77777777" w:rsidR="00C41F99" w:rsidRPr="00FA3A7F" w:rsidRDefault="00C41F99">
      <w:r w:rsidRPr="00FA3A7F">
        <w:t>PDF</w:t>
      </w:r>
      <w:r w:rsidRPr="00FA3A7F">
        <w:tab/>
        <w:t>Probability Density Function</w:t>
      </w:r>
    </w:p>
    <w:p w14:paraId="16208473" w14:textId="23A467B2" w:rsidR="00BB5AC8" w:rsidRPr="00FA3A7F" w:rsidRDefault="00BB5AC8">
      <w:r w:rsidRPr="00FA3A7F">
        <w:t>PN</w:t>
      </w:r>
      <w:r w:rsidRPr="00FA3A7F">
        <w:tab/>
        <w:t>Pseudo Noise</w:t>
      </w:r>
    </w:p>
    <w:p w14:paraId="29807EFB" w14:textId="41943B26" w:rsidR="00065F03" w:rsidRPr="00FA3A7F" w:rsidRDefault="00065F03">
      <w:r w:rsidRPr="00FA3A7F">
        <w:t>RCV</w:t>
      </w:r>
      <w:r w:rsidRPr="00FA3A7F">
        <w:tab/>
        <w:t>Receive</w:t>
      </w:r>
    </w:p>
    <w:p w14:paraId="29BF4FE0" w14:textId="0B3B4B0E" w:rsidR="007A6EC6" w:rsidRPr="00FA3A7F" w:rsidRDefault="007A6EC6" w:rsidP="007A6EC6">
      <w:r w:rsidRPr="00FA3A7F">
        <w:t>RMS</w:t>
      </w:r>
      <w:r w:rsidRPr="00FA3A7F">
        <w:tab/>
        <w:t>Root Mean Square</w:t>
      </w:r>
    </w:p>
    <w:p w14:paraId="05C228CF" w14:textId="04A42DDF" w:rsidR="00065F03" w:rsidRPr="00FA3A7F" w:rsidRDefault="00065F03" w:rsidP="007A6EC6">
      <w:r w:rsidRPr="00FA3A7F">
        <w:t>SND</w:t>
      </w:r>
      <w:r w:rsidRPr="00FA3A7F">
        <w:tab/>
        <w:t>Send</w:t>
      </w:r>
    </w:p>
    <w:p w14:paraId="13FE5601" w14:textId="5D8D2DFB" w:rsidR="006D04F4" w:rsidRPr="00FA3A7F" w:rsidRDefault="006D04F4" w:rsidP="006D04F4">
      <w:r w:rsidRPr="00FA3A7F">
        <w:t>SSG</w:t>
      </w:r>
      <w:r w:rsidRPr="00FA3A7F">
        <w:tab/>
        <w:t>Simulated Speech Generator</w:t>
      </w:r>
    </w:p>
    <w:p w14:paraId="7FBCD45B" w14:textId="550C105D" w:rsidR="006D04F4" w:rsidRPr="00FA3A7F" w:rsidRDefault="006D04F4" w:rsidP="006D04F4">
      <w:r w:rsidRPr="00FA3A7F">
        <w:t>STI</w:t>
      </w:r>
      <w:r w:rsidRPr="00FA3A7F">
        <w:tab/>
        <w:t>Speech Transmission Index</w:t>
      </w:r>
    </w:p>
    <w:p w14:paraId="239BF47C" w14:textId="18AF3F6A" w:rsidR="00BB5AC8" w:rsidRPr="00FA3A7F" w:rsidRDefault="00BB5AC8" w:rsidP="004B1E52">
      <w:r w:rsidRPr="00FA3A7F">
        <w:t>TCL</w:t>
      </w:r>
      <w:r w:rsidRPr="00FA3A7F">
        <w:tab/>
        <w:t>Terminal Coupling Loss</w:t>
      </w:r>
    </w:p>
    <w:p w14:paraId="0CE98F81" w14:textId="77777777" w:rsidR="0043751A" w:rsidRPr="00FA3A7F" w:rsidRDefault="0043751A" w:rsidP="0043751A">
      <w:pPr>
        <w:pStyle w:val="Heading1"/>
      </w:pPr>
      <w:bookmarkStart w:id="109" w:name="_Toc263946249"/>
      <w:bookmarkStart w:id="110" w:name="_Toc269478630"/>
      <w:bookmarkStart w:id="111" w:name="_Toc269736554"/>
      <w:bookmarkStart w:id="112" w:name="_Toc315265511"/>
      <w:bookmarkStart w:id="113" w:name="_Toc315265844"/>
      <w:bookmarkStart w:id="114" w:name="_Toc358634891"/>
      <w:bookmarkStart w:id="115" w:name="_Toc359487272"/>
      <w:bookmarkStart w:id="116" w:name="_Toc360436461"/>
      <w:bookmarkStart w:id="117" w:name="_Toc478453933"/>
      <w:bookmarkStart w:id="118" w:name="_Toc482264404"/>
      <w:bookmarkStart w:id="119" w:name="_Toc520700846"/>
      <w:r w:rsidRPr="00FA3A7F">
        <w:t>5</w:t>
      </w:r>
      <w:r w:rsidRPr="00FA3A7F">
        <w:tab/>
        <w:t>Conventions</w:t>
      </w:r>
      <w:bookmarkEnd w:id="109"/>
      <w:bookmarkEnd w:id="110"/>
      <w:bookmarkEnd w:id="111"/>
      <w:bookmarkEnd w:id="112"/>
      <w:bookmarkEnd w:id="113"/>
      <w:bookmarkEnd w:id="114"/>
      <w:bookmarkEnd w:id="115"/>
      <w:bookmarkEnd w:id="116"/>
      <w:bookmarkEnd w:id="117"/>
      <w:bookmarkEnd w:id="118"/>
      <w:bookmarkEnd w:id="119"/>
    </w:p>
    <w:p w14:paraId="0CE98F82" w14:textId="77777777" w:rsidR="0043751A" w:rsidRPr="00FA3A7F" w:rsidRDefault="0043751A" w:rsidP="0043751A">
      <w:r w:rsidRPr="00FA3A7F">
        <w:t>None.</w:t>
      </w:r>
    </w:p>
    <w:p w14:paraId="0CE98F83" w14:textId="77777777" w:rsidR="0043751A" w:rsidRPr="00FA3A7F" w:rsidRDefault="0043751A" w:rsidP="00533E06">
      <w:pPr>
        <w:pStyle w:val="Heading1"/>
      </w:pPr>
      <w:bookmarkStart w:id="120" w:name="_Toc372600745"/>
      <w:bookmarkStart w:id="121" w:name="_Toc379279922"/>
      <w:bookmarkStart w:id="122" w:name="_Toc506960423"/>
      <w:bookmarkStart w:id="123" w:name="_Toc512916788"/>
      <w:bookmarkStart w:id="124" w:name="_Toc517161737"/>
      <w:bookmarkStart w:id="125" w:name="_Toc180310781"/>
      <w:bookmarkStart w:id="126" w:name="_Toc182630641"/>
      <w:bookmarkStart w:id="127" w:name="_Toc184196563"/>
      <w:bookmarkStart w:id="128" w:name="_Toc250635798"/>
      <w:bookmarkStart w:id="129" w:name="_Toc250636716"/>
      <w:bookmarkStart w:id="130" w:name="_Toc263946250"/>
      <w:bookmarkStart w:id="131" w:name="_Toc269478631"/>
      <w:bookmarkStart w:id="132" w:name="_Toc269736555"/>
      <w:bookmarkStart w:id="133" w:name="_Toc315265512"/>
      <w:bookmarkStart w:id="134" w:name="_Toc315265845"/>
      <w:bookmarkStart w:id="135" w:name="_Toc358634892"/>
      <w:bookmarkStart w:id="136" w:name="_Toc359487273"/>
      <w:bookmarkStart w:id="137" w:name="_Toc360436462"/>
      <w:bookmarkStart w:id="138" w:name="_Toc478453934"/>
      <w:bookmarkStart w:id="139" w:name="_Toc482264405"/>
      <w:bookmarkStart w:id="140" w:name="_Toc520700847"/>
      <w:r w:rsidRPr="00FA3A7F">
        <w:t>6</w:t>
      </w:r>
      <w:r w:rsidRPr="00FA3A7F">
        <w:tab/>
        <w:t>Overview of test signals and typical applications</w:t>
      </w:r>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p>
    <w:p w14:paraId="0CE98F84" w14:textId="7A18F85A" w:rsidR="0043751A" w:rsidRPr="00FA3A7F" w:rsidRDefault="00EA167E" w:rsidP="00EA167E">
      <w:r w:rsidRPr="00FA3A7F">
        <w:t>See Tables 6-1 to 6-5.</w:t>
      </w:r>
    </w:p>
    <w:tbl>
      <w:tblPr>
        <w:tblW w:w="0" w:type="auto"/>
        <w:tblCellMar>
          <w:left w:w="107" w:type="dxa"/>
          <w:right w:w="107" w:type="dxa"/>
        </w:tblCellMar>
        <w:tblLook w:val="0000" w:firstRow="0" w:lastRow="0" w:firstColumn="0" w:lastColumn="0" w:noHBand="0" w:noVBand="0"/>
      </w:tblPr>
      <w:tblGrid>
        <w:gridCol w:w="1785"/>
        <w:gridCol w:w="1153"/>
        <w:gridCol w:w="1044"/>
        <w:gridCol w:w="1016"/>
        <w:gridCol w:w="843"/>
        <w:gridCol w:w="593"/>
        <w:gridCol w:w="890"/>
        <w:gridCol w:w="890"/>
        <w:gridCol w:w="825"/>
        <w:gridCol w:w="814"/>
      </w:tblGrid>
      <w:tr w:rsidR="001E5556" w:rsidRPr="00FA3A7F" w14:paraId="6965CF72" w14:textId="77777777" w:rsidTr="001E5556">
        <w:trPr>
          <w:tblHeader/>
        </w:trPr>
        <w:tc>
          <w:tcPr>
            <w:tcW w:w="0" w:type="auto"/>
            <w:gridSpan w:val="10"/>
            <w:tcBorders>
              <w:bottom w:val="single" w:sz="4" w:space="0" w:color="auto"/>
            </w:tcBorders>
            <w:vAlign w:val="center"/>
          </w:tcPr>
          <w:p w14:paraId="45D722FB" w14:textId="51062682" w:rsidR="001E5556" w:rsidRPr="00FA3A7F" w:rsidRDefault="001E5556" w:rsidP="001E5556">
            <w:pPr>
              <w:pStyle w:val="TableNoTitle"/>
              <w:rPr>
                <w:sz w:val="20"/>
              </w:rPr>
            </w:pPr>
            <w:r w:rsidRPr="00FA3A7F">
              <w:t xml:space="preserve">Table 6-1 – Linear, time-invariant systems </w:t>
            </w:r>
            <w:r w:rsidRPr="00FA3A7F">
              <w:br/>
              <w:t>(e.g., standard handset telephones without echo/noise cancelling)</w:t>
            </w:r>
          </w:p>
        </w:tc>
      </w:tr>
      <w:tr w:rsidR="00F05EDF" w:rsidRPr="00FA3A7F" w14:paraId="0CE98F91" w14:textId="77777777" w:rsidTr="00F05EDF">
        <w:trPr>
          <w:tblHeader/>
        </w:trPr>
        <w:tc>
          <w:tcPr>
            <w:tcW w:w="0" w:type="auto"/>
            <w:tcBorders>
              <w:top w:val="single" w:sz="4" w:space="0" w:color="auto"/>
              <w:left w:val="single" w:sz="4" w:space="0" w:color="auto"/>
              <w:bottom w:val="single" w:sz="4" w:space="0" w:color="auto"/>
              <w:right w:val="single" w:sz="4" w:space="0" w:color="auto"/>
            </w:tcBorders>
            <w:vAlign w:val="center"/>
          </w:tcPr>
          <w:p w14:paraId="0CE98F87" w14:textId="77777777" w:rsidR="0043751A" w:rsidRPr="00FA3A7F" w:rsidRDefault="0043751A" w:rsidP="00533E06">
            <w:pPr>
              <w:pStyle w:val="Tablehead"/>
              <w:keepLines/>
              <w:rPr>
                <w:sz w:val="20"/>
              </w:rPr>
            </w:pPr>
          </w:p>
        </w:tc>
        <w:tc>
          <w:tcPr>
            <w:tcW w:w="0" w:type="auto"/>
            <w:tcBorders>
              <w:top w:val="single" w:sz="4" w:space="0" w:color="auto"/>
              <w:left w:val="single" w:sz="4" w:space="0" w:color="auto"/>
              <w:bottom w:val="single" w:sz="4" w:space="0" w:color="auto"/>
              <w:right w:val="single" w:sz="4" w:space="0" w:color="auto"/>
            </w:tcBorders>
            <w:vAlign w:val="center"/>
          </w:tcPr>
          <w:p w14:paraId="0CE98F88" w14:textId="395F698F" w:rsidR="0043751A" w:rsidRPr="00FA3A7F" w:rsidRDefault="0043751A" w:rsidP="00533E06">
            <w:pPr>
              <w:pStyle w:val="Tablehead"/>
              <w:keepLines/>
              <w:rPr>
                <w:sz w:val="20"/>
              </w:rPr>
            </w:pPr>
            <w:r w:rsidRPr="00FA3A7F">
              <w:rPr>
                <w:sz w:val="20"/>
              </w:rPr>
              <w:t>Sine wave</w:t>
            </w:r>
            <w:r w:rsidR="00F05EDF" w:rsidRPr="00FA3A7F">
              <w:rPr>
                <w:sz w:val="20"/>
              </w:rPr>
              <w:t xml:space="preserve"> </w:t>
            </w:r>
            <w:r w:rsidRPr="00FA3A7F">
              <w:rPr>
                <w:sz w:val="20"/>
              </w:rPr>
              <w:t>(Note 1)</w:t>
            </w:r>
          </w:p>
        </w:tc>
        <w:tc>
          <w:tcPr>
            <w:tcW w:w="0" w:type="auto"/>
            <w:tcBorders>
              <w:top w:val="single" w:sz="4" w:space="0" w:color="auto"/>
              <w:left w:val="single" w:sz="4" w:space="0" w:color="auto"/>
              <w:bottom w:val="single" w:sz="4" w:space="0" w:color="auto"/>
              <w:right w:val="single" w:sz="4" w:space="0" w:color="auto"/>
            </w:tcBorders>
            <w:vAlign w:val="center"/>
          </w:tcPr>
          <w:p w14:paraId="0CE98F89" w14:textId="5FB71D24" w:rsidR="0043751A" w:rsidRPr="00FA3A7F" w:rsidRDefault="0043751A" w:rsidP="00533E06">
            <w:pPr>
              <w:pStyle w:val="Tablehead"/>
              <w:keepLines/>
              <w:rPr>
                <w:sz w:val="20"/>
              </w:rPr>
            </w:pPr>
            <w:r w:rsidRPr="00FA3A7F">
              <w:rPr>
                <w:sz w:val="20"/>
              </w:rPr>
              <w:t>Noise</w:t>
            </w:r>
            <w:r w:rsidR="00F05EDF" w:rsidRPr="00FA3A7F">
              <w:rPr>
                <w:sz w:val="20"/>
              </w:rPr>
              <w:t xml:space="preserve"> </w:t>
            </w:r>
            <w:r w:rsidRPr="00FA3A7F">
              <w:rPr>
                <w:sz w:val="20"/>
              </w:rPr>
              <w:t>(Note 2)</w:t>
            </w:r>
          </w:p>
        </w:tc>
        <w:tc>
          <w:tcPr>
            <w:tcW w:w="0" w:type="auto"/>
            <w:tcBorders>
              <w:top w:val="single" w:sz="4" w:space="0" w:color="auto"/>
              <w:left w:val="single" w:sz="4" w:space="0" w:color="auto"/>
              <w:bottom w:val="single" w:sz="4" w:space="0" w:color="auto"/>
              <w:right w:val="single" w:sz="4" w:space="0" w:color="auto"/>
            </w:tcBorders>
            <w:vAlign w:val="center"/>
          </w:tcPr>
          <w:p w14:paraId="0CE98F8A" w14:textId="224FBBBB" w:rsidR="0043751A" w:rsidRPr="00FA3A7F" w:rsidRDefault="0043751A" w:rsidP="00533E06">
            <w:pPr>
              <w:pStyle w:val="Tablehead"/>
              <w:keepLines/>
              <w:rPr>
                <w:sz w:val="20"/>
              </w:rPr>
            </w:pPr>
            <w:r w:rsidRPr="00FA3A7F">
              <w:rPr>
                <w:sz w:val="20"/>
              </w:rPr>
              <w:t>CSS</w:t>
            </w:r>
            <w:r w:rsidR="00F05EDF" w:rsidRPr="00FA3A7F">
              <w:rPr>
                <w:sz w:val="20"/>
              </w:rPr>
              <w:t xml:space="preserve"> </w:t>
            </w:r>
            <w:r w:rsidRPr="00FA3A7F">
              <w:rPr>
                <w:sz w:val="20"/>
              </w:rPr>
              <w:t>(Note 3)</w:t>
            </w:r>
          </w:p>
        </w:tc>
        <w:tc>
          <w:tcPr>
            <w:tcW w:w="0" w:type="auto"/>
            <w:tcBorders>
              <w:top w:val="single" w:sz="4" w:space="0" w:color="auto"/>
              <w:left w:val="single" w:sz="4" w:space="0" w:color="auto"/>
              <w:bottom w:val="single" w:sz="4" w:space="0" w:color="auto"/>
              <w:right w:val="single" w:sz="4" w:space="0" w:color="auto"/>
            </w:tcBorders>
            <w:vAlign w:val="center"/>
          </w:tcPr>
          <w:p w14:paraId="0CE98F8B" w14:textId="5B95A14F" w:rsidR="0043751A" w:rsidRPr="00FA3A7F" w:rsidRDefault="0043751A" w:rsidP="00533E06">
            <w:pPr>
              <w:pStyle w:val="Tablehead"/>
              <w:keepLines/>
              <w:rPr>
                <w:sz w:val="20"/>
              </w:rPr>
            </w:pPr>
            <w:r w:rsidRPr="00FA3A7F">
              <w:rPr>
                <w:sz w:val="20"/>
              </w:rPr>
              <w:t>Probe</w:t>
            </w:r>
            <w:r w:rsidR="00F05EDF" w:rsidRPr="00FA3A7F">
              <w:rPr>
                <w:sz w:val="20"/>
              </w:rPr>
              <w:t xml:space="preserve"> </w:t>
            </w:r>
            <w:r w:rsidRPr="00FA3A7F">
              <w:rPr>
                <w:sz w:val="20"/>
              </w:rPr>
              <w:t>tone</w:t>
            </w:r>
          </w:p>
        </w:tc>
        <w:tc>
          <w:tcPr>
            <w:tcW w:w="0" w:type="auto"/>
            <w:tcBorders>
              <w:top w:val="single" w:sz="4" w:space="0" w:color="auto"/>
              <w:left w:val="single" w:sz="4" w:space="0" w:color="auto"/>
              <w:bottom w:val="single" w:sz="4" w:space="0" w:color="auto"/>
              <w:right w:val="single" w:sz="4" w:space="0" w:color="auto"/>
            </w:tcBorders>
            <w:vAlign w:val="center"/>
          </w:tcPr>
          <w:p w14:paraId="0CE98F8C" w14:textId="77777777" w:rsidR="0043751A" w:rsidRPr="00FA3A7F" w:rsidRDefault="0043751A" w:rsidP="00533E06">
            <w:pPr>
              <w:pStyle w:val="Tablehead"/>
              <w:keepLines/>
              <w:rPr>
                <w:sz w:val="20"/>
              </w:rPr>
            </w:pPr>
            <w:r w:rsidRPr="00FA3A7F">
              <w:rPr>
                <w:sz w:val="20"/>
              </w:rPr>
              <w:t>SSG</w:t>
            </w:r>
          </w:p>
        </w:tc>
        <w:tc>
          <w:tcPr>
            <w:tcW w:w="0" w:type="auto"/>
            <w:tcBorders>
              <w:top w:val="single" w:sz="4" w:space="0" w:color="auto"/>
              <w:left w:val="single" w:sz="4" w:space="0" w:color="auto"/>
              <w:bottom w:val="single" w:sz="4" w:space="0" w:color="auto"/>
              <w:right w:val="single" w:sz="4" w:space="0" w:color="auto"/>
            </w:tcBorders>
            <w:vAlign w:val="center"/>
          </w:tcPr>
          <w:p w14:paraId="0CE98F8D" w14:textId="1EB9BFFA" w:rsidR="0043751A" w:rsidRPr="00FA3A7F" w:rsidRDefault="0043751A" w:rsidP="00533E06">
            <w:pPr>
              <w:pStyle w:val="Tablehead"/>
              <w:keepLines/>
              <w:rPr>
                <w:sz w:val="20"/>
              </w:rPr>
            </w:pPr>
            <w:r w:rsidRPr="00FA3A7F">
              <w:rPr>
                <w:sz w:val="20"/>
              </w:rPr>
              <w:t>ITU</w:t>
            </w:r>
            <w:r w:rsidRPr="00FA3A7F">
              <w:rPr>
                <w:sz w:val="20"/>
              </w:rPr>
              <w:noBreakHyphen/>
              <w:t>T</w:t>
            </w:r>
            <w:r w:rsidR="00F05EDF" w:rsidRPr="00FA3A7F">
              <w:rPr>
                <w:sz w:val="20"/>
              </w:rPr>
              <w:t xml:space="preserve"> </w:t>
            </w:r>
            <w:r w:rsidRPr="00FA3A7F">
              <w:rPr>
                <w:sz w:val="20"/>
              </w:rPr>
              <w:t>P.50</w:t>
            </w:r>
          </w:p>
        </w:tc>
        <w:tc>
          <w:tcPr>
            <w:tcW w:w="0" w:type="auto"/>
            <w:tcBorders>
              <w:top w:val="single" w:sz="4" w:space="0" w:color="auto"/>
              <w:left w:val="single" w:sz="4" w:space="0" w:color="auto"/>
              <w:bottom w:val="single" w:sz="4" w:space="0" w:color="auto"/>
              <w:right w:val="single" w:sz="4" w:space="0" w:color="auto"/>
            </w:tcBorders>
            <w:vAlign w:val="center"/>
          </w:tcPr>
          <w:p w14:paraId="0CE98F8E" w14:textId="337E163A" w:rsidR="0043751A" w:rsidRPr="00FA3A7F" w:rsidRDefault="0043751A" w:rsidP="00533E06">
            <w:pPr>
              <w:pStyle w:val="Tablehead"/>
              <w:keepLines/>
              <w:rPr>
                <w:sz w:val="20"/>
              </w:rPr>
            </w:pPr>
            <w:r w:rsidRPr="00FA3A7F">
              <w:rPr>
                <w:sz w:val="20"/>
              </w:rPr>
              <w:t>ITU</w:t>
            </w:r>
            <w:r w:rsidRPr="00FA3A7F">
              <w:rPr>
                <w:sz w:val="20"/>
              </w:rPr>
              <w:noBreakHyphen/>
              <w:t>T</w:t>
            </w:r>
            <w:r w:rsidR="00F05EDF" w:rsidRPr="00FA3A7F">
              <w:rPr>
                <w:sz w:val="20"/>
              </w:rPr>
              <w:t xml:space="preserve"> </w:t>
            </w:r>
            <w:r w:rsidRPr="00FA3A7F">
              <w:rPr>
                <w:sz w:val="20"/>
              </w:rPr>
              <w:t>P.59</w:t>
            </w:r>
          </w:p>
        </w:tc>
        <w:tc>
          <w:tcPr>
            <w:tcW w:w="0" w:type="auto"/>
            <w:tcBorders>
              <w:top w:val="single" w:sz="4" w:space="0" w:color="auto"/>
              <w:left w:val="single" w:sz="4" w:space="0" w:color="auto"/>
              <w:bottom w:val="single" w:sz="4" w:space="0" w:color="auto"/>
              <w:right w:val="single" w:sz="4" w:space="0" w:color="auto"/>
            </w:tcBorders>
            <w:vAlign w:val="center"/>
          </w:tcPr>
          <w:p w14:paraId="0CE98F8F" w14:textId="77777777" w:rsidR="0043751A" w:rsidRPr="00FA3A7F" w:rsidRDefault="0043751A" w:rsidP="00533E06">
            <w:pPr>
              <w:pStyle w:val="Tablehead"/>
              <w:keepLines/>
              <w:rPr>
                <w:sz w:val="20"/>
              </w:rPr>
            </w:pPr>
            <w:r w:rsidRPr="00FA3A7F">
              <w:rPr>
                <w:sz w:val="20"/>
              </w:rPr>
              <w:t>MSMP</w:t>
            </w:r>
          </w:p>
        </w:tc>
        <w:tc>
          <w:tcPr>
            <w:tcW w:w="0" w:type="auto"/>
            <w:tcBorders>
              <w:top w:val="single" w:sz="4" w:space="0" w:color="auto"/>
              <w:left w:val="single" w:sz="4" w:space="0" w:color="auto"/>
              <w:bottom w:val="single" w:sz="4" w:space="0" w:color="auto"/>
              <w:right w:val="single" w:sz="4" w:space="0" w:color="auto"/>
            </w:tcBorders>
            <w:vAlign w:val="center"/>
          </w:tcPr>
          <w:p w14:paraId="0CE98F90" w14:textId="77777777" w:rsidR="0043751A" w:rsidRPr="00FA3A7F" w:rsidRDefault="0043751A" w:rsidP="00533E06">
            <w:pPr>
              <w:pStyle w:val="Tablehead"/>
              <w:keepLines/>
              <w:rPr>
                <w:sz w:val="20"/>
              </w:rPr>
            </w:pPr>
            <w:r w:rsidRPr="00FA3A7F">
              <w:rPr>
                <w:sz w:val="20"/>
              </w:rPr>
              <w:t>Speech</w:t>
            </w:r>
          </w:p>
        </w:tc>
      </w:tr>
      <w:tr w:rsidR="00F05EDF" w:rsidRPr="00FA3A7F" w14:paraId="0CE98F9C" w14:textId="77777777" w:rsidTr="00F05EDF">
        <w:tc>
          <w:tcPr>
            <w:tcW w:w="0" w:type="auto"/>
            <w:tcBorders>
              <w:top w:val="single" w:sz="4" w:space="0" w:color="auto"/>
              <w:left w:val="single" w:sz="4" w:space="0" w:color="auto"/>
              <w:bottom w:val="single" w:sz="4" w:space="0" w:color="auto"/>
              <w:right w:val="single" w:sz="4" w:space="0" w:color="auto"/>
            </w:tcBorders>
          </w:tcPr>
          <w:p w14:paraId="0CE98F92" w14:textId="656AD727" w:rsidR="0043751A" w:rsidRPr="00FA3A7F" w:rsidRDefault="0043751A" w:rsidP="00533E06">
            <w:pPr>
              <w:pStyle w:val="Tabletext"/>
              <w:keepNext/>
              <w:keepLines/>
              <w:rPr>
                <w:sz w:val="20"/>
              </w:rPr>
            </w:pPr>
            <w:r w:rsidRPr="00FA3A7F">
              <w:rPr>
                <w:sz w:val="20"/>
              </w:rPr>
              <w:t>Loudness</w:t>
            </w:r>
            <w:r w:rsidR="00F05EDF" w:rsidRPr="00FA3A7F">
              <w:rPr>
                <w:sz w:val="20"/>
              </w:rPr>
              <w:t xml:space="preserve"> </w:t>
            </w:r>
            <w:r w:rsidRPr="00FA3A7F">
              <w:rPr>
                <w:sz w:val="20"/>
              </w:rPr>
              <w:t>ratings</w:t>
            </w:r>
          </w:p>
        </w:tc>
        <w:tc>
          <w:tcPr>
            <w:tcW w:w="0" w:type="auto"/>
            <w:tcBorders>
              <w:top w:val="single" w:sz="4" w:space="0" w:color="auto"/>
              <w:left w:val="single" w:sz="4" w:space="0" w:color="auto"/>
              <w:bottom w:val="single" w:sz="4" w:space="0" w:color="auto"/>
              <w:right w:val="single" w:sz="4" w:space="0" w:color="auto"/>
            </w:tcBorders>
          </w:tcPr>
          <w:p w14:paraId="0CE98F93" w14:textId="38E3A04F"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4" w14:textId="0F89D004"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5" w14:textId="34FDF0B6"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6" w14:textId="0D0845FF"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7" w14:textId="1171ECE1"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8" w14:textId="5A9931C7"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9" w14:textId="4217886B"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A" w14:textId="1BD944A5"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B" w14:textId="792B2443" w:rsidR="0043751A" w:rsidRPr="00FA3A7F" w:rsidRDefault="004173C8" w:rsidP="00533E06">
            <w:pPr>
              <w:pStyle w:val="Tabletext"/>
              <w:keepNext/>
              <w:keepLines/>
              <w:jc w:val="center"/>
              <w:rPr>
                <w:sz w:val="20"/>
              </w:rPr>
            </w:pPr>
            <w:r w:rsidRPr="00FA3A7F">
              <w:rPr>
                <w:rFonts w:ascii="Wingdings 2" w:hAnsi="Wingdings 2"/>
                <w:sz w:val="20"/>
              </w:rPr>
              <w:t></w:t>
            </w:r>
          </w:p>
        </w:tc>
      </w:tr>
      <w:tr w:rsidR="00F05EDF" w:rsidRPr="00FA3A7F" w14:paraId="0CE98FA7" w14:textId="77777777" w:rsidTr="00F05EDF">
        <w:tc>
          <w:tcPr>
            <w:tcW w:w="0" w:type="auto"/>
            <w:tcBorders>
              <w:top w:val="single" w:sz="4" w:space="0" w:color="auto"/>
              <w:left w:val="single" w:sz="4" w:space="0" w:color="auto"/>
              <w:bottom w:val="single" w:sz="4" w:space="0" w:color="auto"/>
              <w:right w:val="single" w:sz="4" w:space="0" w:color="auto"/>
            </w:tcBorders>
          </w:tcPr>
          <w:p w14:paraId="0CE98F9D" w14:textId="22CD4CCC" w:rsidR="0043751A" w:rsidRPr="00FA3A7F" w:rsidRDefault="0043751A" w:rsidP="00533E06">
            <w:pPr>
              <w:pStyle w:val="Tabletext"/>
              <w:keepNext/>
              <w:keepLines/>
              <w:rPr>
                <w:sz w:val="20"/>
              </w:rPr>
            </w:pPr>
            <w:r w:rsidRPr="00FA3A7F">
              <w:rPr>
                <w:sz w:val="20"/>
              </w:rPr>
              <w:t>Frequency</w:t>
            </w:r>
            <w:r w:rsidR="00F05EDF" w:rsidRPr="00FA3A7F">
              <w:rPr>
                <w:sz w:val="20"/>
              </w:rPr>
              <w:t xml:space="preserve"> </w:t>
            </w:r>
            <w:r w:rsidRPr="00FA3A7F">
              <w:rPr>
                <w:sz w:val="20"/>
              </w:rPr>
              <w:t>responses</w:t>
            </w:r>
          </w:p>
        </w:tc>
        <w:tc>
          <w:tcPr>
            <w:tcW w:w="0" w:type="auto"/>
            <w:tcBorders>
              <w:top w:val="single" w:sz="4" w:space="0" w:color="auto"/>
              <w:left w:val="single" w:sz="4" w:space="0" w:color="auto"/>
              <w:bottom w:val="single" w:sz="4" w:space="0" w:color="auto"/>
              <w:right w:val="single" w:sz="4" w:space="0" w:color="auto"/>
            </w:tcBorders>
          </w:tcPr>
          <w:p w14:paraId="0CE98F9E" w14:textId="071B12A2"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9F" w14:textId="34A680BB"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0" w14:textId="72A56264"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1" w14:textId="4DBC9C13"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2" w14:textId="57BC6795"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3" w14:textId="71DEA16F"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4" w14:textId="04E40528"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5" w14:textId="3AA67D50"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6" w14:textId="20223F3B" w:rsidR="0043751A" w:rsidRPr="00FA3A7F" w:rsidRDefault="004173C8" w:rsidP="00533E06">
            <w:pPr>
              <w:pStyle w:val="Tabletext"/>
              <w:keepNext/>
              <w:keepLines/>
              <w:jc w:val="center"/>
              <w:rPr>
                <w:sz w:val="20"/>
              </w:rPr>
            </w:pPr>
            <w:r w:rsidRPr="00FA3A7F">
              <w:rPr>
                <w:rFonts w:ascii="Wingdings 2" w:hAnsi="Wingdings 2"/>
                <w:sz w:val="20"/>
              </w:rPr>
              <w:t></w:t>
            </w:r>
          </w:p>
        </w:tc>
      </w:tr>
      <w:tr w:rsidR="00F05EDF" w:rsidRPr="00FA3A7F" w14:paraId="0CE98FB2" w14:textId="77777777" w:rsidTr="00F05EDF">
        <w:tc>
          <w:tcPr>
            <w:tcW w:w="0" w:type="auto"/>
            <w:tcBorders>
              <w:top w:val="single" w:sz="4" w:space="0" w:color="auto"/>
              <w:left w:val="single" w:sz="4" w:space="0" w:color="auto"/>
              <w:bottom w:val="single" w:sz="4" w:space="0" w:color="auto"/>
              <w:right w:val="single" w:sz="4" w:space="0" w:color="auto"/>
            </w:tcBorders>
          </w:tcPr>
          <w:p w14:paraId="0CE98FA8" w14:textId="3907E87B" w:rsidR="0043751A" w:rsidRPr="00FA3A7F" w:rsidRDefault="0043751A" w:rsidP="00533E06">
            <w:pPr>
              <w:pStyle w:val="Tabletext"/>
              <w:keepNext/>
              <w:keepLines/>
              <w:rPr>
                <w:sz w:val="20"/>
              </w:rPr>
            </w:pPr>
            <w:r w:rsidRPr="00FA3A7F">
              <w:rPr>
                <w:sz w:val="20"/>
              </w:rPr>
              <w:t>Listener sidetone/</w:t>
            </w:r>
            <w:r w:rsidR="00F05EDF" w:rsidRPr="00FA3A7F">
              <w:rPr>
                <w:sz w:val="20"/>
              </w:rPr>
              <w:t xml:space="preserve"> </w:t>
            </w:r>
            <w:r w:rsidRPr="00FA3A7F">
              <w:rPr>
                <w:sz w:val="20"/>
              </w:rPr>
              <w:t>talker sidetone</w:t>
            </w:r>
          </w:p>
        </w:tc>
        <w:tc>
          <w:tcPr>
            <w:tcW w:w="0" w:type="auto"/>
            <w:tcBorders>
              <w:top w:val="single" w:sz="4" w:space="0" w:color="auto"/>
              <w:left w:val="single" w:sz="4" w:space="0" w:color="auto"/>
              <w:bottom w:val="single" w:sz="4" w:space="0" w:color="auto"/>
              <w:right w:val="single" w:sz="4" w:space="0" w:color="auto"/>
            </w:tcBorders>
          </w:tcPr>
          <w:p w14:paraId="0CE98FA9" w14:textId="5CE073C1"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A" w14:textId="29C58B3B"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B" w14:textId="1A7B214A"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C" w14:textId="00B8D8F9"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D" w14:textId="4E6867B4"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E" w14:textId="165F346B"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AF" w14:textId="5D6AAB82"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B0" w14:textId="604294BC" w:rsidR="0043751A" w:rsidRPr="00FA3A7F" w:rsidRDefault="004173C8" w:rsidP="00533E06">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B1" w14:textId="7550C975" w:rsidR="0043751A" w:rsidRPr="00FA3A7F" w:rsidRDefault="004173C8" w:rsidP="00533E06">
            <w:pPr>
              <w:pStyle w:val="Tabletext"/>
              <w:keepNext/>
              <w:keepLines/>
              <w:jc w:val="center"/>
              <w:rPr>
                <w:sz w:val="20"/>
              </w:rPr>
            </w:pPr>
            <w:r w:rsidRPr="00FA3A7F">
              <w:rPr>
                <w:rFonts w:ascii="Wingdings 2" w:hAnsi="Wingdings 2"/>
                <w:sz w:val="20"/>
              </w:rPr>
              <w:t></w:t>
            </w:r>
          </w:p>
        </w:tc>
      </w:tr>
      <w:tr w:rsidR="00F05EDF" w:rsidRPr="00FA3A7F" w14:paraId="0CE98FBD" w14:textId="77777777" w:rsidTr="00F05EDF">
        <w:tc>
          <w:tcPr>
            <w:tcW w:w="0" w:type="auto"/>
            <w:tcBorders>
              <w:top w:val="single" w:sz="4" w:space="0" w:color="auto"/>
              <w:left w:val="single" w:sz="4" w:space="0" w:color="auto"/>
              <w:bottom w:val="single" w:sz="4" w:space="0" w:color="auto"/>
              <w:right w:val="single" w:sz="4" w:space="0" w:color="auto"/>
            </w:tcBorders>
          </w:tcPr>
          <w:p w14:paraId="0CE98FB3" w14:textId="374CB79E" w:rsidR="0043751A" w:rsidRPr="00FA3A7F" w:rsidRDefault="0043751A" w:rsidP="00F05EDF">
            <w:pPr>
              <w:pStyle w:val="Tabletext"/>
              <w:rPr>
                <w:sz w:val="20"/>
              </w:rPr>
            </w:pPr>
            <w:r w:rsidRPr="00FA3A7F">
              <w:rPr>
                <w:sz w:val="20"/>
              </w:rPr>
              <w:t>Harmonic</w:t>
            </w:r>
            <w:r w:rsidR="00F05EDF" w:rsidRPr="00FA3A7F">
              <w:rPr>
                <w:sz w:val="20"/>
              </w:rPr>
              <w:t xml:space="preserve"> </w:t>
            </w:r>
            <w:r w:rsidRPr="00FA3A7F">
              <w:rPr>
                <w:sz w:val="20"/>
              </w:rPr>
              <w:t>distortion</w:t>
            </w:r>
          </w:p>
        </w:tc>
        <w:tc>
          <w:tcPr>
            <w:tcW w:w="0" w:type="auto"/>
            <w:tcBorders>
              <w:top w:val="single" w:sz="4" w:space="0" w:color="auto"/>
              <w:left w:val="single" w:sz="4" w:space="0" w:color="auto"/>
              <w:bottom w:val="single" w:sz="4" w:space="0" w:color="auto"/>
              <w:right w:val="single" w:sz="4" w:space="0" w:color="auto"/>
            </w:tcBorders>
          </w:tcPr>
          <w:p w14:paraId="0CE98FB4" w14:textId="374D938D"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B5"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6" w14:textId="3622606A"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B7"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8"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9"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A"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B"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BC" w14:textId="77777777" w:rsidR="0043751A" w:rsidRPr="00FA3A7F" w:rsidRDefault="0043751A" w:rsidP="00B8274B">
            <w:pPr>
              <w:pStyle w:val="Tabletext"/>
              <w:jc w:val="center"/>
              <w:rPr>
                <w:sz w:val="20"/>
              </w:rPr>
            </w:pPr>
          </w:p>
        </w:tc>
      </w:tr>
      <w:tr w:rsidR="00F05EDF" w:rsidRPr="00FA3A7F" w14:paraId="0CE98FC8" w14:textId="77777777" w:rsidTr="00F05EDF">
        <w:tc>
          <w:tcPr>
            <w:tcW w:w="0" w:type="auto"/>
            <w:tcBorders>
              <w:top w:val="single" w:sz="4" w:space="0" w:color="auto"/>
              <w:left w:val="single" w:sz="4" w:space="0" w:color="auto"/>
              <w:bottom w:val="single" w:sz="4" w:space="0" w:color="auto"/>
              <w:right w:val="single" w:sz="4" w:space="0" w:color="auto"/>
            </w:tcBorders>
          </w:tcPr>
          <w:p w14:paraId="0CE98FBE" w14:textId="77777777" w:rsidR="0043751A" w:rsidRPr="00FA3A7F" w:rsidRDefault="0043751A" w:rsidP="00B8274B">
            <w:pPr>
              <w:pStyle w:val="Tabletext"/>
              <w:rPr>
                <w:sz w:val="20"/>
              </w:rPr>
            </w:pPr>
            <w:r w:rsidRPr="00FA3A7F">
              <w:rPr>
                <w:sz w:val="20"/>
              </w:rPr>
              <w:t>Distortion</w:t>
            </w:r>
          </w:p>
        </w:tc>
        <w:tc>
          <w:tcPr>
            <w:tcW w:w="0" w:type="auto"/>
            <w:tcBorders>
              <w:top w:val="single" w:sz="4" w:space="0" w:color="auto"/>
              <w:left w:val="single" w:sz="4" w:space="0" w:color="auto"/>
              <w:bottom w:val="single" w:sz="4" w:space="0" w:color="auto"/>
              <w:right w:val="single" w:sz="4" w:space="0" w:color="auto"/>
            </w:tcBorders>
          </w:tcPr>
          <w:p w14:paraId="0CE98FBF"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0" w14:textId="5FD99454"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C1" w14:textId="391C41D8"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C2"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3"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4"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5"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6"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7" w14:textId="77777777" w:rsidR="0043751A" w:rsidRPr="00FA3A7F" w:rsidRDefault="0043751A" w:rsidP="00B8274B">
            <w:pPr>
              <w:pStyle w:val="Tabletext"/>
              <w:jc w:val="center"/>
              <w:rPr>
                <w:sz w:val="20"/>
              </w:rPr>
            </w:pPr>
          </w:p>
        </w:tc>
      </w:tr>
      <w:tr w:rsidR="00F05EDF" w:rsidRPr="00FA3A7F" w14:paraId="0CE98FD3" w14:textId="77777777" w:rsidTr="00F05EDF">
        <w:tc>
          <w:tcPr>
            <w:tcW w:w="0" w:type="auto"/>
            <w:tcBorders>
              <w:top w:val="single" w:sz="4" w:space="0" w:color="auto"/>
              <w:left w:val="single" w:sz="4" w:space="0" w:color="auto"/>
              <w:bottom w:val="single" w:sz="4" w:space="0" w:color="auto"/>
              <w:right w:val="single" w:sz="4" w:space="0" w:color="auto"/>
            </w:tcBorders>
          </w:tcPr>
          <w:p w14:paraId="0CE98FC9" w14:textId="7AE10E26" w:rsidR="0043751A" w:rsidRPr="00FA3A7F" w:rsidRDefault="0043751A" w:rsidP="00F05EDF">
            <w:pPr>
              <w:pStyle w:val="Tabletext"/>
              <w:rPr>
                <w:sz w:val="20"/>
              </w:rPr>
            </w:pPr>
            <w:r w:rsidRPr="00FA3A7F">
              <w:rPr>
                <w:sz w:val="20"/>
              </w:rPr>
              <w:t>Out-of-band</w:t>
            </w:r>
            <w:r w:rsidR="00F05EDF" w:rsidRPr="00FA3A7F">
              <w:rPr>
                <w:sz w:val="20"/>
              </w:rPr>
              <w:t xml:space="preserve"> </w:t>
            </w:r>
            <w:r w:rsidRPr="00FA3A7F">
              <w:rPr>
                <w:sz w:val="20"/>
              </w:rPr>
              <w:t>signals</w:t>
            </w:r>
          </w:p>
        </w:tc>
        <w:tc>
          <w:tcPr>
            <w:tcW w:w="0" w:type="auto"/>
            <w:tcBorders>
              <w:top w:val="single" w:sz="4" w:space="0" w:color="auto"/>
              <w:left w:val="single" w:sz="4" w:space="0" w:color="auto"/>
              <w:bottom w:val="single" w:sz="4" w:space="0" w:color="auto"/>
              <w:right w:val="single" w:sz="4" w:space="0" w:color="auto"/>
            </w:tcBorders>
          </w:tcPr>
          <w:p w14:paraId="0CE98FCA" w14:textId="0C16C175"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CB"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C" w14:textId="60084BA4"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CD"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E"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CF"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D0"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D1"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D2" w14:textId="77777777" w:rsidR="0043751A" w:rsidRPr="00FA3A7F" w:rsidRDefault="0043751A" w:rsidP="00B8274B">
            <w:pPr>
              <w:pStyle w:val="Tabletext"/>
              <w:jc w:val="center"/>
              <w:rPr>
                <w:sz w:val="20"/>
              </w:rPr>
            </w:pPr>
          </w:p>
        </w:tc>
      </w:tr>
      <w:tr w:rsidR="00F05EDF" w:rsidRPr="00FA3A7F" w14:paraId="0CE98FDE" w14:textId="77777777" w:rsidTr="00F05EDF">
        <w:tc>
          <w:tcPr>
            <w:tcW w:w="0" w:type="auto"/>
            <w:tcBorders>
              <w:top w:val="single" w:sz="4" w:space="0" w:color="auto"/>
              <w:left w:val="single" w:sz="4" w:space="0" w:color="auto"/>
              <w:bottom w:val="single" w:sz="4" w:space="0" w:color="auto"/>
              <w:right w:val="single" w:sz="4" w:space="0" w:color="auto"/>
            </w:tcBorders>
          </w:tcPr>
          <w:p w14:paraId="0CE98FD4" w14:textId="48F50194" w:rsidR="0043751A" w:rsidRPr="00FA3A7F" w:rsidRDefault="0043751A" w:rsidP="00F05EDF">
            <w:pPr>
              <w:pStyle w:val="Tabletext"/>
              <w:rPr>
                <w:sz w:val="20"/>
              </w:rPr>
            </w:pPr>
            <w:r w:rsidRPr="00FA3A7F">
              <w:rPr>
                <w:sz w:val="20"/>
              </w:rPr>
              <w:t>Level</w:t>
            </w:r>
            <w:r w:rsidR="00F05EDF" w:rsidRPr="00FA3A7F">
              <w:rPr>
                <w:sz w:val="20"/>
              </w:rPr>
              <w:t xml:space="preserve"> </w:t>
            </w:r>
            <w:r w:rsidRPr="00FA3A7F">
              <w:rPr>
                <w:sz w:val="20"/>
              </w:rPr>
              <w:t>measurements</w:t>
            </w:r>
          </w:p>
        </w:tc>
        <w:tc>
          <w:tcPr>
            <w:tcW w:w="0" w:type="auto"/>
            <w:tcBorders>
              <w:top w:val="single" w:sz="4" w:space="0" w:color="auto"/>
              <w:left w:val="single" w:sz="4" w:space="0" w:color="auto"/>
              <w:bottom w:val="single" w:sz="4" w:space="0" w:color="auto"/>
              <w:right w:val="single" w:sz="4" w:space="0" w:color="auto"/>
            </w:tcBorders>
          </w:tcPr>
          <w:p w14:paraId="0CE98FD5" w14:textId="394ABDE0"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6" w14:textId="0363186A"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7" w14:textId="0BAC4C6A"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8" w14:textId="6BFC30EF"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9" w14:textId="44EE2408"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A" w14:textId="7EE90D43"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B" w14:textId="4DAEB2AF"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C" w14:textId="4209BA6B"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DD" w14:textId="0A41625B" w:rsidR="0043751A" w:rsidRPr="00FA3A7F" w:rsidRDefault="004173C8" w:rsidP="00B8274B">
            <w:pPr>
              <w:pStyle w:val="Tabletext"/>
              <w:jc w:val="center"/>
              <w:rPr>
                <w:sz w:val="20"/>
              </w:rPr>
            </w:pPr>
            <w:r w:rsidRPr="00FA3A7F">
              <w:rPr>
                <w:rFonts w:ascii="Wingdings 2" w:hAnsi="Wingdings 2"/>
                <w:sz w:val="20"/>
              </w:rPr>
              <w:t></w:t>
            </w:r>
          </w:p>
        </w:tc>
      </w:tr>
      <w:tr w:rsidR="00F05EDF" w:rsidRPr="00FA3A7F" w14:paraId="0CE98FE9" w14:textId="77777777" w:rsidTr="00F05EDF">
        <w:tc>
          <w:tcPr>
            <w:tcW w:w="0" w:type="auto"/>
            <w:tcBorders>
              <w:top w:val="single" w:sz="4" w:space="0" w:color="auto"/>
              <w:left w:val="single" w:sz="4" w:space="0" w:color="auto"/>
              <w:bottom w:val="single" w:sz="4" w:space="0" w:color="auto"/>
              <w:right w:val="single" w:sz="4" w:space="0" w:color="auto"/>
            </w:tcBorders>
          </w:tcPr>
          <w:p w14:paraId="0CE98FDF" w14:textId="11E00D0C" w:rsidR="0043751A" w:rsidRPr="00FA3A7F" w:rsidRDefault="0043751A" w:rsidP="00F05EDF">
            <w:pPr>
              <w:pStyle w:val="Tabletext"/>
              <w:rPr>
                <w:sz w:val="20"/>
              </w:rPr>
            </w:pPr>
            <w:r w:rsidRPr="00FA3A7F">
              <w:rPr>
                <w:sz w:val="20"/>
              </w:rPr>
              <w:t>Delay</w:t>
            </w:r>
            <w:r w:rsidR="00F05EDF" w:rsidRPr="00FA3A7F">
              <w:rPr>
                <w:sz w:val="20"/>
              </w:rPr>
              <w:t xml:space="preserve"> </w:t>
            </w:r>
            <w:r w:rsidRPr="00FA3A7F">
              <w:rPr>
                <w:sz w:val="20"/>
              </w:rPr>
              <w:t>measurements</w:t>
            </w:r>
          </w:p>
        </w:tc>
        <w:tc>
          <w:tcPr>
            <w:tcW w:w="0" w:type="auto"/>
            <w:tcBorders>
              <w:top w:val="single" w:sz="4" w:space="0" w:color="auto"/>
              <w:left w:val="single" w:sz="4" w:space="0" w:color="auto"/>
              <w:bottom w:val="single" w:sz="4" w:space="0" w:color="auto"/>
              <w:right w:val="single" w:sz="4" w:space="0" w:color="auto"/>
            </w:tcBorders>
          </w:tcPr>
          <w:p w14:paraId="0CE98FE0" w14:textId="0966FB7A"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E1" w14:textId="4ECA368F"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E2" w14:textId="3E9BF17A"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E3"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E4" w14:textId="7F8BB3E0" w:rsidR="0043751A" w:rsidRPr="00FA3A7F" w:rsidRDefault="0043751A" w:rsidP="00B8274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8FE5" w14:textId="2D80A16C" w:rsidR="0043751A" w:rsidRPr="00FA3A7F" w:rsidRDefault="004173C8" w:rsidP="00B8274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8FE6" w14:textId="77777777" w:rsidR="0043751A" w:rsidRPr="00FA3A7F" w:rsidRDefault="0043751A" w:rsidP="00B8274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8FE7" w14:textId="3ABD6841" w:rsidR="0043751A" w:rsidRPr="00FA3A7F" w:rsidRDefault="0043751A" w:rsidP="00B8274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8FE8" w14:textId="0F554C0D" w:rsidR="0043751A" w:rsidRPr="00FA3A7F" w:rsidRDefault="004173C8" w:rsidP="00B8274B">
            <w:pPr>
              <w:pStyle w:val="Tabletext"/>
              <w:jc w:val="center"/>
              <w:rPr>
                <w:sz w:val="20"/>
              </w:rPr>
            </w:pPr>
            <w:r w:rsidRPr="00FA3A7F">
              <w:rPr>
                <w:rFonts w:ascii="Wingdings 2" w:hAnsi="Wingdings 2"/>
                <w:sz w:val="20"/>
              </w:rPr>
              <w:t></w:t>
            </w:r>
          </w:p>
        </w:tc>
      </w:tr>
      <w:tr w:rsidR="005A327B" w:rsidRPr="00FA3A7F" w14:paraId="79F00690" w14:textId="77777777" w:rsidTr="00F05EDF">
        <w:tc>
          <w:tcPr>
            <w:tcW w:w="0" w:type="auto"/>
            <w:tcBorders>
              <w:top w:val="single" w:sz="4" w:space="0" w:color="auto"/>
              <w:left w:val="single" w:sz="4" w:space="0" w:color="auto"/>
              <w:bottom w:val="single" w:sz="4" w:space="0" w:color="auto"/>
              <w:right w:val="single" w:sz="4" w:space="0" w:color="auto"/>
            </w:tcBorders>
          </w:tcPr>
          <w:p w14:paraId="6E7ED868" w14:textId="6425D08F" w:rsidR="005A327B" w:rsidRPr="00FA3A7F" w:rsidRDefault="005A327B" w:rsidP="005A327B">
            <w:pPr>
              <w:pStyle w:val="Tabletext"/>
              <w:rPr>
                <w:sz w:val="20"/>
              </w:rPr>
            </w:pPr>
            <w:r w:rsidRPr="00FA3A7F">
              <w:rPr>
                <w:sz w:val="20"/>
              </w:rPr>
              <w:lastRenderedPageBreak/>
              <w:t>Echo measurements</w:t>
            </w:r>
          </w:p>
        </w:tc>
        <w:tc>
          <w:tcPr>
            <w:tcW w:w="0" w:type="auto"/>
            <w:tcBorders>
              <w:top w:val="single" w:sz="4" w:space="0" w:color="auto"/>
              <w:left w:val="single" w:sz="4" w:space="0" w:color="auto"/>
              <w:bottom w:val="single" w:sz="4" w:space="0" w:color="auto"/>
              <w:right w:val="single" w:sz="4" w:space="0" w:color="auto"/>
            </w:tcBorders>
          </w:tcPr>
          <w:p w14:paraId="13410718" w14:textId="77777777" w:rsidR="005A327B" w:rsidRPr="00FA3A7F" w:rsidRDefault="005A327B" w:rsidP="005A327B">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40B9DA31" w14:textId="5653384F" w:rsidR="005A327B" w:rsidRPr="00FA3A7F" w:rsidRDefault="004173C8" w:rsidP="005A327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34F465AA" w14:textId="51A40145" w:rsidR="005A327B" w:rsidRPr="00FA3A7F" w:rsidRDefault="004173C8" w:rsidP="005A327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1EECF8C3" w14:textId="1BD1945A" w:rsidR="005A327B" w:rsidRPr="00FA3A7F" w:rsidRDefault="004173C8" w:rsidP="005A327B">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41007B1" w14:textId="523503D5" w:rsidR="005A327B" w:rsidRPr="00FA3A7F" w:rsidRDefault="005A327B" w:rsidP="005A327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7603C346" w14:textId="56E0D2A0" w:rsidR="005A327B" w:rsidRPr="00FA3A7F" w:rsidRDefault="005A327B" w:rsidP="005A327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9675A8E" w14:textId="09FD3293" w:rsidR="005A327B" w:rsidRPr="00FA3A7F" w:rsidRDefault="005A327B" w:rsidP="005A327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5D09B274" w14:textId="5189DAD6" w:rsidR="005A327B" w:rsidRPr="00FA3A7F" w:rsidRDefault="005A327B" w:rsidP="005A327B">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5810072C" w14:textId="309D2EBE" w:rsidR="005A327B" w:rsidRPr="00FA3A7F" w:rsidRDefault="005A327B" w:rsidP="005A327B">
            <w:pPr>
              <w:pStyle w:val="Tabletext"/>
              <w:jc w:val="center"/>
              <w:rPr>
                <w:sz w:val="20"/>
              </w:rPr>
            </w:pPr>
            <w:r w:rsidRPr="00FA3A7F">
              <w:rPr>
                <w:sz w:val="20"/>
              </w:rPr>
              <w:t>(</w:t>
            </w:r>
            <w:r w:rsidR="004173C8" w:rsidRPr="00FA3A7F">
              <w:rPr>
                <w:rFonts w:ascii="Wingdings 2" w:hAnsi="Wingdings 2"/>
                <w:sz w:val="20"/>
              </w:rPr>
              <w:t></w:t>
            </w:r>
            <w:r w:rsidRPr="00FA3A7F">
              <w:rPr>
                <w:sz w:val="20"/>
              </w:rPr>
              <w:t>)</w:t>
            </w:r>
            <w:r w:rsidRPr="00FA3A7F">
              <w:rPr>
                <w:sz w:val="20"/>
              </w:rPr>
              <w:tab/>
            </w:r>
          </w:p>
        </w:tc>
      </w:tr>
      <w:tr w:rsidR="005A327B" w:rsidRPr="00FA3A7F" w14:paraId="0CE98FF4" w14:textId="77777777" w:rsidTr="0053352C">
        <w:tc>
          <w:tcPr>
            <w:tcW w:w="0" w:type="auto"/>
            <w:gridSpan w:val="10"/>
            <w:tcBorders>
              <w:top w:val="single" w:sz="4" w:space="0" w:color="auto"/>
              <w:left w:val="single" w:sz="4" w:space="0" w:color="auto"/>
              <w:bottom w:val="single" w:sz="4" w:space="0" w:color="auto"/>
              <w:right w:val="single" w:sz="4" w:space="0" w:color="auto"/>
            </w:tcBorders>
          </w:tcPr>
          <w:p w14:paraId="38B23D9E" w14:textId="1916F130" w:rsidR="005A327B" w:rsidRPr="00FA3A7F" w:rsidRDefault="005A327B" w:rsidP="005A327B">
            <w:pPr>
              <w:pStyle w:val="Tabletext"/>
              <w:rPr>
                <w:sz w:val="20"/>
              </w:rPr>
            </w:pPr>
            <w:r w:rsidRPr="00FA3A7F">
              <w:rPr>
                <w:sz w:val="20"/>
              </w:rPr>
              <w:br w:type="page"/>
            </w:r>
            <w:r w:rsidR="004173C8" w:rsidRPr="00FA3A7F">
              <w:rPr>
                <w:rFonts w:ascii="Wingdings 2" w:hAnsi="Wingdings 2"/>
                <w:sz w:val="20"/>
              </w:rPr>
              <w:t></w:t>
            </w:r>
            <w:r w:rsidRPr="00FA3A7F">
              <w:rPr>
                <w:sz w:val="20"/>
              </w:rPr>
              <w:tab/>
            </w:r>
            <w:r w:rsidRPr="00FA3A7F">
              <w:rPr>
                <w:sz w:val="20"/>
              </w:rPr>
              <w:tab/>
              <w:t>Applicable</w:t>
            </w:r>
          </w:p>
          <w:p w14:paraId="28F29D5B" w14:textId="202F80D4" w:rsidR="005A327B" w:rsidRPr="00FA3A7F" w:rsidRDefault="005A327B" w:rsidP="005A327B">
            <w:pPr>
              <w:pStyle w:val="Tabletext"/>
              <w:rPr>
                <w:sz w:val="20"/>
              </w:rPr>
            </w:pPr>
            <w:r w:rsidRPr="00FA3A7F">
              <w:rPr>
                <w:sz w:val="20"/>
              </w:rPr>
              <w:t>(</w:t>
            </w:r>
            <w:r w:rsidR="004173C8" w:rsidRPr="00FA3A7F">
              <w:rPr>
                <w:rFonts w:ascii="Wingdings 2" w:hAnsi="Wingdings 2"/>
                <w:sz w:val="20"/>
              </w:rPr>
              <w:t></w:t>
            </w:r>
            <w:r w:rsidRPr="00FA3A7F">
              <w:rPr>
                <w:sz w:val="20"/>
              </w:rPr>
              <w:t>)</w:t>
            </w:r>
            <w:r w:rsidRPr="00FA3A7F">
              <w:rPr>
                <w:sz w:val="20"/>
              </w:rPr>
              <w:tab/>
            </w:r>
            <w:r w:rsidRPr="00FA3A7F">
              <w:rPr>
                <w:sz w:val="20"/>
              </w:rPr>
              <w:tab/>
              <w:t>Applicable with some caution</w:t>
            </w:r>
          </w:p>
          <w:p w14:paraId="7E8B866B" w14:textId="77777777" w:rsidR="005A327B" w:rsidRPr="00FA3A7F" w:rsidRDefault="005A327B" w:rsidP="005A327B">
            <w:pPr>
              <w:pStyle w:val="Tabletext"/>
              <w:rPr>
                <w:sz w:val="20"/>
              </w:rPr>
            </w:pPr>
            <w:r w:rsidRPr="00FA3A7F">
              <w:rPr>
                <w:sz w:val="20"/>
              </w:rPr>
              <w:t>NOTE 1 – Including modulated sine wave and Fourier spectra.</w:t>
            </w:r>
          </w:p>
          <w:p w14:paraId="688DE061" w14:textId="77777777" w:rsidR="005A327B" w:rsidRPr="00FA3A7F" w:rsidRDefault="005A327B" w:rsidP="005A327B">
            <w:pPr>
              <w:pStyle w:val="Tabletext"/>
              <w:rPr>
                <w:sz w:val="20"/>
              </w:rPr>
            </w:pPr>
            <w:r w:rsidRPr="00FA3A7F">
              <w:rPr>
                <w:sz w:val="20"/>
              </w:rPr>
              <w:t>NOTE 2 – Including pink, white and switched noise.</w:t>
            </w:r>
          </w:p>
          <w:p w14:paraId="0CE98FF3" w14:textId="25E5E698" w:rsidR="005A327B" w:rsidRPr="00FA3A7F" w:rsidRDefault="005A327B" w:rsidP="005A327B">
            <w:pPr>
              <w:pStyle w:val="Tabletext"/>
              <w:rPr>
                <w:sz w:val="20"/>
              </w:rPr>
            </w:pPr>
            <w:r w:rsidRPr="00FA3A7F">
              <w:rPr>
                <w:sz w:val="20"/>
              </w:rPr>
              <w:t>NOTE 3 – Including various combinations of voiced sound and measurement signals (PN-sequence, sine, etc.).</w:t>
            </w:r>
          </w:p>
        </w:tc>
      </w:tr>
    </w:tbl>
    <w:p w14:paraId="1584049C" w14:textId="77777777" w:rsidR="001E5556" w:rsidRDefault="001E5556" w:rsidP="001E5556"/>
    <w:p w14:paraId="2B3ED783" w14:textId="602C108E" w:rsidR="00EA167E" w:rsidRPr="00FA3A7F" w:rsidRDefault="00EA167E" w:rsidP="001E5556">
      <w:pPr>
        <w:pStyle w:val="TableNoTitle"/>
        <w:rPr>
          <w:sz w:val="20"/>
        </w:rPr>
      </w:pPr>
      <w:r w:rsidRPr="00FA3A7F">
        <w:t>Table 6-2 – Non-linear and/or time-variant systems (e.g., mobile phones)</w:t>
      </w:r>
    </w:p>
    <w:tbl>
      <w:tblPr>
        <w:tblW w:w="0" w:type="auto"/>
        <w:jc w:val="center"/>
        <w:tblCellMar>
          <w:left w:w="107" w:type="dxa"/>
          <w:right w:w="107" w:type="dxa"/>
        </w:tblCellMar>
        <w:tblLook w:val="0000" w:firstRow="0" w:lastRow="0" w:firstColumn="0" w:lastColumn="0" w:noHBand="0" w:noVBand="0"/>
      </w:tblPr>
      <w:tblGrid>
        <w:gridCol w:w="1771"/>
        <w:gridCol w:w="1167"/>
        <w:gridCol w:w="1072"/>
        <w:gridCol w:w="1053"/>
        <w:gridCol w:w="839"/>
        <w:gridCol w:w="649"/>
        <w:gridCol w:w="893"/>
        <w:gridCol w:w="770"/>
        <w:gridCol w:w="825"/>
        <w:gridCol w:w="814"/>
      </w:tblGrid>
      <w:tr w:rsidR="005A327B" w:rsidRPr="00FA3A7F" w14:paraId="0CE99008" w14:textId="77777777" w:rsidTr="005A327B">
        <w:trPr>
          <w:tblHeader/>
          <w:jc w:val="center"/>
        </w:trPr>
        <w:tc>
          <w:tcPr>
            <w:tcW w:w="1756" w:type="dxa"/>
            <w:tcBorders>
              <w:top w:val="single" w:sz="4" w:space="0" w:color="auto"/>
              <w:left w:val="single" w:sz="4" w:space="0" w:color="auto"/>
              <w:bottom w:val="single" w:sz="4" w:space="0" w:color="auto"/>
              <w:right w:val="single" w:sz="4" w:space="0" w:color="auto"/>
            </w:tcBorders>
            <w:vAlign w:val="center"/>
          </w:tcPr>
          <w:p w14:paraId="0CE98FFE" w14:textId="77777777" w:rsidR="0043751A" w:rsidRPr="00FA3A7F" w:rsidRDefault="0043751A" w:rsidP="003628A6">
            <w:pPr>
              <w:pStyle w:val="Tablehead"/>
              <w:keepNext w:val="0"/>
              <w:rPr>
                <w:sz w:val="20"/>
              </w:rPr>
            </w:pPr>
          </w:p>
        </w:tc>
        <w:tc>
          <w:tcPr>
            <w:tcW w:w="1155" w:type="dxa"/>
            <w:tcBorders>
              <w:top w:val="single" w:sz="4" w:space="0" w:color="auto"/>
              <w:left w:val="single" w:sz="4" w:space="0" w:color="auto"/>
              <w:bottom w:val="single" w:sz="4" w:space="0" w:color="auto"/>
              <w:right w:val="single" w:sz="4" w:space="0" w:color="auto"/>
            </w:tcBorders>
            <w:vAlign w:val="center"/>
          </w:tcPr>
          <w:p w14:paraId="0CE98FFF" w14:textId="0E2D910B" w:rsidR="0043751A" w:rsidRPr="00FA3A7F" w:rsidRDefault="0043751A" w:rsidP="00B8274B">
            <w:pPr>
              <w:pStyle w:val="Tablehead"/>
              <w:keepNext w:val="0"/>
              <w:rPr>
                <w:sz w:val="20"/>
              </w:rPr>
            </w:pPr>
            <w:r w:rsidRPr="00FA3A7F">
              <w:rPr>
                <w:sz w:val="20"/>
              </w:rPr>
              <w:t>Sine</w:t>
            </w:r>
            <w:r w:rsidR="00B8274B" w:rsidRPr="00FA3A7F">
              <w:rPr>
                <w:sz w:val="20"/>
              </w:rPr>
              <w:t xml:space="preserve"> </w:t>
            </w:r>
            <w:r w:rsidRPr="00FA3A7F">
              <w:rPr>
                <w:sz w:val="20"/>
              </w:rPr>
              <w:t>wave</w:t>
            </w:r>
            <w:r w:rsidR="00B8274B" w:rsidRPr="00FA3A7F">
              <w:rPr>
                <w:sz w:val="20"/>
              </w:rPr>
              <w:t xml:space="preserve"> </w:t>
            </w:r>
            <w:r w:rsidRPr="00FA3A7F">
              <w:rPr>
                <w:sz w:val="20"/>
              </w:rPr>
              <w:t>(Note 1)</w:t>
            </w:r>
          </w:p>
        </w:tc>
        <w:tc>
          <w:tcPr>
            <w:tcW w:w="1022" w:type="dxa"/>
            <w:tcBorders>
              <w:top w:val="single" w:sz="4" w:space="0" w:color="auto"/>
              <w:left w:val="single" w:sz="4" w:space="0" w:color="auto"/>
              <w:bottom w:val="single" w:sz="4" w:space="0" w:color="auto"/>
              <w:right w:val="single" w:sz="4" w:space="0" w:color="auto"/>
            </w:tcBorders>
            <w:vAlign w:val="center"/>
          </w:tcPr>
          <w:p w14:paraId="0CE99000" w14:textId="57B5FB02" w:rsidR="0043751A" w:rsidRPr="00FA3A7F" w:rsidRDefault="0043751A" w:rsidP="00F05EDF">
            <w:pPr>
              <w:pStyle w:val="Tablehead"/>
              <w:keepNext w:val="0"/>
              <w:rPr>
                <w:sz w:val="20"/>
              </w:rPr>
            </w:pPr>
            <w:r w:rsidRPr="00FA3A7F">
              <w:rPr>
                <w:sz w:val="20"/>
              </w:rPr>
              <w:t>Noise</w:t>
            </w:r>
            <w:r w:rsidR="00F05EDF" w:rsidRPr="00FA3A7F">
              <w:rPr>
                <w:sz w:val="20"/>
              </w:rPr>
              <w:t xml:space="preserve"> </w:t>
            </w:r>
            <w:r w:rsidRPr="00FA3A7F">
              <w:rPr>
                <w:sz w:val="20"/>
              </w:rPr>
              <w:t>(Note 2)</w:t>
            </w:r>
          </w:p>
        </w:tc>
        <w:tc>
          <w:tcPr>
            <w:tcW w:w="995" w:type="dxa"/>
            <w:tcBorders>
              <w:top w:val="single" w:sz="4" w:space="0" w:color="auto"/>
              <w:left w:val="single" w:sz="4" w:space="0" w:color="auto"/>
              <w:bottom w:val="single" w:sz="4" w:space="0" w:color="auto"/>
              <w:right w:val="single" w:sz="4" w:space="0" w:color="auto"/>
            </w:tcBorders>
            <w:vAlign w:val="center"/>
          </w:tcPr>
          <w:p w14:paraId="0CE99001" w14:textId="60D820AC" w:rsidR="0043751A" w:rsidRPr="00FA3A7F" w:rsidRDefault="0043751A" w:rsidP="00F05EDF">
            <w:pPr>
              <w:pStyle w:val="Tablehead"/>
              <w:keepNext w:val="0"/>
              <w:rPr>
                <w:sz w:val="20"/>
              </w:rPr>
            </w:pPr>
            <w:r w:rsidRPr="00FA3A7F">
              <w:rPr>
                <w:sz w:val="20"/>
              </w:rPr>
              <w:t>CSS</w:t>
            </w:r>
            <w:r w:rsidR="00F05EDF" w:rsidRPr="00FA3A7F">
              <w:rPr>
                <w:sz w:val="20"/>
              </w:rPr>
              <w:t xml:space="preserve"> </w:t>
            </w:r>
            <w:r w:rsidRPr="00FA3A7F">
              <w:rPr>
                <w:sz w:val="20"/>
              </w:rPr>
              <w:t>(Note 3)</w:t>
            </w:r>
          </w:p>
        </w:tc>
        <w:tc>
          <w:tcPr>
            <w:tcW w:w="789" w:type="dxa"/>
            <w:tcBorders>
              <w:top w:val="single" w:sz="4" w:space="0" w:color="auto"/>
              <w:left w:val="single" w:sz="4" w:space="0" w:color="auto"/>
              <w:bottom w:val="single" w:sz="4" w:space="0" w:color="auto"/>
              <w:right w:val="single" w:sz="4" w:space="0" w:color="auto"/>
            </w:tcBorders>
            <w:vAlign w:val="center"/>
          </w:tcPr>
          <w:p w14:paraId="0CE99002" w14:textId="2FD8E34E" w:rsidR="0043751A" w:rsidRPr="00FA3A7F" w:rsidRDefault="0043751A" w:rsidP="00F05EDF">
            <w:pPr>
              <w:pStyle w:val="Tablehead"/>
              <w:keepNext w:val="0"/>
              <w:rPr>
                <w:sz w:val="20"/>
              </w:rPr>
            </w:pPr>
            <w:r w:rsidRPr="00FA3A7F">
              <w:rPr>
                <w:sz w:val="20"/>
              </w:rPr>
              <w:t>Probe</w:t>
            </w:r>
            <w:r w:rsidR="00F05EDF" w:rsidRPr="00FA3A7F">
              <w:rPr>
                <w:sz w:val="20"/>
              </w:rPr>
              <w:t xml:space="preserve"> </w:t>
            </w:r>
            <w:r w:rsidRPr="00FA3A7F">
              <w:rPr>
                <w:sz w:val="20"/>
              </w:rPr>
              <w:t>tone</w:t>
            </w:r>
          </w:p>
        </w:tc>
        <w:tc>
          <w:tcPr>
            <w:tcW w:w="593" w:type="dxa"/>
            <w:tcBorders>
              <w:top w:val="single" w:sz="4" w:space="0" w:color="auto"/>
              <w:left w:val="single" w:sz="4" w:space="0" w:color="auto"/>
              <w:bottom w:val="single" w:sz="4" w:space="0" w:color="auto"/>
              <w:right w:val="single" w:sz="4" w:space="0" w:color="auto"/>
            </w:tcBorders>
            <w:vAlign w:val="center"/>
          </w:tcPr>
          <w:p w14:paraId="0CE99003" w14:textId="77777777" w:rsidR="0043751A" w:rsidRPr="00FA3A7F" w:rsidRDefault="0043751A" w:rsidP="003628A6">
            <w:pPr>
              <w:pStyle w:val="Tablehead"/>
              <w:keepNext w:val="0"/>
              <w:rPr>
                <w:sz w:val="20"/>
              </w:rPr>
            </w:pPr>
            <w:r w:rsidRPr="00FA3A7F">
              <w:rPr>
                <w:sz w:val="20"/>
              </w:rPr>
              <w:t>SSG</w:t>
            </w:r>
          </w:p>
        </w:tc>
        <w:tc>
          <w:tcPr>
            <w:tcW w:w="910" w:type="dxa"/>
            <w:tcBorders>
              <w:top w:val="single" w:sz="4" w:space="0" w:color="auto"/>
              <w:left w:val="single" w:sz="4" w:space="0" w:color="auto"/>
              <w:bottom w:val="single" w:sz="4" w:space="0" w:color="auto"/>
              <w:right w:val="single" w:sz="4" w:space="0" w:color="auto"/>
            </w:tcBorders>
            <w:vAlign w:val="center"/>
          </w:tcPr>
          <w:p w14:paraId="0CE99004" w14:textId="69D2C886" w:rsidR="0043751A" w:rsidRPr="00FA3A7F" w:rsidRDefault="0043751A" w:rsidP="00F05EDF">
            <w:pPr>
              <w:pStyle w:val="Tablehead"/>
              <w:keepNext w:val="0"/>
              <w:rPr>
                <w:sz w:val="20"/>
              </w:rPr>
            </w:pPr>
            <w:r w:rsidRPr="00FA3A7F">
              <w:rPr>
                <w:sz w:val="20"/>
              </w:rPr>
              <w:t>ITU-T</w:t>
            </w:r>
            <w:r w:rsidR="00F05EDF" w:rsidRPr="00FA3A7F">
              <w:rPr>
                <w:sz w:val="20"/>
              </w:rPr>
              <w:t xml:space="preserve"> </w:t>
            </w:r>
            <w:r w:rsidRPr="00FA3A7F">
              <w:rPr>
                <w:sz w:val="20"/>
              </w:rPr>
              <w:t>P.50</w:t>
            </w:r>
          </w:p>
        </w:tc>
        <w:tc>
          <w:tcPr>
            <w:tcW w:w="0" w:type="auto"/>
            <w:tcBorders>
              <w:top w:val="single" w:sz="4" w:space="0" w:color="auto"/>
              <w:left w:val="single" w:sz="4" w:space="0" w:color="auto"/>
              <w:bottom w:val="single" w:sz="4" w:space="0" w:color="auto"/>
              <w:right w:val="single" w:sz="4" w:space="0" w:color="auto"/>
            </w:tcBorders>
            <w:vAlign w:val="center"/>
          </w:tcPr>
          <w:p w14:paraId="0CE99005" w14:textId="464A35B6" w:rsidR="0043751A" w:rsidRPr="00FA3A7F" w:rsidRDefault="0043751A" w:rsidP="00F05EDF">
            <w:pPr>
              <w:pStyle w:val="Tablehead"/>
              <w:keepNext w:val="0"/>
              <w:rPr>
                <w:sz w:val="20"/>
              </w:rPr>
            </w:pPr>
            <w:r w:rsidRPr="00FA3A7F">
              <w:rPr>
                <w:sz w:val="20"/>
              </w:rPr>
              <w:t>ITU</w:t>
            </w:r>
            <w:r w:rsidRPr="00FA3A7F">
              <w:rPr>
                <w:sz w:val="20"/>
              </w:rPr>
              <w:noBreakHyphen/>
              <w:t>T</w:t>
            </w:r>
            <w:r w:rsidR="00F05EDF" w:rsidRPr="00FA3A7F">
              <w:rPr>
                <w:sz w:val="20"/>
              </w:rPr>
              <w:t xml:space="preserve"> P</w:t>
            </w:r>
            <w:r w:rsidRPr="00FA3A7F">
              <w:rPr>
                <w:sz w:val="20"/>
              </w:rPr>
              <w:t>.59</w:t>
            </w:r>
          </w:p>
        </w:tc>
        <w:tc>
          <w:tcPr>
            <w:tcW w:w="0" w:type="auto"/>
            <w:tcBorders>
              <w:top w:val="single" w:sz="4" w:space="0" w:color="auto"/>
              <w:left w:val="single" w:sz="4" w:space="0" w:color="auto"/>
              <w:bottom w:val="single" w:sz="4" w:space="0" w:color="auto"/>
              <w:right w:val="single" w:sz="4" w:space="0" w:color="auto"/>
            </w:tcBorders>
            <w:vAlign w:val="center"/>
          </w:tcPr>
          <w:p w14:paraId="0CE99006" w14:textId="77777777" w:rsidR="0043751A" w:rsidRPr="00FA3A7F" w:rsidRDefault="0043751A" w:rsidP="00F05EDF">
            <w:pPr>
              <w:pStyle w:val="Tabletext"/>
              <w:jc w:val="center"/>
              <w:rPr>
                <w:b/>
                <w:bCs/>
                <w:sz w:val="20"/>
              </w:rPr>
            </w:pPr>
            <w:r w:rsidRPr="00FA3A7F">
              <w:rPr>
                <w:b/>
                <w:bCs/>
                <w:sz w:val="20"/>
              </w:rPr>
              <w:t>MSMP</w:t>
            </w:r>
          </w:p>
        </w:tc>
        <w:tc>
          <w:tcPr>
            <w:tcW w:w="0" w:type="auto"/>
            <w:tcBorders>
              <w:top w:val="single" w:sz="4" w:space="0" w:color="auto"/>
              <w:left w:val="single" w:sz="4" w:space="0" w:color="auto"/>
              <w:bottom w:val="single" w:sz="4" w:space="0" w:color="auto"/>
              <w:right w:val="single" w:sz="4" w:space="0" w:color="auto"/>
            </w:tcBorders>
            <w:vAlign w:val="center"/>
          </w:tcPr>
          <w:p w14:paraId="0CE99007" w14:textId="77777777" w:rsidR="0043751A" w:rsidRPr="00FA3A7F" w:rsidRDefault="0043751A" w:rsidP="003628A6">
            <w:pPr>
              <w:pStyle w:val="Tablehead"/>
              <w:keepNext w:val="0"/>
              <w:rPr>
                <w:sz w:val="20"/>
              </w:rPr>
            </w:pPr>
            <w:r w:rsidRPr="00FA3A7F">
              <w:rPr>
                <w:sz w:val="20"/>
              </w:rPr>
              <w:t>Speech</w:t>
            </w:r>
          </w:p>
        </w:tc>
      </w:tr>
      <w:tr w:rsidR="005A327B" w:rsidRPr="00FA3A7F" w14:paraId="0CE99013"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09" w14:textId="5487A675" w:rsidR="0043751A" w:rsidRPr="00FA3A7F" w:rsidRDefault="0043751A" w:rsidP="00F05EDF">
            <w:pPr>
              <w:pStyle w:val="Tabletext"/>
              <w:rPr>
                <w:sz w:val="20"/>
              </w:rPr>
            </w:pPr>
            <w:r w:rsidRPr="00FA3A7F">
              <w:rPr>
                <w:sz w:val="20"/>
              </w:rPr>
              <w:t>Loudness</w:t>
            </w:r>
            <w:r w:rsidR="00F05EDF" w:rsidRPr="00FA3A7F">
              <w:rPr>
                <w:sz w:val="20"/>
              </w:rPr>
              <w:t xml:space="preserve"> </w:t>
            </w:r>
            <w:r w:rsidRPr="00FA3A7F">
              <w:rPr>
                <w:sz w:val="20"/>
              </w:rPr>
              <w:t>ratings</w:t>
            </w:r>
            <w:r w:rsidR="00F05EDF" w:rsidRPr="00FA3A7F">
              <w:rPr>
                <w:sz w:val="20"/>
              </w:rPr>
              <w:t xml:space="preserve"> </w:t>
            </w:r>
            <w:r w:rsidRPr="00FA3A7F">
              <w:rPr>
                <w:sz w:val="20"/>
              </w:rPr>
              <w:t>(long</w:t>
            </w:r>
            <w:r w:rsidRPr="00FA3A7F">
              <w:rPr>
                <w:sz w:val="20"/>
              </w:rPr>
              <w:noBreakHyphen/>
              <w:t>term</w:t>
            </w:r>
            <w:r w:rsidR="00F05EDF" w:rsidRPr="00FA3A7F">
              <w:rPr>
                <w:sz w:val="20"/>
              </w:rPr>
              <w:t xml:space="preserve"> </w:t>
            </w:r>
            <w:r w:rsidRPr="00FA3A7F">
              <w:rPr>
                <w:sz w:val="20"/>
              </w:rPr>
              <w:t>values)</w:t>
            </w:r>
          </w:p>
        </w:tc>
        <w:tc>
          <w:tcPr>
            <w:tcW w:w="1155" w:type="dxa"/>
            <w:tcBorders>
              <w:top w:val="single" w:sz="4" w:space="0" w:color="auto"/>
              <w:left w:val="single" w:sz="4" w:space="0" w:color="auto"/>
              <w:bottom w:val="single" w:sz="4" w:space="0" w:color="auto"/>
              <w:right w:val="single" w:sz="4" w:space="0" w:color="auto"/>
            </w:tcBorders>
          </w:tcPr>
          <w:p w14:paraId="0CE9900A"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0B" w14:textId="596DF5F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0C" w14:textId="6A810FD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0D"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0E" w14:textId="74499D8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0F" w14:textId="472CDF2B" w:rsidR="0043751A" w:rsidRPr="00FA3A7F" w:rsidRDefault="004173C8" w:rsidP="003628A6">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9010" w14:textId="1F7A452C"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11" w14:textId="30BC669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12" w14:textId="46B7FB14" w:rsidR="0043751A" w:rsidRPr="00FA3A7F" w:rsidRDefault="004173C8" w:rsidP="003628A6">
            <w:pPr>
              <w:pStyle w:val="Tabletext"/>
              <w:jc w:val="center"/>
              <w:rPr>
                <w:sz w:val="20"/>
              </w:rPr>
            </w:pPr>
            <w:r w:rsidRPr="00FA3A7F">
              <w:rPr>
                <w:rFonts w:ascii="Wingdings 2" w:hAnsi="Wingdings 2"/>
                <w:sz w:val="20"/>
              </w:rPr>
              <w:t></w:t>
            </w:r>
          </w:p>
        </w:tc>
      </w:tr>
      <w:tr w:rsidR="005A327B" w:rsidRPr="00FA3A7F" w14:paraId="0CE9901E"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14" w14:textId="3EFB761F" w:rsidR="0043751A" w:rsidRPr="00FA3A7F" w:rsidRDefault="0043751A" w:rsidP="00F05EDF">
            <w:pPr>
              <w:pStyle w:val="Tabletext"/>
              <w:rPr>
                <w:sz w:val="20"/>
              </w:rPr>
            </w:pPr>
            <w:r w:rsidRPr="00FA3A7F">
              <w:rPr>
                <w:sz w:val="20"/>
              </w:rPr>
              <w:t>Loudness</w:t>
            </w:r>
            <w:r w:rsidR="00F05EDF" w:rsidRPr="00FA3A7F">
              <w:rPr>
                <w:sz w:val="20"/>
              </w:rPr>
              <w:t xml:space="preserve"> </w:t>
            </w:r>
            <w:r w:rsidRPr="00FA3A7F">
              <w:rPr>
                <w:sz w:val="20"/>
              </w:rPr>
              <w:t>ratings</w:t>
            </w:r>
            <w:r w:rsidR="00F05EDF" w:rsidRPr="00FA3A7F">
              <w:rPr>
                <w:sz w:val="20"/>
              </w:rPr>
              <w:t xml:space="preserve"> </w:t>
            </w:r>
            <w:r w:rsidRPr="00FA3A7F">
              <w:rPr>
                <w:sz w:val="20"/>
              </w:rPr>
              <w:t>(short</w:t>
            </w:r>
            <w:r w:rsidRPr="00FA3A7F">
              <w:rPr>
                <w:sz w:val="20"/>
              </w:rPr>
              <w:noBreakHyphen/>
              <w:t>term</w:t>
            </w:r>
            <w:r w:rsidR="00F05EDF" w:rsidRPr="00FA3A7F">
              <w:rPr>
                <w:sz w:val="20"/>
              </w:rPr>
              <w:t xml:space="preserve"> </w:t>
            </w:r>
            <w:r w:rsidRPr="00FA3A7F">
              <w:rPr>
                <w:sz w:val="20"/>
              </w:rPr>
              <w:t>values)</w:t>
            </w:r>
          </w:p>
        </w:tc>
        <w:tc>
          <w:tcPr>
            <w:tcW w:w="1155" w:type="dxa"/>
            <w:tcBorders>
              <w:top w:val="single" w:sz="4" w:space="0" w:color="auto"/>
              <w:left w:val="single" w:sz="4" w:space="0" w:color="auto"/>
              <w:bottom w:val="single" w:sz="4" w:space="0" w:color="auto"/>
              <w:right w:val="single" w:sz="4" w:space="0" w:color="auto"/>
            </w:tcBorders>
          </w:tcPr>
          <w:p w14:paraId="0CE99015"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16" w14:textId="1B281AC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17" w14:textId="6C978547" w:rsidR="0043751A" w:rsidRPr="00FA3A7F" w:rsidRDefault="004173C8" w:rsidP="003628A6">
            <w:pPr>
              <w:pStyle w:val="Tabletext"/>
              <w:jc w:val="center"/>
              <w:rPr>
                <w:sz w:val="20"/>
              </w:rPr>
            </w:pPr>
            <w:r w:rsidRPr="00FA3A7F">
              <w:rPr>
                <w:rFonts w:ascii="Wingdings 2" w:hAnsi="Wingdings 2"/>
                <w:sz w:val="20"/>
              </w:rPr>
              <w:t></w:t>
            </w:r>
          </w:p>
        </w:tc>
        <w:tc>
          <w:tcPr>
            <w:tcW w:w="789" w:type="dxa"/>
            <w:tcBorders>
              <w:top w:val="single" w:sz="4" w:space="0" w:color="auto"/>
              <w:left w:val="single" w:sz="4" w:space="0" w:color="auto"/>
              <w:bottom w:val="single" w:sz="4" w:space="0" w:color="auto"/>
              <w:right w:val="single" w:sz="4" w:space="0" w:color="auto"/>
            </w:tcBorders>
          </w:tcPr>
          <w:p w14:paraId="0CE99018"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19" w14:textId="77777777" w:rsidR="0043751A" w:rsidRPr="00FA3A7F" w:rsidRDefault="0043751A" w:rsidP="003628A6">
            <w:pPr>
              <w:pStyle w:val="Tabletext"/>
              <w:jc w:val="center"/>
              <w:rPr>
                <w:sz w:val="20"/>
              </w:rPr>
            </w:pPr>
          </w:p>
        </w:tc>
        <w:tc>
          <w:tcPr>
            <w:tcW w:w="910" w:type="dxa"/>
            <w:tcBorders>
              <w:top w:val="single" w:sz="4" w:space="0" w:color="auto"/>
              <w:left w:val="single" w:sz="4" w:space="0" w:color="auto"/>
              <w:bottom w:val="single" w:sz="4" w:space="0" w:color="auto"/>
              <w:right w:val="single" w:sz="4" w:space="0" w:color="auto"/>
            </w:tcBorders>
          </w:tcPr>
          <w:p w14:paraId="0CE9901A"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1B"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1C"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1D" w14:textId="77777777" w:rsidR="0043751A" w:rsidRPr="00FA3A7F" w:rsidRDefault="0043751A" w:rsidP="003628A6">
            <w:pPr>
              <w:pStyle w:val="Tabletext"/>
              <w:jc w:val="center"/>
              <w:rPr>
                <w:sz w:val="20"/>
              </w:rPr>
            </w:pPr>
          </w:p>
        </w:tc>
      </w:tr>
      <w:tr w:rsidR="005A327B" w:rsidRPr="00FA3A7F" w14:paraId="0CE99029"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1F" w14:textId="6C5740B0" w:rsidR="0043751A" w:rsidRPr="00FA3A7F" w:rsidRDefault="0043751A" w:rsidP="00F05EDF">
            <w:pPr>
              <w:pStyle w:val="Tabletext"/>
              <w:rPr>
                <w:sz w:val="20"/>
              </w:rPr>
            </w:pPr>
            <w:r w:rsidRPr="00FA3A7F">
              <w:rPr>
                <w:sz w:val="20"/>
              </w:rPr>
              <w:t>Frequency</w:t>
            </w:r>
            <w:r w:rsidR="00F05EDF" w:rsidRPr="00FA3A7F">
              <w:rPr>
                <w:sz w:val="20"/>
              </w:rPr>
              <w:t xml:space="preserve"> </w:t>
            </w:r>
            <w:r w:rsidRPr="00FA3A7F">
              <w:rPr>
                <w:sz w:val="20"/>
              </w:rPr>
              <w:t>responses</w:t>
            </w:r>
            <w:r w:rsidR="00F05EDF" w:rsidRPr="00FA3A7F">
              <w:rPr>
                <w:sz w:val="20"/>
              </w:rPr>
              <w:t xml:space="preserve"> </w:t>
            </w:r>
            <w:r w:rsidRPr="00FA3A7F">
              <w:rPr>
                <w:sz w:val="20"/>
              </w:rPr>
              <w:t>(long</w:t>
            </w:r>
            <w:r w:rsidRPr="00FA3A7F">
              <w:rPr>
                <w:sz w:val="20"/>
              </w:rPr>
              <w:noBreakHyphen/>
              <w:t>term</w:t>
            </w:r>
            <w:r w:rsidR="00F05EDF" w:rsidRPr="00FA3A7F">
              <w:rPr>
                <w:sz w:val="20"/>
              </w:rPr>
              <w:t xml:space="preserve"> </w:t>
            </w:r>
            <w:r w:rsidRPr="00FA3A7F">
              <w:rPr>
                <w:sz w:val="20"/>
              </w:rPr>
              <w:t>values)</w:t>
            </w:r>
          </w:p>
        </w:tc>
        <w:tc>
          <w:tcPr>
            <w:tcW w:w="1155" w:type="dxa"/>
            <w:tcBorders>
              <w:top w:val="single" w:sz="4" w:space="0" w:color="auto"/>
              <w:left w:val="single" w:sz="4" w:space="0" w:color="auto"/>
              <w:bottom w:val="single" w:sz="4" w:space="0" w:color="auto"/>
              <w:right w:val="single" w:sz="4" w:space="0" w:color="auto"/>
            </w:tcBorders>
          </w:tcPr>
          <w:p w14:paraId="0CE99020"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21" w14:textId="0BE0D7DA"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22" w14:textId="4BC57EC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23"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24" w14:textId="729D045C"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25" w14:textId="0CBD317D" w:rsidR="0043751A" w:rsidRPr="00FA3A7F" w:rsidRDefault="004173C8" w:rsidP="003628A6">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9026" w14:textId="512049D2"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27" w14:textId="5EBCED1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28" w14:textId="10E018C5" w:rsidR="0043751A" w:rsidRPr="00FA3A7F" w:rsidRDefault="004173C8" w:rsidP="003628A6">
            <w:pPr>
              <w:pStyle w:val="Tabletext"/>
              <w:jc w:val="center"/>
              <w:rPr>
                <w:sz w:val="20"/>
              </w:rPr>
            </w:pPr>
            <w:r w:rsidRPr="00FA3A7F">
              <w:rPr>
                <w:rFonts w:ascii="Wingdings 2" w:hAnsi="Wingdings 2"/>
                <w:sz w:val="20"/>
              </w:rPr>
              <w:t></w:t>
            </w:r>
          </w:p>
        </w:tc>
      </w:tr>
      <w:tr w:rsidR="005A327B" w:rsidRPr="00FA3A7F" w14:paraId="0CE99034"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2A" w14:textId="37509853" w:rsidR="0043751A" w:rsidRPr="00FA3A7F" w:rsidRDefault="0043751A" w:rsidP="00F05EDF">
            <w:pPr>
              <w:pStyle w:val="Tabletext"/>
              <w:rPr>
                <w:sz w:val="20"/>
              </w:rPr>
            </w:pPr>
            <w:r w:rsidRPr="00FA3A7F">
              <w:rPr>
                <w:sz w:val="20"/>
              </w:rPr>
              <w:t>Frequency</w:t>
            </w:r>
            <w:r w:rsidR="00F05EDF" w:rsidRPr="00FA3A7F">
              <w:rPr>
                <w:sz w:val="20"/>
              </w:rPr>
              <w:t xml:space="preserve"> </w:t>
            </w:r>
            <w:r w:rsidRPr="00FA3A7F">
              <w:rPr>
                <w:sz w:val="20"/>
              </w:rPr>
              <w:t>responses</w:t>
            </w:r>
            <w:r w:rsidR="00F05EDF" w:rsidRPr="00FA3A7F">
              <w:rPr>
                <w:sz w:val="20"/>
              </w:rPr>
              <w:t xml:space="preserve"> </w:t>
            </w:r>
            <w:r w:rsidRPr="00FA3A7F">
              <w:rPr>
                <w:sz w:val="20"/>
              </w:rPr>
              <w:t>(short</w:t>
            </w:r>
            <w:r w:rsidRPr="00FA3A7F">
              <w:rPr>
                <w:sz w:val="20"/>
              </w:rPr>
              <w:noBreakHyphen/>
              <w:t>term</w:t>
            </w:r>
            <w:r w:rsidR="00F05EDF" w:rsidRPr="00FA3A7F">
              <w:rPr>
                <w:sz w:val="20"/>
              </w:rPr>
              <w:t xml:space="preserve"> </w:t>
            </w:r>
            <w:r w:rsidRPr="00FA3A7F">
              <w:rPr>
                <w:sz w:val="20"/>
              </w:rPr>
              <w:t>values)</w:t>
            </w:r>
          </w:p>
        </w:tc>
        <w:tc>
          <w:tcPr>
            <w:tcW w:w="1155" w:type="dxa"/>
            <w:tcBorders>
              <w:top w:val="single" w:sz="4" w:space="0" w:color="auto"/>
              <w:left w:val="single" w:sz="4" w:space="0" w:color="auto"/>
              <w:bottom w:val="single" w:sz="4" w:space="0" w:color="auto"/>
              <w:right w:val="single" w:sz="4" w:space="0" w:color="auto"/>
            </w:tcBorders>
          </w:tcPr>
          <w:p w14:paraId="0CE9902B"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2C" w14:textId="002304C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2D" w14:textId="5A7A02A7" w:rsidR="0043751A" w:rsidRPr="00FA3A7F" w:rsidRDefault="004173C8" w:rsidP="003628A6">
            <w:pPr>
              <w:pStyle w:val="Tabletext"/>
              <w:jc w:val="center"/>
              <w:rPr>
                <w:sz w:val="20"/>
              </w:rPr>
            </w:pPr>
            <w:r w:rsidRPr="00FA3A7F">
              <w:rPr>
                <w:rFonts w:ascii="Wingdings 2" w:hAnsi="Wingdings 2"/>
                <w:sz w:val="20"/>
              </w:rPr>
              <w:t></w:t>
            </w:r>
          </w:p>
        </w:tc>
        <w:tc>
          <w:tcPr>
            <w:tcW w:w="789" w:type="dxa"/>
            <w:tcBorders>
              <w:top w:val="single" w:sz="4" w:space="0" w:color="auto"/>
              <w:left w:val="single" w:sz="4" w:space="0" w:color="auto"/>
              <w:bottom w:val="single" w:sz="4" w:space="0" w:color="auto"/>
              <w:right w:val="single" w:sz="4" w:space="0" w:color="auto"/>
            </w:tcBorders>
          </w:tcPr>
          <w:p w14:paraId="0CE9902E"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2F" w14:textId="77777777" w:rsidR="0043751A" w:rsidRPr="00FA3A7F" w:rsidRDefault="0043751A" w:rsidP="003628A6">
            <w:pPr>
              <w:pStyle w:val="Tabletext"/>
              <w:jc w:val="center"/>
              <w:rPr>
                <w:sz w:val="20"/>
              </w:rPr>
            </w:pPr>
          </w:p>
        </w:tc>
        <w:tc>
          <w:tcPr>
            <w:tcW w:w="910" w:type="dxa"/>
            <w:tcBorders>
              <w:top w:val="single" w:sz="4" w:space="0" w:color="auto"/>
              <w:left w:val="single" w:sz="4" w:space="0" w:color="auto"/>
              <w:bottom w:val="single" w:sz="4" w:space="0" w:color="auto"/>
              <w:right w:val="single" w:sz="4" w:space="0" w:color="auto"/>
            </w:tcBorders>
          </w:tcPr>
          <w:p w14:paraId="0CE99030"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31"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32"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33" w14:textId="77777777" w:rsidR="0043751A" w:rsidRPr="00FA3A7F" w:rsidRDefault="0043751A" w:rsidP="003628A6">
            <w:pPr>
              <w:pStyle w:val="Tabletext"/>
              <w:jc w:val="center"/>
              <w:rPr>
                <w:sz w:val="20"/>
              </w:rPr>
            </w:pPr>
          </w:p>
        </w:tc>
      </w:tr>
      <w:tr w:rsidR="005A327B" w:rsidRPr="00FA3A7F" w14:paraId="0CE9903F"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35" w14:textId="73286F84" w:rsidR="0043751A" w:rsidRPr="00FA3A7F" w:rsidRDefault="0043751A" w:rsidP="00F05EDF">
            <w:pPr>
              <w:pStyle w:val="Tabletext"/>
              <w:rPr>
                <w:sz w:val="20"/>
              </w:rPr>
            </w:pPr>
            <w:r w:rsidRPr="00FA3A7F">
              <w:rPr>
                <w:sz w:val="20"/>
              </w:rPr>
              <w:t>Listener</w:t>
            </w:r>
            <w:r w:rsidR="00F05EDF" w:rsidRPr="00FA3A7F">
              <w:rPr>
                <w:sz w:val="20"/>
              </w:rPr>
              <w:t xml:space="preserve"> </w:t>
            </w:r>
            <w:r w:rsidRPr="00FA3A7F">
              <w:rPr>
                <w:sz w:val="20"/>
              </w:rPr>
              <w:t>sidetone/</w:t>
            </w:r>
            <w:r w:rsidR="00F05EDF" w:rsidRPr="00FA3A7F">
              <w:rPr>
                <w:sz w:val="20"/>
              </w:rPr>
              <w:t xml:space="preserve"> </w:t>
            </w:r>
            <w:r w:rsidRPr="00FA3A7F">
              <w:rPr>
                <w:sz w:val="20"/>
              </w:rPr>
              <w:t>talker sidetone (long</w:t>
            </w:r>
            <w:r w:rsidRPr="00FA3A7F">
              <w:rPr>
                <w:sz w:val="20"/>
              </w:rPr>
              <w:noBreakHyphen/>
              <w:t>term</w:t>
            </w:r>
            <w:r w:rsidR="00F05EDF" w:rsidRPr="00FA3A7F">
              <w:rPr>
                <w:sz w:val="20"/>
              </w:rPr>
              <w:t xml:space="preserve"> </w:t>
            </w:r>
            <w:r w:rsidRPr="00FA3A7F">
              <w:rPr>
                <w:sz w:val="20"/>
              </w:rPr>
              <w:t>values)</w:t>
            </w:r>
          </w:p>
        </w:tc>
        <w:tc>
          <w:tcPr>
            <w:tcW w:w="1155" w:type="dxa"/>
            <w:tcBorders>
              <w:top w:val="single" w:sz="4" w:space="0" w:color="auto"/>
              <w:left w:val="single" w:sz="4" w:space="0" w:color="auto"/>
              <w:bottom w:val="single" w:sz="4" w:space="0" w:color="auto"/>
              <w:right w:val="single" w:sz="4" w:space="0" w:color="auto"/>
            </w:tcBorders>
          </w:tcPr>
          <w:p w14:paraId="0CE99036"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37" w14:textId="15C4B6C2"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38" w14:textId="36A3FC88"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39" w14:textId="4C1BAEE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593" w:type="dxa"/>
            <w:tcBorders>
              <w:top w:val="single" w:sz="4" w:space="0" w:color="auto"/>
              <w:left w:val="single" w:sz="4" w:space="0" w:color="auto"/>
              <w:bottom w:val="single" w:sz="4" w:space="0" w:color="auto"/>
              <w:right w:val="single" w:sz="4" w:space="0" w:color="auto"/>
            </w:tcBorders>
          </w:tcPr>
          <w:p w14:paraId="0CE9903A" w14:textId="5D11579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3B" w14:textId="7D5A11DF" w:rsidR="0043751A" w:rsidRPr="00FA3A7F" w:rsidRDefault="004173C8" w:rsidP="003628A6">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903C" w14:textId="036C85F0"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3D" w14:textId="755AE748"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3E" w14:textId="3B679D9B" w:rsidR="0043751A" w:rsidRPr="00FA3A7F" w:rsidRDefault="004173C8" w:rsidP="003628A6">
            <w:pPr>
              <w:pStyle w:val="Tabletext"/>
              <w:jc w:val="center"/>
              <w:rPr>
                <w:sz w:val="20"/>
              </w:rPr>
            </w:pPr>
            <w:r w:rsidRPr="00FA3A7F">
              <w:rPr>
                <w:rFonts w:ascii="Wingdings 2" w:hAnsi="Wingdings 2"/>
                <w:sz w:val="20"/>
              </w:rPr>
              <w:t></w:t>
            </w:r>
          </w:p>
        </w:tc>
      </w:tr>
      <w:tr w:rsidR="005A327B" w:rsidRPr="00FA3A7F" w14:paraId="0CE9904A"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40" w14:textId="4ADE5B06" w:rsidR="0043751A" w:rsidRPr="00FA3A7F" w:rsidRDefault="0043751A" w:rsidP="00F05EDF">
            <w:pPr>
              <w:pStyle w:val="Tabletext"/>
              <w:rPr>
                <w:sz w:val="20"/>
              </w:rPr>
            </w:pPr>
            <w:r w:rsidRPr="00FA3A7F">
              <w:rPr>
                <w:sz w:val="20"/>
              </w:rPr>
              <w:t>Harmonic</w:t>
            </w:r>
            <w:r w:rsidR="00F05EDF" w:rsidRPr="00FA3A7F">
              <w:rPr>
                <w:sz w:val="20"/>
              </w:rPr>
              <w:t xml:space="preserve"> </w:t>
            </w:r>
            <w:r w:rsidRPr="00FA3A7F">
              <w:rPr>
                <w:sz w:val="20"/>
              </w:rPr>
              <w:t>distortion</w:t>
            </w:r>
          </w:p>
        </w:tc>
        <w:tc>
          <w:tcPr>
            <w:tcW w:w="1155" w:type="dxa"/>
            <w:tcBorders>
              <w:top w:val="single" w:sz="4" w:space="0" w:color="auto"/>
              <w:left w:val="single" w:sz="4" w:space="0" w:color="auto"/>
              <w:bottom w:val="single" w:sz="4" w:space="0" w:color="auto"/>
              <w:right w:val="single" w:sz="4" w:space="0" w:color="auto"/>
            </w:tcBorders>
          </w:tcPr>
          <w:p w14:paraId="0CE99041"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42" w14:textId="77777777" w:rsidR="0043751A" w:rsidRPr="00FA3A7F" w:rsidRDefault="0043751A" w:rsidP="003628A6">
            <w:pPr>
              <w:pStyle w:val="Tabletext"/>
              <w:jc w:val="center"/>
              <w:rPr>
                <w:sz w:val="20"/>
              </w:rPr>
            </w:pPr>
          </w:p>
        </w:tc>
        <w:tc>
          <w:tcPr>
            <w:tcW w:w="995" w:type="dxa"/>
            <w:tcBorders>
              <w:top w:val="single" w:sz="4" w:space="0" w:color="auto"/>
              <w:left w:val="single" w:sz="4" w:space="0" w:color="auto"/>
              <w:bottom w:val="single" w:sz="4" w:space="0" w:color="auto"/>
              <w:right w:val="single" w:sz="4" w:space="0" w:color="auto"/>
            </w:tcBorders>
          </w:tcPr>
          <w:p w14:paraId="0CE99043" w14:textId="1116253E"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44"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45" w14:textId="77777777" w:rsidR="0043751A" w:rsidRPr="00FA3A7F" w:rsidRDefault="0043751A" w:rsidP="003628A6">
            <w:pPr>
              <w:pStyle w:val="Tabletext"/>
              <w:jc w:val="center"/>
              <w:rPr>
                <w:sz w:val="20"/>
              </w:rPr>
            </w:pPr>
          </w:p>
        </w:tc>
        <w:tc>
          <w:tcPr>
            <w:tcW w:w="910" w:type="dxa"/>
            <w:tcBorders>
              <w:top w:val="single" w:sz="4" w:space="0" w:color="auto"/>
              <w:left w:val="single" w:sz="4" w:space="0" w:color="auto"/>
              <w:bottom w:val="single" w:sz="4" w:space="0" w:color="auto"/>
              <w:right w:val="single" w:sz="4" w:space="0" w:color="auto"/>
            </w:tcBorders>
          </w:tcPr>
          <w:p w14:paraId="0CE99046"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47"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48"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49" w14:textId="77777777" w:rsidR="0043751A" w:rsidRPr="00FA3A7F" w:rsidRDefault="0043751A" w:rsidP="003628A6">
            <w:pPr>
              <w:pStyle w:val="Tabletext"/>
              <w:jc w:val="center"/>
              <w:rPr>
                <w:sz w:val="20"/>
              </w:rPr>
            </w:pPr>
          </w:p>
        </w:tc>
      </w:tr>
      <w:tr w:rsidR="005A327B" w:rsidRPr="00FA3A7F" w14:paraId="0CE99055"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4B" w14:textId="77777777" w:rsidR="0043751A" w:rsidRPr="00FA3A7F" w:rsidRDefault="0043751A" w:rsidP="003628A6">
            <w:pPr>
              <w:pStyle w:val="Tabletext"/>
              <w:rPr>
                <w:sz w:val="20"/>
              </w:rPr>
            </w:pPr>
            <w:r w:rsidRPr="00FA3A7F">
              <w:rPr>
                <w:sz w:val="20"/>
              </w:rPr>
              <w:t>Distortion</w:t>
            </w:r>
          </w:p>
        </w:tc>
        <w:tc>
          <w:tcPr>
            <w:tcW w:w="1155" w:type="dxa"/>
            <w:tcBorders>
              <w:top w:val="single" w:sz="4" w:space="0" w:color="auto"/>
              <w:left w:val="single" w:sz="4" w:space="0" w:color="auto"/>
              <w:bottom w:val="single" w:sz="4" w:space="0" w:color="auto"/>
              <w:right w:val="single" w:sz="4" w:space="0" w:color="auto"/>
            </w:tcBorders>
          </w:tcPr>
          <w:p w14:paraId="0CE9904C"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4D" w14:textId="199F7E83"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4E" w14:textId="16C529E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4F"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50" w14:textId="24E5533E"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51"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52" w14:textId="0CB7409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53" w14:textId="6D35131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54" w14:textId="77777777" w:rsidR="0043751A" w:rsidRPr="00FA3A7F" w:rsidRDefault="0043751A" w:rsidP="003628A6">
            <w:pPr>
              <w:pStyle w:val="Tabletext"/>
              <w:jc w:val="center"/>
              <w:rPr>
                <w:sz w:val="20"/>
              </w:rPr>
            </w:pPr>
          </w:p>
        </w:tc>
      </w:tr>
      <w:tr w:rsidR="005A327B" w:rsidRPr="00FA3A7F" w14:paraId="0CE99060"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56" w14:textId="654F3CB8" w:rsidR="0043751A" w:rsidRPr="00FA3A7F" w:rsidRDefault="0043751A" w:rsidP="00533E06">
            <w:pPr>
              <w:pStyle w:val="Tabletext"/>
              <w:keepNext/>
              <w:keepLines/>
              <w:rPr>
                <w:sz w:val="20"/>
              </w:rPr>
            </w:pPr>
            <w:r w:rsidRPr="00FA3A7F">
              <w:rPr>
                <w:sz w:val="20"/>
              </w:rPr>
              <w:t>Out-of-band</w:t>
            </w:r>
            <w:r w:rsidR="00F05EDF" w:rsidRPr="00FA3A7F">
              <w:rPr>
                <w:sz w:val="20"/>
              </w:rPr>
              <w:t xml:space="preserve"> </w:t>
            </w:r>
            <w:r w:rsidRPr="00FA3A7F">
              <w:rPr>
                <w:sz w:val="20"/>
              </w:rPr>
              <w:t>signals</w:t>
            </w:r>
          </w:p>
        </w:tc>
        <w:tc>
          <w:tcPr>
            <w:tcW w:w="1155" w:type="dxa"/>
            <w:tcBorders>
              <w:top w:val="single" w:sz="4" w:space="0" w:color="auto"/>
              <w:left w:val="single" w:sz="4" w:space="0" w:color="auto"/>
              <w:bottom w:val="single" w:sz="4" w:space="0" w:color="auto"/>
              <w:right w:val="single" w:sz="4" w:space="0" w:color="auto"/>
            </w:tcBorders>
          </w:tcPr>
          <w:p w14:paraId="0CE99057" w14:textId="77777777" w:rsidR="0043751A" w:rsidRPr="00FA3A7F" w:rsidRDefault="0043751A" w:rsidP="003628A6">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58" w14:textId="77777777" w:rsidR="0043751A" w:rsidRPr="00FA3A7F" w:rsidRDefault="0043751A" w:rsidP="003628A6">
            <w:pPr>
              <w:pStyle w:val="Tabletext"/>
              <w:jc w:val="center"/>
              <w:rPr>
                <w:sz w:val="20"/>
              </w:rPr>
            </w:pPr>
          </w:p>
        </w:tc>
        <w:tc>
          <w:tcPr>
            <w:tcW w:w="995" w:type="dxa"/>
            <w:tcBorders>
              <w:top w:val="single" w:sz="4" w:space="0" w:color="auto"/>
              <w:left w:val="single" w:sz="4" w:space="0" w:color="auto"/>
              <w:bottom w:val="single" w:sz="4" w:space="0" w:color="auto"/>
              <w:right w:val="single" w:sz="4" w:space="0" w:color="auto"/>
            </w:tcBorders>
          </w:tcPr>
          <w:p w14:paraId="0CE99059" w14:textId="2829D1A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5A" w14:textId="77777777" w:rsidR="0043751A" w:rsidRPr="00FA3A7F" w:rsidRDefault="0043751A" w:rsidP="003628A6">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5B" w14:textId="77777777" w:rsidR="0043751A" w:rsidRPr="00FA3A7F" w:rsidRDefault="0043751A" w:rsidP="003628A6">
            <w:pPr>
              <w:pStyle w:val="Tabletext"/>
              <w:jc w:val="center"/>
              <w:rPr>
                <w:sz w:val="20"/>
              </w:rPr>
            </w:pPr>
          </w:p>
        </w:tc>
        <w:tc>
          <w:tcPr>
            <w:tcW w:w="910" w:type="dxa"/>
            <w:tcBorders>
              <w:top w:val="single" w:sz="4" w:space="0" w:color="auto"/>
              <w:left w:val="single" w:sz="4" w:space="0" w:color="auto"/>
              <w:bottom w:val="single" w:sz="4" w:space="0" w:color="auto"/>
              <w:right w:val="single" w:sz="4" w:space="0" w:color="auto"/>
            </w:tcBorders>
          </w:tcPr>
          <w:p w14:paraId="0CE9905C"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5D"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5E" w14:textId="77777777" w:rsidR="0043751A" w:rsidRPr="00FA3A7F" w:rsidRDefault="0043751A" w:rsidP="003628A6">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5F" w14:textId="77777777" w:rsidR="0043751A" w:rsidRPr="00FA3A7F" w:rsidRDefault="0043751A" w:rsidP="003628A6">
            <w:pPr>
              <w:pStyle w:val="Tabletext"/>
              <w:jc w:val="center"/>
              <w:rPr>
                <w:sz w:val="20"/>
              </w:rPr>
            </w:pPr>
          </w:p>
        </w:tc>
      </w:tr>
      <w:tr w:rsidR="005A327B" w:rsidRPr="00FA3A7F" w14:paraId="0CE9906B"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61" w14:textId="00C032A9" w:rsidR="0043751A" w:rsidRPr="00FA3A7F" w:rsidRDefault="0043751A" w:rsidP="00F05EDF">
            <w:pPr>
              <w:pStyle w:val="Tabletext"/>
              <w:keepNext/>
              <w:keepLines/>
              <w:rPr>
                <w:sz w:val="20"/>
              </w:rPr>
            </w:pPr>
            <w:r w:rsidRPr="00FA3A7F">
              <w:rPr>
                <w:sz w:val="20"/>
              </w:rPr>
              <w:t>Level</w:t>
            </w:r>
            <w:r w:rsidR="00F05EDF" w:rsidRPr="00FA3A7F">
              <w:rPr>
                <w:sz w:val="20"/>
              </w:rPr>
              <w:t xml:space="preserve"> </w:t>
            </w:r>
            <w:r w:rsidRPr="00FA3A7F">
              <w:rPr>
                <w:sz w:val="20"/>
              </w:rPr>
              <w:t>measurements</w:t>
            </w:r>
          </w:p>
        </w:tc>
        <w:tc>
          <w:tcPr>
            <w:tcW w:w="1155" w:type="dxa"/>
            <w:tcBorders>
              <w:top w:val="single" w:sz="4" w:space="0" w:color="auto"/>
              <w:left w:val="single" w:sz="4" w:space="0" w:color="auto"/>
              <w:bottom w:val="single" w:sz="4" w:space="0" w:color="auto"/>
              <w:right w:val="single" w:sz="4" w:space="0" w:color="auto"/>
            </w:tcBorders>
          </w:tcPr>
          <w:p w14:paraId="0CE99062" w14:textId="77777777" w:rsidR="0043751A" w:rsidRPr="00FA3A7F" w:rsidRDefault="0043751A" w:rsidP="00B103BF">
            <w:pPr>
              <w:pStyle w:val="Tabletext"/>
              <w:keepNext/>
              <w:keepLines/>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63" w14:textId="675C3F4B" w:rsidR="0043751A" w:rsidRPr="00FA3A7F" w:rsidRDefault="0043751A" w:rsidP="00B103BF">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64" w14:textId="58F4FB5C" w:rsidR="0043751A" w:rsidRPr="00FA3A7F" w:rsidRDefault="0043751A" w:rsidP="00B103BF">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65" w14:textId="77777777" w:rsidR="0043751A" w:rsidRPr="00FA3A7F" w:rsidRDefault="0043751A" w:rsidP="00B103BF">
            <w:pPr>
              <w:pStyle w:val="Tabletext"/>
              <w:keepNext/>
              <w:keepLines/>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66" w14:textId="495BCD77" w:rsidR="0043751A" w:rsidRPr="00FA3A7F" w:rsidRDefault="0043751A" w:rsidP="00B103BF">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67" w14:textId="61E62E49" w:rsidR="0043751A" w:rsidRPr="00FA3A7F" w:rsidRDefault="004173C8" w:rsidP="00B103BF">
            <w:pPr>
              <w:pStyle w:val="Tabletext"/>
              <w:keepNext/>
              <w:keepLines/>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9068" w14:textId="568AA17A" w:rsidR="0043751A" w:rsidRPr="00FA3A7F" w:rsidRDefault="0043751A" w:rsidP="00B103BF">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69" w14:textId="1F61A1EF" w:rsidR="0043751A" w:rsidRPr="00FA3A7F" w:rsidRDefault="0043751A" w:rsidP="00B103BF">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6A" w14:textId="7F8E14C7" w:rsidR="0043751A" w:rsidRPr="00FA3A7F" w:rsidRDefault="004173C8" w:rsidP="00B103BF">
            <w:pPr>
              <w:pStyle w:val="Tabletext"/>
              <w:keepNext/>
              <w:keepLines/>
              <w:jc w:val="center"/>
              <w:rPr>
                <w:sz w:val="20"/>
              </w:rPr>
            </w:pPr>
            <w:r w:rsidRPr="00FA3A7F">
              <w:rPr>
                <w:rFonts w:ascii="Wingdings 2" w:hAnsi="Wingdings 2"/>
                <w:sz w:val="20"/>
              </w:rPr>
              <w:t></w:t>
            </w:r>
          </w:p>
        </w:tc>
      </w:tr>
      <w:tr w:rsidR="005A327B" w:rsidRPr="00FA3A7F" w14:paraId="0CE99076"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6C" w14:textId="69B99B23" w:rsidR="0043751A" w:rsidRPr="00FA3A7F" w:rsidRDefault="0043751A" w:rsidP="00F05EDF">
            <w:pPr>
              <w:pStyle w:val="Tabletext"/>
              <w:rPr>
                <w:sz w:val="20"/>
              </w:rPr>
            </w:pPr>
            <w:r w:rsidRPr="00FA3A7F">
              <w:rPr>
                <w:sz w:val="20"/>
              </w:rPr>
              <w:t>Delay</w:t>
            </w:r>
            <w:r w:rsidR="00F05EDF" w:rsidRPr="00FA3A7F">
              <w:rPr>
                <w:sz w:val="20"/>
              </w:rPr>
              <w:t xml:space="preserve"> </w:t>
            </w:r>
            <w:r w:rsidRPr="00FA3A7F">
              <w:rPr>
                <w:sz w:val="20"/>
              </w:rPr>
              <w:t>measurements</w:t>
            </w:r>
          </w:p>
        </w:tc>
        <w:tc>
          <w:tcPr>
            <w:tcW w:w="1155" w:type="dxa"/>
            <w:tcBorders>
              <w:top w:val="single" w:sz="4" w:space="0" w:color="auto"/>
              <w:left w:val="single" w:sz="4" w:space="0" w:color="auto"/>
              <w:bottom w:val="single" w:sz="4" w:space="0" w:color="auto"/>
              <w:right w:val="single" w:sz="4" w:space="0" w:color="auto"/>
            </w:tcBorders>
          </w:tcPr>
          <w:p w14:paraId="0CE9906D" w14:textId="77777777" w:rsidR="0043751A" w:rsidRPr="00FA3A7F" w:rsidRDefault="0043751A" w:rsidP="00B103BF">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6E" w14:textId="08C01706"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6F" w14:textId="4C3FF70D"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70" w14:textId="77777777" w:rsidR="0043751A" w:rsidRPr="00FA3A7F" w:rsidRDefault="0043751A" w:rsidP="00B103BF">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71" w14:textId="77777777" w:rsidR="0043751A" w:rsidRPr="00FA3A7F" w:rsidRDefault="0043751A" w:rsidP="00B103BF">
            <w:pPr>
              <w:pStyle w:val="Tabletext"/>
              <w:jc w:val="center"/>
              <w:rPr>
                <w:sz w:val="20"/>
              </w:rPr>
            </w:pPr>
          </w:p>
        </w:tc>
        <w:tc>
          <w:tcPr>
            <w:tcW w:w="910" w:type="dxa"/>
            <w:tcBorders>
              <w:top w:val="single" w:sz="4" w:space="0" w:color="auto"/>
              <w:left w:val="single" w:sz="4" w:space="0" w:color="auto"/>
              <w:bottom w:val="single" w:sz="4" w:space="0" w:color="auto"/>
              <w:right w:val="single" w:sz="4" w:space="0" w:color="auto"/>
            </w:tcBorders>
          </w:tcPr>
          <w:p w14:paraId="0CE99072" w14:textId="4CF59E90" w:rsidR="0043751A" w:rsidRPr="00FA3A7F" w:rsidRDefault="004173C8" w:rsidP="00B103BF">
            <w:pPr>
              <w:pStyle w:val="Tabletext"/>
              <w:jc w:val="center"/>
              <w:rPr>
                <w:sz w:val="20"/>
              </w:rPr>
            </w:pPr>
            <w:r w:rsidRPr="00FA3A7F">
              <w:rPr>
                <w:rFonts w:ascii="Wingdings 2" w:hAnsi="Wingdings 2"/>
                <w:sz w:val="20"/>
              </w:rPr>
              <w:t></w:t>
            </w:r>
          </w:p>
        </w:tc>
        <w:tc>
          <w:tcPr>
            <w:tcW w:w="0" w:type="auto"/>
            <w:tcBorders>
              <w:top w:val="single" w:sz="4" w:space="0" w:color="auto"/>
              <w:left w:val="single" w:sz="4" w:space="0" w:color="auto"/>
              <w:bottom w:val="single" w:sz="4" w:space="0" w:color="auto"/>
              <w:right w:val="single" w:sz="4" w:space="0" w:color="auto"/>
            </w:tcBorders>
          </w:tcPr>
          <w:p w14:paraId="0CE99073" w14:textId="77777777" w:rsidR="0043751A" w:rsidRPr="00FA3A7F" w:rsidRDefault="0043751A" w:rsidP="00B103BF">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74" w14:textId="77777777" w:rsidR="0043751A" w:rsidRPr="00FA3A7F" w:rsidRDefault="0043751A" w:rsidP="00B103BF">
            <w:pPr>
              <w:pStyle w:val="Tabletext"/>
              <w:jc w:val="center"/>
              <w:rPr>
                <w:sz w:val="20"/>
              </w:rPr>
            </w:pPr>
          </w:p>
        </w:tc>
        <w:tc>
          <w:tcPr>
            <w:tcW w:w="0" w:type="auto"/>
            <w:tcBorders>
              <w:top w:val="single" w:sz="4" w:space="0" w:color="auto"/>
              <w:left w:val="single" w:sz="4" w:space="0" w:color="auto"/>
              <w:bottom w:val="single" w:sz="4" w:space="0" w:color="auto"/>
              <w:right w:val="single" w:sz="4" w:space="0" w:color="auto"/>
            </w:tcBorders>
          </w:tcPr>
          <w:p w14:paraId="0CE99075" w14:textId="05D0E949" w:rsidR="0043751A" w:rsidRPr="00FA3A7F" w:rsidRDefault="004173C8" w:rsidP="00B103BF">
            <w:pPr>
              <w:pStyle w:val="Tabletext"/>
              <w:jc w:val="center"/>
              <w:rPr>
                <w:sz w:val="20"/>
              </w:rPr>
            </w:pPr>
            <w:r w:rsidRPr="00FA3A7F">
              <w:rPr>
                <w:rFonts w:ascii="Wingdings 2" w:hAnsi="Wingdings 2"/>
                <w:sz w:val="20"/>
              </w:rPr>
              <w:t></w:t>
            </w:r>
          </w:p>
        </w:tc>
      </w:tr>
      <w:tr w:rsidR="005A327B" w:rsidRPr="00FA3A7F" w14:paraId="0CE99081" w14:textId="77777777" w:rsidTr="005A327B">
        <w:trPr>
          <w:jc w:val="center"/>
        </w:trPr>
        <w:tc>
          <w:tcPr>
            <w:tcW w:w="1756" w:type="dxa"/>
            <w:tcBorders>
              <w:top w:val="single" w:sz="4" w:space="0" w:color="auto"/>
              <w:left w:val="single" w:sz="4" w:space="0" w:color="auto"/>
              <w:bottom w:val="single" w:sz="4" w:space="0" w:color="auto"/>
              <w:right w:val="single" w:sz="4" w:space="0" w:color="auto"/>
            </w:tcBorders>
          </w:tcPr>
          <w:p w14:paraId="0CE99077" w14:textId="53A753A1" w:rsidR="0043751A" w:rsidRPr="00FA3A7F" w:rsidRDefault="0043751A" w:rsidP="00F05EDF">
            <w:pPr>
              <w:pStyle w:val="Tabletext"/>
              <w:rPr>
                <w:sz w:val="20"/>
              </w:rPr>
            </w:pPr>
            <w:r w:rsidRPr="00FA3A7F">
              <w:rPr>
                <w:sz w:val="20"/>
              </w:rPr>
              <w:t>Echo</w:t>
            </w:r>
            <w:r w:rsidR="00F05EDF" w:rsidRPr="00FA3A7F">
              <w:rPr>
                <w:sz w:val="20"/>
              </w:rPr>
              <w:t xml:space="preserve"> </w:t>
            </w:r>
            <w:r w:rsidRPr="00FA3A7F">
              <w:rPr>
                <w:sz w:val="20"/>
              </w:rPr>
              <w:t>measurements</w:t>
            </w:r>
          </w:p>
        </w:tc>
        <w:tc>
          <w:tcPr>
            <w:tcW w:w="1155" w:type="dxa"/>
            <w:tcBorders>
              <w:top w:val="single" w:sz="4" w:space="0" w:color="auto"/>
              <w:left w:val="single" w:sz="4" w:space="0" w:color="auto"/>
              <w:bottom w:val="single" w:sz="4" w:space="0" w:color="auto"/>
              <w:right w:val="single" w:sz="4" w:space="0" w:color="auto"/>
            </w:tcBorders>
          </w:tcPr>
          <w:p w14:paraId="0CE99078" w14:textId="77777777" w:rsidR="0043751A" w:rsidRPr="00FA3A7F" w:rsidRDefault="0043751A" w:rsidP="00B103BF">
            <w:pPr>
              <w:pStyle w:val="Tabletext"/>
              <w:jc w:val="center"/>
              <w:rPr>
                <w:sz w:val="20"/>
              </w:rPr>
            </w:pPr>
          </w:p>
        </w:tc>
        <w:tc>
          <w:tcPr>
            <w:tcW w:w="1022" w:type="dxa"/>
            <w:tcBorders>
              <w:top w:val="single" w:sz="4" w:space="0" w:color="auto"/>
              <w:left w:val="single" w:sz="4" w:space="0" w:color="auto"/>
              <w:bottom w:val="single" w:sz="4" w:space="0" w:color="auto"/>
              <w:right w:val="single" w:sz="4" w:space="0" w:color="auto"/>
            </w:tcBorders>
          </w:tcPr>
          <w:p w14:paraId="0CE99079" w14:textId="3A92495F"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5" w:type="dxa"/>
            <w:tcBorders>
              <w:top w:val="single" w:sz="4" w:space="0" w:color="auto"/>
              <w:left w:val="single" w:sz="4" w:space="0" w:color="auto"/>
              <w:bottom w:val="single" w:sz="4" w:space="0" w:color="auto"/>
              <w:right w:val="single" w:sz="4" w:space="0" w:color="auto"/>
            </w:tcBorders>
          </w:tcPr>
          <w:p w14:paraId="0CE9907A" w14:textId="19158FAA"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89" w:type="dxa"/>
            <w:tcBorders>
              <w:top w:val="single" w:sz="4" w:space="0" w:color="auto"/>
              <w:left w:val="single" w:sz="4" w:space="0" w:color="auto"/>
              <w:bottom w:val="single" w:sz="4" w:space="0" w:color="auto"/>
              <w:right w:val="single" w:sz="4" w:space="0" w:color="auto"/>
            </w:tcBorders>
          </w:tcPr>
          <w:p w14:paraId="0CE9907B" w14:textId="77777777" w:rsidR="0043751A" w:rsidRPr="00FA3A7F" w:rsidRDefault="0043751A" w:rsidP="00B103BF">
            <w:pPr>
              <w:pStyle w:val="Tabletext"/>
              <w:jc w:val="center"/>
              <w:rPr>
                <w:sz w:val="20"/>
              </w:rPr>
            </w:pPr>
          </w:p>
        </w:tc>
        <w:tc>
          <w:tcPr>
            <w:tcW w:w="593" w:type="dxa"/>
            <w:tcBorders>
              <w:top w:val="single" w:sz="4" w:space="0" w:color="auto"/>
              <w:left w:val="single" w:sz="4" w:space="0" w:color="auto"/>
              <w:bottom w:val="single" w:sz="4" w:space="0" w:color="auto"/>
              <w:right w:val="single" w:sz="4" w:space="0" w:color="auto"/>
            </w:tcBorders>
          </w:tcPr>
          <w:p w14:paraId="0CE9907C" w14:textId="6B35318A"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10" w:type="dxa"/>
            <w:tcBorders>
              <w:top w:val="single" w:sz="4" w:space="0" w:color="auto"/>
              <w:left w:val="single" w:sz="4" w:space="0" w:color="auto"/>
              <w:bottom w:val="single" w:sz="4" w:space="0" w:color="auto"/>
              <w:right w:val="single" w:sz="4" w:space="0" w:color="auto"/>
            </w:tcBorders>
          </w:tcPr>
          <w:p w14:paraId="0CE9907D" w14:textId="72BA7197"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7E" w14:textId="75A4B4CC"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7F" w14:textId="4AB8FB8E"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Borders>
              <w:top w:val="single" w:sz="4" w:space="0" w:color="auto"/>
              <w:left w:val="single" w:sz="4" w:space="0" w:color="auto"/>
              <w:bottom w:val="single" w:sz="4" w:space="0" w:color="auto"/>
              <w:right w:val="single" w:sz="4" w:space="0" w:color="auto"/>
            </w:tcBorders>
          </w:tcPr>
          <w:p w14:paraId="0CE99080" w14:textId="359763C2" w:rsidR="0043751A" w:rsidRPr="00FA3A7F" w:rsidRDefault="0043751A" w:rsidP="00B103BF">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r>
      <w:tr w:rsidR="0043751A" w:rsidRPr="00FA3A7F" w14:paraId="0CE99088" w14:textId="77777777" w:rsidTr="005A327B">
        <w:trPr>
          <w:jc w:val="center"/>
        </w:trPr>
        <w:tc>
          <w:tcPr>
            <w:tcW w:w="0" w:type="auto"/>
            <w:gridSpan w:val="10"/>
            <w:tcBorders>
              <w:top w:val="single" w:sz="4" w:space="0" w:color="auto"/>
              <w:left w:val="single" w:sz="4" w:space="0" w:color="auto"/>
              <w:bottom w:val="single" w:sz="4" w:space="0" w:color="auto"/>
              <w:right w:val="single" w:sz="4" w:space="0" w:color="auto"/>
            </w:tcBorders>
          </w:tcPr>
          <w:p w14:paraId="0CE99082" w14:textId="0BDAD5E8" w:rsidR="0043751A" w:rsidRPr="00FA3A7F" w:rsidRDefault="004173C8" w:rsidP="003628A6">
            <w:pPr>
              <w:pStyle w:val="Tabletext"/>
              <w:rPr>
                <w:sz w:val="20"/>
              </w:rPr>
            </w:pPr>
            <w:r w:rsidRPr="00FA3A7F">
              <w:rPr>
                <w:rFonts w:ascii="Wingdings 2" w:hAnsi="Wingdings 2"/>
                <w:sz w:val="20"/>
              </w:rPr>
              <w:t></w:t>
            </w:r>
            <w:r w:rsidR="0043751A" w:rsidRPr="00FA3A7F">
              <w:rPr>
                <w:sz w:val="20"/>
              </w:rPr>
              <w:tab/>
            </w:r>
            <w:r w:rsidR="0043751A" w:rsidRPr="00FA3A7F">
              <w:rPr>
                <w:sz w:val="20"/>
              </w:rPr>
              <w:tab/>
              <w:t>Applicable</w:t>
            </w:r>
          </w:p>
          <w:p w14:paraId="0CE99083" w14:textId="654CE33F" w:rsidR="0043751A" w:rsidRPr="00FA3A7F" w:rsidRDefault="0043751A" w:rsidP="003628A6">
            <w:pPr>
              <w:pStyle w:val="Tabletext"/>
              <w:rPr>
                <w:sz w:val="20"/>
              </w:rPr>
            </w:pPr>
            <w:r w:rsidRPr="00FA3A7F">
              <w:rPr>
                <w:sz w:val="20"/>
              </w:rPr>
              <w:t>(</w:t>
            </w:r>
            <w:r w:rsidR="004173C8" w:rsidRPr="00FA3A7F">
              <w:rPr>
                <w:rFonts w:ascii="Wingdings 2" w:hAnsi="Wingdings 2"/>
                <w:sz w:val="20"/>
              </w:rPr>
              <w:t></w:t>
            </w:r>
            <w:r w:rsidRPr="00FA3A7F">
              <w:rPr>
                <w:sz w:val="20"/>
              </w:rPr>
              <w:t>)</w:t>
            </w:r>
            <w:r w:rsidRPr="00FA3A7F">
              <w:rPr>
                <w:sz w:val="20"/>
              </w:rPr>
              <w:tab/>
            </w:r>
            <w:r w:rsidRPr="00FA3A7F">
              <w:rPr>
                <w:sz w:val="20"/>
              </w:rPr>
              <w:tab/>
              <w:t>Applicable with some caution</w:t>
            </w:r>
          </w:p>
          <w:p w14:paraId="0CE99084" w14:textId="77777777" w:rsidR="0043751A" w:rsidRPr="00FA3A7F" w:rsidRDefault="0043751A" w:rsidP="003628A6">
            <w:pPr>
              <w:pStyle w:val="Tabletext"/>
              <w:rPr>
                <w:sz w:val="20"/>
              </w:rPr>
            </w:pPr>
            <w:r w:rsidRPr="00FA3A7F">
              <w:rPr>
                <w:sz w:val="20"/>
              </w:rPr>
              <w:t>NOTE 1 – Including modulated sine wave and Fourier spectra.</w:t>
            </w:r>
          </w:p>
          <w:p w14:paraId="0CE99085" w14:textId="77777777" w:rsidR="0043751A" w:rsidRPr="00FA3A7F" w:rsidRDefault="0043751A" w:rsidP="003628A6">
            <w:pPr>
              <w:pStyle w:val="Tabletext"/>
              <w:rPr>
                <w:sz w:val="20"/>
              </w:rPr>
            </w:pPr>
            <w:r w:rsidRPr="00FA3A7F">
              <w:rPr>
                <w:sz w:val="20"/>
              </w:rPr>
              <w:t>NOTE 2 – Including pink, white and switched noise as well as MTF.</w:t>
            </w:r>
          </w:p>
          <w:p w14:paraId="0CE99086" w14:textId="77777777" w:rsidR="0043751A" w:rsidRPr="00FA3A7F" w:rsidRDefault="0043751A" w:rsidP="003628A6">
            <w:pPr>
              <w:pStyle w:val="Tabletext"/>
              <w:rPr>
                <w:sz w:val="20"/>
              </w:rPr>
            </w:pPr>
            <w:r w:rsidRPr="00FA3A7F">
              <w:rPr>
                <w:sz w:val="20"/>
              </w:rPr>
              <w:t>NOTE 3 – Including various combinations of voiced sound and measurement signals (PN-sequence, sine, etc.).</w:t>
            </w:r>
          </w:p>
          <w:p w14:paraId="0CE99087" w14:textId="77777777" w:rsidR="0043751A" w:rsidRPr="00FA3A7F" w:rsidRDefault="0043751A" w:rsidP="003628A6">
            <w:pPr>
              <w:pStyle w:val="Tabletext"/>
              <w:rPr>
                <w:sz w:val="20"/>
              </w:rPr>
            </w:pPr>
            <w:r w:rsidRPr="00FA3A7F">
              <w:rPr>
                <w:sz w:val="20"/>
              </w:rPr>
              <w:t>NOTE 4 – Long-term values correspond to steady state behaviour of systems. Short-term values correspond to dynamic behaviour of systems.</w:t>
            </w:r>
          </w:p>
        </w:tc>
      </w:tr>
    </w:tbl>
    <w:p w14:paraId="3DF69AE2" w14:textId="77777777" w:rsidR="00C7162E" w:rsidRPr="00FA3A7F" w:rsidRDefault="00C7162E" w:rsidP="00C7162E">
      <w:pPr>
        <w:spacing w:before="0"/>
      </w:pPr>
    </w:p>
    <w:tbl>
      <w:tblPr>
        <w:tblW w:w="9644" w:type="dxa"/>
        <w:jc w:val="center"/>
        <w:tblCellMar>
          <w:left w:w="107" w:type="dxa"/>
          <w:right w:w="107" w:type="dxa"/>
        </w:tblCellMar>
        <w:tblLook w:val="0000" w:firstRow="0" w:lastRow="0" w:firstColumn="0" w:lastColumn="0" w:noHBand="0" w:noVBand="0"/>
      </w:tblPr>
      <w:tblGrid>
        <w:gridCol w:w="1742"/>
        <w:gridCol w:w="981"/>
        <w:gridCol w:w="1079"/>
        <w:gridCol w:w="1077"/>
        <w:gridCol w:w="875"/>
        <w:gridCol w:w="711"/>
        <w:gridCol w:w="770"/>
        <w:gridCol w:w="770"/>
        <w:gridCol w:w="825"/>
        <w:gridCol w:w="814"/>
      </w:tblGrid>
      <w:tr w:rsidR="00C7162E" w:rsidRPr="00FA3A7F" w14:paraId="2EBA4756" w14:textId="77777777" w:rsidTr="00C7162E">
        <w:trPr>
          <w:tblHeader/>
          <w:jc w:val="center"/>
        </w:trPr>
        <w:tc>
          <w:tcPr>
            <w:tcW w:w="9644" w:type="dxa"/>
            <w:gridSpan w:val="10"/>
            <w:vAlign w:val="center"/>
          </w:tcPr>
          <w:p w14:paraId="3B184FCD" w14:textId="2103B6FF" w:rsidR="00C7162E" w:rsidRPr="00FA3A7F" w:rsidRDefault="00C7162E" w:rsidP="00C7162E">
            <w:pPr>
              <w:pStyle w:val="TableNoTitle"/>
            </w:pPr>
            <w:r w:rsidRPr="00FA3A7F">
              <w:lastRenderedPageBreak/>
              <w:t>Table 6-3 – Hands-free telephones</w:t>
            </w:r>
          </w:p>
        </w:tc>
      </w:tr>
      <w:tr w:rsidR="00574C42" w:rsidRPr="00FA3A7F" w14:paraId="0CE99096"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blHeader/>
          <w:jc w:val="center"/>
        </w:trPr>
        <w:tc>
          <w:tcPr>
            <w:tcW w:w="1829" w:type="dxa"/>
            <w:vAlign w:val="center"/>
          </w:tcPr>
          <w:p w14:paraId="0CE9908C" w14:textId="77777777" w:rsidR="0043751A" w:rsidRPr="00FA3A7F" w:rsidRDefault="0043751A" w:rsidP="00F07979">
            <w:pPr>
              <w:pStyle w:val="Tablehead"/>
              <w:rPr>
                <w:sz w:val="20"/>
              </w:rPr>
            </w:pPr>
          </w:p>
        </w:tc>
        <w:tc>
          <w:tcPr>
            <w:tcW w:w="898" w:type="dxa"/>
            <w:vAlign w:val="center"/>
          </w:tcPr>
          <w:p w14:paraId="0CE9908D" w14:textId="77777777" w:rsidR="0043751A" w:rsidRPr="00FA3A7F" w:rsidRDefault="0043751A" w:rsidP="003628A6">
            <w:pPr>
              <w:pStyle w:val="Tablehead"/>
              <w:keepLines/>
              <w:rPr>
                <w:sz w:val="20"/>
              </w:rPr>
            </w:pPr>
            <w:r w:rsidRPr="00FA3A7F">
              <w:rPr>
                <w:sz w:val="20"/>
              </w:rPr>
              <w:t>Sine</w:t>
            </w:r>
            <w:r w:rsidRPr="00FA3A7F">
              <w:rPr>
                <w:sz w:val="20"/>
              </w:rPr>
              <w:br/>
              <w:t>wave</w:t>
            </w:r>
            <w:r w:rsidRPr="00FA3A7F">
              <w:rPr>
                <w:sz w:val="20"/>
              </w:rPr>
              <w:br/>
              <w:t>(Note 1)</w:t>
            </w:r>
          </w:p>
        </w:tc>
        <w:tc>
          <w:tcPr>
            <w:tcW w:w="1078" w:type="dxa"/>
            <w:vAlign w:val="center"/>
          </w:tcPr>
          <w:p w14:paraId="0CE9908E" w14:textId="77777777" w:rsidR="0043751A" w:rsidRPr="00FA3A7F" w:rsidRDefault="0043751A" w:rsidP="003628A6">
            <w:pPr>
              <w:pStyle w:val="Tablehead"/>
              <w:keepLines/>
              <w:rPr>
                <w:sz w:val="20"/>
              </w:rPr>
            </w:pPr>
            <w:r w:rsidRPr="00FA3A7F">
              <w:rPr>
                <w:sz w:val="20"/>
              </w:rPr>
              <w:t>Noise</w:t>
            </w:r>
            <w:r w:rsidRPr="00FA3A7F">
              <w:rPr>
                <w:sz w:val="20"/>
              </w:rPr>
              <w:br/>
              <w:t>(Note 2)</w:t>
            </w:r>
          </w:p>
        </w:tc>
        <w:tc>
          <w:tcPr>
            <w:tcW w:w="1074" w:type="dxa"/>
            <w:vAlign w:val="center"/>
          </w:tcPr>
          <w:p w14:paraId="0CE9908F" w14:textId="77777777" w:rsidR="0043751A" w:rsidRPr="00FA3A7F" w:rsidRDefault="0043751A" w:rsidP="003628A6">
            <w:pPr>
              <w:pStyle w:val="Tablehead"/>
              <w:keepLines/>
              <w:rPr>
                <w:sz w:val="20"/>
              </w:rPr>
            </w:pPr>
            <w:r w:rsidRPr="00FA3A7F">
              <w:rPr>
                <w:sz w:val="20"/>
              </w:rPr>
              <w:t>CSS</w:t>
            </w:r>
            <w:r w:rsidRPr="00FA3A7F">
              <w:rPr>
                <w:sz w:val="20"/>
              </w:rPr>
              <w:br/>
              <w:t>(Note 3)</w:t>
            </w:r>
          </w:p>
        </w:tc>
        <w:tc>
          <w:tcPr>
            <w:tcW w:w="877" w:type="dxa"/>
            <w:vAlign w:val="center"/>
          </w:tcPr>
          <w:p w14:paraId="0CE99090" w14:textId="77777777" w:rsidR="0043751A" w:rsidRPr="00FA3A7F" w:rsidRDefault="0043751A" w:rsidP="003628A6">
            <w:pPr>
              <w:pStyle w:val="Tablehead"/>
              <w:keepLines/>
              <w:rPr>
                <w:sz w:val="20"/>
              </w:rPr>
            </w:pPr>
            <w:r w:rsidRPr="00FA3A7F">
              <w:rPr>
                <w:sz w:val="20"/>
              </w:rPr>
              <w:t>Probe</w:t>
            </w:r>
            <w:r w:rsidRPr="00FA3A7F">
              <w:rPr>
                <w:sz w:val="20"/>
              </w:rPr>
              <w:br/>
              <w:t>tone</w:t>
            </w:r>
          </w:p>
        </w:tc>
        <w:tc>
          <w:tcPr>
            <w:tcW w:w="709" w:type="dxa"/>
            <w:vAlign w:val="center"/>
          </w:tcPr>
          <w:p w14:paraId="0CE99091" w14:textId="77777777" w:rsidR="0043751A" w:rsidRPr="00FA3A7F" w:rsidRDefault="0043751A" w:rsidP="003628A6">
            <w:pPr>
              <w:pStyle w:val="Tablehead"/>
              <w:keepLines/>
              <w:rPr>
                <w:sz w:val="20"/>
              </w:rPr>
            </w:pPr>
            <w:r w:rsidRPr="00FA3A7F">
              <w:rPr>
                <w:sz w:val="20"/>
              </w:rPr>
              <w:t>SSG</w:t>
            </w:r>
          </w:p>
        </w:tc>
        <w:tc>
          <w:tcPr>
            <w:tcW w:w="0" w:type="auto"/>
            <w:vAlign w:val="center"/>
          </w:tcPr>
          <w:p w14:paraId="0CE99092" w14:textId="77777777" w:rsidR="0043751A" w:rsidRPr="00FA3A7F" w:rsidRDefault="0043751A" w:rsidP="003628A6">
            <w:pPr>
              <w:pStyle w:val="Tablehead"/>
              <w:keepLines/>
              <w:rPr>
                <w:sz w:val="20"/>
              </w:rPr>
            </w:pPr>
            <w:r w:rsidRPr="00FA3A7F">
              <w:rPr>
                <w:sz w:val="20"/>
              </w:rPr>
              <w:t>ITU</w:t>
            </w:r>
            <w:r w:rsidRPr="00FA3A7F">
              <w:rPr>
                <w:sz w:val="20"/>
              </w:rPr>
              <w:noBreakHyphen/>
              <w:t>T</w:t>
            </w:r>
            <w:r w:rsidRPr="00FA3A7F">
              <w:rPr>
                <w:sz w:val="20"/>
              </w:rPr>
              <w:br/>
              <w:t>P.50</w:t>
            </w:r>
          </w:p>
        </w:tc>
        <w:tc>
          <w:tcPr>
            <w:tcW w:w="0" w:type="auto"/>
            <w:vAlign w:val="center"/>
          </w:tcPr>
          <w:p w14:paraId="0CE99093" w14:textId="77777777" w:rsidR="0043751A" w:rsidRPr="00FA3A7F" w:rsidRDefault="0043751A" w:rsidP="003628A6">
            <w:pPr>
              <w:pStyle w:val="Tablehead"/>
              <w:keepLines/>
              <w:rPr>
                <w:sz w:val="20"/>
              </w:rPr>
            </w:pPr>
            <w:r w:rsidRPr="00FA3A7F">
              <w:rPr>
                <w:sz w:val="20"/>
              </w:rPr>
              <w:t>ITU</w:t>
            </w:r>
            <w:r w:rsidRPr="00FA3A7F">
              <w:rPr>
                <w:sz w:val="20"/>
              </w:rPr>
              <w:noBreakHyphen/>
              <w:t>T</w:t>
            </w:r>
            <w:r w:rsidRPr="00FA3A7F">
              <w:rPr>
                <w:sz w:val="20"/>
              </w:rPr>
              <w:br/>
              <w:t>P.59</w:t>
            </w:r>
          </w:p>
        </w:tc>
        <w:tc>
          <w:tcPr>
            <w:tcW w:w="0" w:type="auto"/>
            <w:vAlign w:val="center"/>
          </w:tcPr>
          <w:p w14:paraId="0CE99094" w14:textId="77777777" w:rsidR="0043751A" w:rsidRPr="00FA3A7F" w:rsidRDefault="0043751A" w:rsidP="003628A6">
            <w:pPr>
              <w:pStyle w:val="Tablehead"/>
              <w:keepLines/>
              <w:rPr>
                <w:sz w:val="20"/>
              </w:rPr>
            </w:pPr>
            <w:r w:rsidRPr="00FA3A7F">
              <w:rPr>
                <w:sz w:val="20"/>
              </w:rPr>
              <w:t>MSMP</w:t>
            </w:r>
          </w:p>
        </w:tc>
        <w:tc>
          <w:tcPr>
            <w:tcW w:w="0" w:type="auto"/>
            <w:vAlign w:val="center"/>
          </w:tcPr>
          <w:p w14:paraId="0CE99095" w14:textId="77777777" w:rsidR="0043751A" w:rsidRPr="00FA3A7F" w:rsidRDefault="0043751A" w:rsidP="003628A6">
            <w:pPr>
              <w:pStyle w:val="Tablehead"/>
              <w:keepLines/>
              <w:rPr>
                <w:sz w:val="20"/>
              </w:rPr>
            </w:pPr>
            <w:r w:rsidRPr="00FA3A7F">
              <w:rPr>
                <w:sz w:val="20"/>
              </w:rPr>
              <w:t>Speech</w:t>
            </w:r>
          </w:p>
        </w:tc>
      </w:tr>
      <w:tr w:rsidR="00574C42" w:rsidRPr="00FA3A7F" w14:paraId="0CE990A1"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97" w14:textId="65490E53" w:rsidR="0043751A" w:rsidRPr="00FA3A7F" w:rsidRDefault="0043751A" w:rsidP="00574C42">
            <w:pPr>
              <w:pStyle w:val="Tabletext"/>
              <w:keepNext/>
              <w:keepLines/>
              <w:rPr>
                <w:sz w:val="20"/>
              </w:rPr>
            </w:pPr>
            <w:r w:rsidRPr="00FA3A7F">
              <w:rPr>
                <w:sz w:val="20"/>
              </w:rPr>
              <w:t>Loudness ratings (long</w:t>
            </w:r>
            <w:r w:rsidRPr="00FA3A7F">
              <w:rPr>
                <w:sz w:val="20"/>
              </w:rPr>
              <w:noBreakHyphen/>
              <w:t>term</w:t>
            </w:r>
            <w:r w:rsidR="00574C42" w:rsidRPr="00FA3A7F">
              <w:rPr>
                <w:sz w:val="20"/>
              </w:rPr>
              <w:t xml:space="preserve"> </w:t>
            </w:r>
            <w:r w:rsidRPr="00FA3A7F">
              <w:rPr>
                <w:sz w:val="20"/>
              </w:rPr>
              <w:t>values)</w:t>
            </w:r>
          </w:p>
        </w:tc>
        <w:tc>
          <w:tcPr>
            <w:tcW w:w="898" w:type="dxa"/>
          </w:tcPr>
          <w:p w14:paraId="0CE99098" w14:textId="77777777" w:rsidR="0043751A" w:rsidRPr="00FA3A7F" w:rsidRDefault="0043751A" w:rsidP="00F07979">
            <w:pPr>
              <w:pStyle w:val="Tabletext"/>
              <w:rPr>
                <w:sz w:val="20"/>
              </w:rPr>
            </w:pPr>
          </w:p>
        </w:tc>
        <w:tc>
          <w:tcPr>
            <w:tcW w:w="1078" w:type="dxa"/>
          </w:tcPr>
          <w:p w14:paraId="0CE99099" w14:textId="51B6CA0B" w:rsidR="0043751A" w:rsidRPr="00FA3A7F" w:rsidRDefault="004173C8" w:rsidP="003628A6">
            <w:pPr>
              <w:pStyle w:val="Tabletext"/>
              <w:keepNext/>
              <w:keepLines/>
              <w:jc w:val="center"/>
              <w:rPr>
                <w:sz w:val="20"/>
              </w:rPr>
            </w:pPr>
            <w:r w:rsidRPr="00FA3A7F">
              <w:rPr>
                <w:rFonts w:ascii="Wingdings 2" w:hAnsi="Wingdings 2"/>
                <w:sz w:val="20"/>
              </w:rPr>
              <w:t></w:t>
            </w:r>
          </w:p>
        </w:tc>
        <w:tc>
          <w:tcPr>
            <w:tcW w:w="1074" w:type="dxa"/>
          </w:tcPr>
          <w:p w14:paraId="0CE9909A" w14:textId="6C71DFE2" w:rsidR="0043751A" w:rsidRPr="00FA3A7F" w:rsidRDefault="004173C8" w:rsidP="003628A6">
            <w:pPr>
              <w:pStyle w:val="Tabletext"/>
              <w:keepNext/>
              <w:keepLines/>
              <w:jc w:val="center"/>
              <w:rPr>
                <w:sz w:val="20"/>
              </w:rPr>
            </w:pPr>
            <w:r w:rsidRPr="00FA3A7F">
              <w:rPr>
                <w:rFonts w:ascii="Wingdings 2" w:hAnsi="Wingdings 2"/>
                <w:sz w:val="20"/>
              </w:rPr>
              <w:t></w:t>
            </w:r>
          </w:p>
        </w:tc>
        <w:tc>
          <w:tcPr>
            <w:tcW w:w="877" w:type="dxa"/>
          </w:tcPr>
          <w:p w14:paraId="0CE9909B" w14:textId="67A6E3C6"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709" w:type="dxa"/>
          </w:tcPr>
          <w:p w14:paraId="0CE9909C" w14:textId="087D1ABE"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09D" w14:textId="4277AF82"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09E" w14:textId="0494E8D2"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09F" w14:textId="5FB4648E"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0A0" w14:textId="26827221" w:rsidR="0043751A" w:rsidRPr="00FA3A7F" w:rsidRDefault="004173C8" w:rsidP="003628A6">
            <w:pPr>
              <w:pStyle w:val="Tabletext"/>
              <w:keepNext/>
              <w:keepLines/>
              <w:jc w:val="center"/>
              <w:rPr>
                <w:sz w:val="20"/>
              </w:rPr>
            </w:pPr>
            <w:r w:rsidRPr="00FA3A7F">
              <w:rPr>
                <w:rFonts w:ascii="Wingdings 2" w:hAnsi="Wingdings 2"/>
                <w:sz w:val="20"/>
              </w:rPr>
              <w:t></w:t>
            </w:r>
          </w:p>
        </w:tc>
      </w:tr>
      <w:tr w:rsidR="00574C42" w:rsidRPr="00FA3A7F" w14:paraId="0CE990AC"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A2" w14:textId="434918DE" w:rsidR="0043751A" w:rsidRPr="00FA3A7F" w:rsidRDefault="0043751A" w:rsidP="00574C42">
            <w:pPr>
              <w:pStyle w:val="Tabletext"/>
              <w:rPr>
                <w:sz w:val="20"/>
              </w:rPr>
            </w:pPr>
            <w:r w:rsidRPr="00FA3A7F">
              <w:rPr>
                <w:sz w:val="20"/>
              </w:rPr>
              <w:t>Loudness ratings (short</w:t>
            </w:r>
            <w:r w:rsidRPr="00FA3A7F">
              <w:rPr>
                <w:sz w:val="20"/>
              </w:rPr>
              <w:noBreakHyphen/>
              <w:t>term</w:t>
            </w:r>
            <w:r w:rsidR="00574C42" w:rsidRPr="00FA3A7F">
              <w:rPr>
                <w:sz w:val="20"/>
              </w:rPr>
              <w:t xml:space="preserve"> </w:t>
            </w:r>
            <w:r w:rsidRPr="00FA3A7F">
              <w:rPr>
                <w:sz w:val="20"/>
              </w:rPr>
              <w:t>values)</w:t>
            </w:r>
          </w:p>
        </w:tc>
        <w:tc>
          <w:tcPr>
            <w:tcW w:w="898" w:type="dxa"/>
          </w:tcPr>
          <w:p w14:paraId="0CE990A3" w14:textId="77777777" w:rsidR="0043751A" w:rsidRPr="00FA3A7F" w:rsidRDefault="0043751A" w:rsidP="003628A6">
            <w:pPr>
              <w:jc w:val="center"/>
              <w:rPr>
                <w:sz w:val="20"/>
              </w:rPr>
            </w:pPr>
          </w:p>
        </w:tc>
        <w:tc>
          <w:tcPr>
            <w:tcW w:w="1078" w:type="dxa"/>
          </w:tcPr>
          <w:p w14:paraId="0CE990A4" w14:textId="75612DF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1074" w:type="dxa"/>
          </w:tcPr>
          <w:p w14:paraId="0CE990A5" w14:textId="2C2D0545"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A6" w14:textId="77777777" w:rsidR="0043751A" w:rsidRPr="00FA3A7F" w:rsidRDefault="0043751A" w:rsidP="00C7162E">
            <w:pPr>
              <w:pStyle w:val="Tabletext"/>
            </w:pPr>
          </w:p>
        </w:tc>
        <w:tc>
          <w:tcPr>
            <w:tcW w:w="709" w:type="dxa"/>
          </w:tcPr>
          <w:p w14:paraId="0CE990A7" w14:textId="77777777" w:rsidR="0043751A" w:rsidRPr="00FA3A7F" w:rsidRDefault="0043751A" w:rsidP="00C7162E">
            <w:pPr>
              <w:pStyle w:val="Tabletext"/>
            </w:pPr>
          </w:p>
        </w:tc>
        <w:tc>
          <w:tcPr>
            <w:tcW w:w="0" w:type="auto"/>
          </w:tcPr>
          <w:p w14:paraId="0CE990A8" w14:textId="77777777" w:rsidR="0043751A" w:rsidRPr="00FA3A7F" w:rsidRDefault="0043751A" w:rsidP="00C7162E">
            <w:pPr>
              <w:pStyle w:val="Tabletext"/>
            </w:pPr>
          </w:p>
        </w:tc>
        <w:tc>
          <w:tcPr>
            <w:tcW w:w="0" w:type="auto"/>
          </w:tcPr>
          <w:p w14:paraId="0CE990A9" w14:textId="77777777" w:rsidR="0043751A" w:rsidRPr="00FA3A7F" w:rsidRDefault="0043751A" w:rsidP="00C7162E">
            <w:pPr>
              <w:pStyle w:val="Tabletext"/>
            </w:pPr>
          </w:p>
        </w:tc>
        <w:tc>
          <w:tcPr>
            <w:tcW w:w="0" w:type="auto"/>
          </w:tcPr>
          <w:p w14:paraId="0CE990AA" w14:textId="77777777" w:rsidR="0043751A" w:rsidRPr="00FA3A7F" w:rsidRDefault="0043751A" w:rsidP="00C7162E">
            <w:pPr>
              <w:pStyle w:val="Tabletext"/>
            </w:pPr>
          </w:p>
        </w:tc>
        <w:tc>
          <w:tcPr>
            <w:tcW w:w="0" w:type="auto"/>
          </w:tcPr>
          <w:p w14:paraId="0CE990AB" w14:textId="77777777" w:rsidR="0043751A" w:rsidRPr="00FA3A7F" w:rsidRDefault="0043751A" w:rsidP="00C7162E">
            <w:pPr>
              <w:pStyle w:val="Tabletext"/>
            </w:pPr>
          </w:p>
        </w:tc>
      </w:tr>
      <w:tr w:rsidR="00574C42" w:rsidRPr="00FA3A7F" w14:paraId="0CE990B7"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AD" w14:textId="7D02C8AA" w:rsidR="0043751A" w:rsidRPr="00FA3A7F" w:rsidRDefault="0043751A" w:rsidP="00574C42">
            <w:pPr>
              <w:pStyle w:val="Tabletext"/>
              <w:rPr>
                <w:sz w:val="20"/>
              </w:rPr>
            </w:pPr>
            <w:r w:rsidRPr="00FA3A7F">
              <w:rPr>
                <w:sz w:val="20"/>
              </w:rPr>
              <w:t>Frequency</w:t>
            </w:r>
            <w:r w:rsidR="00574C42" w:rsidRPr="00FA3A7F">
              <w:rPr>
                <w:sz w:val="20"/>
              </w:rPr>
              <w:t xml:space="preserve"> </w:t>
            </w:r>
            <w:r w:rsidRPr="00FA3A7F">
              <w:rPr>
                <w:sz w:val="20"/>
              </w:rPr>
              <w:t>responses</w:t>
            </w:r>
            <w:r w:rsidR="00574C42" w:rsidRPr="00FA3A7F">
              <w:rPr>
                <w:sz w:val="20"/>
              </w:rPr>
              <w:t xml:space="preserve"> </w:t>
            </w:r>
            <w:r w:rsidRPr="00FA3A7F">
              <w:rPr>
                <w:sz w:val="20"/>
              </w:rPr>
              <w:t>(long</w:t>
            </w:r>
            <w:r w:rsidRPr="00FA3A7F">
              <w:rPr>
                <w:sz w:val="20"/>
              </w:rPr>
              <w:noBreakHyphen/>
              <w:t>term values)</w:t>
            </w:r>
          </w:p>
        </w:tc>
        <w:tc>
          <w:tcPr>
            <w:tcW w:w="898" w:type="dxa"/>
          </w:tcPr>
          <w:p w14:paraId="0CE990AE" w14:textId="77777777" w:rsidR="0043751A" w:rsidRPr="00FA3A7F" w:rsidRDefault="0043751A" w:rsidP="003628A6">
            <w:pPr>
              <w:jc w:val="center"/>
              <w:rPr>
                <w:sz w:val="20"/>
              </w:rPr>
            </w:pPr>
          </w:p>
        </w:tc>
        <w:tc>
          <w:tcPr>
            <w:tcW w:w="1078" w:type="dxa"/>
          </w:tcPr>
          <w:p w14:paraId="0CE990AF" w14:textId="562FE5E2" w:rsidR="0043751A" w:rsidRPr="00FA3A7F" w:rsidRDefault="004173C8" w:rsidP="003628A6">
            <w:pPr>
              <w:pStyle w:val="Tabletext"/>
              <w:jc w:val="center"/>
              <w:rPr>
                <w:sz w:val="20"/>
              </w:rPr>
            </w:pPr>
            <w:r w:rsidRPr="00FA3A7F">
              <w:rPr>
                <w:rFonts w:ascii="Wingdings 2" w:hAnsi="Wingdings 2"/>
                <w:sz w:val="20"/>
              </w:rPr>
              <w:t></w:t>
            </w:r>
          </w:p>
        </w:tc>
        <w:tc>
          <w:tcPr>
            <w:tcW w:w="1074" w:type="dxa"/>
          </w:tcPr>
          <w:p w14:paraId="0CE990B0" w14:textId="0692E353"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B1" w14:textId="4C27A0EC"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09" w:type="dxa"/>
          </w:tcPr>
          <w:p w14:paraId="0CE990B2" w14:textId="2755594C"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B3" w14:textId="104F911A"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B4" w14:textId="577E59C7"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B5" w14:textId="2546FE23"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B6" w14:textId="2F904C33"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0C2"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B8" w14:textId="452AC201" w:rsidR="0043751A" w:rsidRPr="00FA3A7F" w:rsidRDefault="0043751A" w:rsidP="00574C42">
            <w:pPr>
              <w:pStyle w:val="Tabletext"/>
              <w:rPr>
                <w:sz w:val="20"/>
              </w:rPr>
            </w:pPr>
            <w:r w:rsidRPr="00FA3A7F">
              <w:rPr>
                <w:sz w:val="20"/>
              </w:rPr>
              <w:t>Frequency</w:t>
            </w:r>
            <w:r w:rsidR="00574C42" w:rsidRPr="00FA3A7F">
              <w:rPr>
                <w:sz w:val="20"/>
              </w:rPr>
              <w:t xml:space="preserve"> </w:t>
            </w:r>
            <w:r w:rsidRPr="00FA3A7F">
              <w:rPr>
                <w:sz w:val="20"/>
              </w:rPr>
              <w:t>responses</w:t>
            </w:r>
            <w:r w:rsidR="00574C42" w:rsidRPr="00FA3A7F">
              <w:rPr>
                <w:sz w:val="20"/>
              </w:rPr>
              <w:t xml:space="preserve"> </w:t>
            </w:r>
            <w:r w:rsidRPr="00FA3A7F">
              <w:rPr>
                <w:sz w:val="20"/>
              </w:rPr>
              <w:t>(short</w:t>
            </w:r>
            <w:r w:rsidRPr="00FA3A7F">
              <w:rPr>
                <w:sz w:val="20"/>
              </w:rPr>
              <w:noBreakHyphen/>
              <w:t>term values)</w:t>
            </w:r>
          </w:p>
        </w:tc>
        <w:tc>
          <w:tcPr>
            <w:tcW w:w="898" w:type="dxa"/>
          </w:tcPr>
          <w:p w14:paraId="0CE990B9" w14:textId="77777777" w:rsidR="0043751A" w:rsidRPr="00FA3A7F" w:rsidRDefault="0043751A" w:rsidP="003628A6">
            <w:pPr>
              <w:jc w:val="center"/>
              <w:rPr>
                <w:sz w:val="20"/>
              </w:rPr>
            </w:pPr>
          </w:p>
        </w:tc>
        <w:tc>
          <w:tcPr>
            <w:tcW w:w="1078" w:type="dxa"/>
          </w:tcPr>
          <w:p w14:paraId="0CE990BA" w14:textId="4DC7FEF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1074" w:type="dxa"/>
          </w:tcPr>
          <w:p w14:paraId="0CE990BB" w14:textId="0C8C4928"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BC" w14:textId="77777777" w:rsidR="0043751A" w:rsidRPr="00FA3A7F" w:rsidRDefault="0043751A" w:rsidP="00C7162E">
            <w:pPr>
              <w:pStyle w:val="Tabletext"/>
            </w:pPr>
          </w:p>
        </w:tc>
        <w:tc>
          <w:tcPr>
            <w:tcW w:w="709" w:type="dxa"/>
          </w:tcPr>
          <w:p w14:paraId="0CE990BD" w14:textId="77777777" w:rsidR="0043751A" w:rsidRPr="00FA3A7F" w:rsidRDefault="0043751A" w:rsidP="00C7162E">
            <w:pPr>
              <w:pStyle w:val="Tabletext"/>
            </w:pPr>
          </w:p>
        </w:tc>
        <w:tc>
          <w:tcPr>
            <w:tcW w:w="0" w:type="auto"/>
          </w:tcPr>
          <w:p w14:paraId="0CE990BE" w14:textId="77777777" w:rsidR="0043751A" w:rsidRPr="00FA3A7F" w:rsidRDefault="0043751A" w:rsidP="00C7162E">
            <w:pPr>
              <w:pStyle w:val="Tabletext"/>
            </w:pPr>
          </w:p>
        </w:tc>
        <w:tc>
          <w:tcPr>
            <w:tcW w:w="0" w:type="auto"/>
          </w:tcPr>
          <w:p w14:paraId="0CE990BF" w14:textId="77777777" w:rsidR="0043751A" w:rsidRPr="00FA3A7F" w:rsidRDefault="0043751A" w:rsidP="00C7162E">
            <w:pPr>
              <w:pStyle w:val="Tabletext"/>
            </w:pPr>
          </w:p>
        </w:tc>
        <w:tc>
          <w:tcPr>
            <w:tcW w:w="0" w:type="auto"/>
          </w:tcPr>
          <w:p w14:paraId="0CE990C0" w14:textId="77777777" w:rsidR="0043751A" w:rsidRPr="00FA3A7F" w:rsidRDefault="0043751A" w:rsidP="00C7162E">
            <w:pPr>
              <w:pStyle w:val="Tabletext"/>
            </w:pPr>
          </w:p>
        </w:tc>
        <w:tc>
          <w:tcPr>
            <w:tcW w:w="0" w:type="auto"/>
          </w:tcPr>
          <w:p w14:paraId="0CE990C1" w14:textId="77777777" w:rsidR="0043751A" w:rsidRPr="00FA3A7F" w:rsidRDefault="0043751A" w:rsidP="00C7162E">
            <w:pPr>
              <w:pStyle w:val="Tabletext"/>
            </w:pPr>
          </w:p>
        </w:tc>
      </w:tr>
      <w:tr w:rsidR="00574C42" w:rsidRPr="00FA3A7F" w14:paraId="0CE990CD"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C3" w14:textId="7C09DE01" w:rsidR="0043751A" w:rsidRPr="00FA3A7F" w:rsidRDefault="0043751A" w:rsidP="00574C42">
            <w:pPr>
              <w:pStyle w:val="Tabletext"/>
              <w:rPr>
                <w:sz w:val="20"/>
              </w:rPr>
            </w:pPr>
            <w:r w:rsidRPr="00FA3A7F">
              <w:rPr>
                <w:sz w:val="20"/>
              </w:rPr>
              <w:t>Harmonic</w:t>
            </w:r>
            <w:r w:rsidR="00574C42" w:rsidRPr="00FA3A7F">
              <w:rPr>
                <w:sz w:val="20"/>
              </w:rPr>
              <w:t xml:space="preserve"> </w:t>
            </w:r>
            <w:r w:rsidRPr="00FA3A7F">
              <w:rPr>
                <w:sz w:val="20"/>
              </w:rPr>
              <w:t>distortion</w:t>
            </w:r>
          </w:p>
        </w:tc>
        <w:tc>
          <w:tcPr>
            <w:tcW w:w="898" w:type="dxa"/>
          </w:tcPr>
          <w:p w14:paraId="0CE990C4" w14:textId="77777777" w:rsidR="0043751A" w:rsidRPr="00FA3A7F" w:rsidRDefault="0043751A" w:rsidP="00C7162E">
            <w:pPr>
              <w:pStyle w:val="Tabletext"/>
            </w:pPr>
          </w:p>
        </w:tc>
        <w:tc>
          <w:tcPr>
            <w:tcW w:w="1078" w:type="dxa"/>
          </w:tcPr>
          <w:p w14:paraId="0CE990C5" w14:textId="77777777" w:rsidR="0043751A" w:rsidRPr="00FA3A7F" w:rsidRDefault="0043751A" w:rsidP="003628A6">
            <w:pPr>
              <w:jc w:val="center"/>
              <w:rPr>
                <w:sz w:val="20"/>
              </w:rPr>
            </w:pPr>
          </w:p>
        </w:tc>
        <w:tc>
          <w:tcPr>
            <w:tcW w:w="1074" w:type="dxa"/>
          </w:tcPr>
          <w:p w14:paraId="0CE990C6" w14:textId="7CDF42B1"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C7" w14:textId="77777777" w:rsidR="0043751A" w:rsidRPr="00FA3A7F" w:rsidRDefault="0043751A" w:rsidP="00C7162E">
            <w:pPr>
              <w:pStyle w:val="Tabletext"/>
            </w:pPr>
          </w:p>
        </w:tc>
        <w:tc>
          <w:tcPr>
            <w:tcW w:w="709" w:type="dxa"/>
          </w:tcPr>
          <w:p w14:paraId="0CE990C8" w14:textId="77777777" w:rsidR="0043751A" w:rsidRPr="00FA3A7F" w:rsidRDefault="0043751A" w:rsidP="00C7162E">
            <w:pPr>
              <w:pStyle w:val="Tabletext"/>
            </w:pPr>
          </w:p>
        </w:tc>
        <w:tc>
          <w:tcPr>
            <w:tcW w:w="0" w:type="auto"/>
          </w:tcPr>
          <w:p w14:paraId="0CE990C9" w14:textId="77777777" w:rsidR="0043751A" w:rsidRPr="00FA3A7F" w:rsidRDefault="0043751A" w:rsidP="00C7162E">
            <w:pPr>
              <w:pStyle w:val="Tabletext"/>
            </w:pPr>
          </w:p>
        </w:tc>
        <w:tc>
          <w:tcPr>
            <w:tcW w:w="0" w:type="auto"/>
          </w:tcPr>
          <w:p w14:paraId="0CE990CA" w14:textId="77777777" w:rsidR="0043751A" w:rsidRPr="00FA3A7F" w:rsidRDefault="0043751A" w:rsidP="00C7162E">
            <w:pPr>
              <w:pStyle w:val="Tabletext"/>
            </w:pPr>
          </w:p>
        </w:tc>
        <w:tc>
          <w:tcPr>
            <w:tcW w:w="0" w:type="auto"/>
          </w:tcPr>
          <w:p w14:paraId="0CE990CB" w14:textId="77777777" w:rsidR="0043751A" w:rsidRPr="00FA3A7F" w:rsidRDefault="0043751A" w:rsidP="00C7162E">
            <w:pPr>
              <w:pStyle w:val="Tabletext"/>
            </w:pPr>
          </w:p>
        </w:tc>
        <w:tc>
          <w:tcPr>
            <w:tcW w:w="0" w:type="auto"/>
          </w:tcPr>
          <w:p w14:paraId="0CE990CC" w14:textId="77777777" w:rsidR="0043751A" w:rsidRPr="00FA3A7F" w:rsidRDefault="0043751A" w:rsidP="00C7162E">
            <w:pPr>
              <w:pStyle w:val="Tabletext"/>
            </w:pPr>
          </w:p>
        </w:tc>
      </w:tr>
      <w:tr w:rsidR="00574C42" w:rsidRPr="00FA3A7F" w14:paraId="0CE990D8"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CE" w14:textId="77777777" w:rsidR="0043751A" w:rsidRPr="00FA3A7F" w:rsidRDefault="0043751A" w:rsidP="003628A6">
            <w:pPr>
              <w:pStyle w:val="Tabletext"/>
              <w:rPr>
                <w:sz w:val="20"/>
              </w:rPr>
            </w:pPr>
            <w:r w:rsidRPr="00FA3A7F">
              <w:rPr>
                <w:sz w:val="20"/>
              </w:rPr>
              <w:t>Distortion</w:t>
            </w:r>
          </w:p>
        </w:tc>
        <w:tc>
          <w:tcPr>
            <w:tcW w:w="898" w:type="dxa"/>
          </w:tcPr>
          <w:p w14:paraId="0CE990CF" w14:textId="77777777" w:rsidR="0043751A" w:rsidRPr="00FA3A7F" w:rsidRDefault="0043751A" w:rsidP="00C7162E">
            <w:pPr>
              <w:pStyle w:val="Tabletext"/>
            </w:pPr>
          </w:p>
        </w:tc>
        <w:tc>
          <w:tcPr>
            <w:tcW w:w="1078" w:type="dxa"/>
          </w:tcPr>
          <w:p w14:paraId="0CE990D0" w14:textId="1C0E853A"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1074" w:type="dxa"/>
          </w:tcPr>
          <w:p w14:paraId="0CE990D1" w14:textId="7419BE89"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D2" w14:textId="77777777" w:rsidR="0043751A" w:rsidRPr="00FA3A7F" w:rsidRDefault="0043751A" w:rsidP="00C7162E">
            <w:pPr>
              <w:pStyle w:val="Tabletext"/>
            </w:pPr>
          </w:p>
        </w:tc>
        <w:tc>
          <w:tcPr>
            <w:tcW w:w="709" w:type="dxa"/>
          </w:tcPr>
          <w:p w14:paraId="0CE990D3" w14:textId="77777777" w:rsidR="0043751A" w:rsidRPr="00FA3A7F" w:rsidRDefault="0043751A" w:rsidP="00C7162E">
            <w:pPr>
              <w:pStyle w:val="Tabletext"/>
            </w:pPr>
          </w:p>
        </w:tc>
        <w:tc>
          <w:tcPr>
            <w:tcW w:w="0" w:type="auto"/>
          </w:tcPr>
          <w:p w14:paraId="0CE990D4" w14:textId="77777777" w:rsidR="0043751A" w:rsidRPr="00FA3A7F" w:rsidRDefault="0043751A" w:rsidP="00C7162E">
            <w:pPr>
              <w:pStyle w:val="Tabletext"/>
            </w:pPr>
          </w:p>
        </w:tc>
        <w:tc>
          <w:tcPr>
            <w:tcW w:w="0" w:type="auto"/>
          </w:tcPr>
          <w:p w14:paraId="0CE990D5" w14:textId="77777777" w:rsidR="0043751A" w:rsidRPr="00FA3A7F" w:rsidRDefault="0043751A" w:rsidP="00C7162E">
            <w:pPr>
              <w:pStyle w:val="Tabletext"/>
            </w:pPr>
          </w:p>
        </w:tc>
        <w:tc>
          <w:tcPr>
            <w:tcW w:w="0" w:type="auto"/>
          </w:tcPr>
          <w:p w14:paraId="0CE990D6" w14:textId="77777777" w:rsidR="0043751A" w:rsidRPr="00FA3A7F" w:rsidRDefault="0043751A" w:rsidP="00C7162E">
            <w:pPr>
              <w:pStyle w:val="Tabletext"/>
            </w:pPr>
          </w:p>
        </w:tc>
        <w:tc>
          <w:tcPr>
            <w:tcW w:w="0" w:type="auto"/>
          </w:tcPr>
          <w:p w14:paraId="0CE990D7" w14:textId="77777777" w:rsidR="0043751A" w:rsidRPr="00FA3A7F" w:rsidRDefault="0043751A" w:rsidP="00C7162E">
            <w:pPr>
              <w:pStyle w:val="Tabletext"/>
            </w:pPr>
          </w:p>
        </w:tc>
      </w:tr>
      <w:tr w:rsidR="00574C42" w:rsidRPr="00FA3A7F" w14:paraId="0CE990E3"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D9" w14:textId="329158A5" w:rsidR="0043751A" w:rsidRPr="00FA3A7F" w:rsidRDefault="0043751A" w:rsidP="00574C42">
            <w:pPr>
              <w:pStyle w:val="Tabletext"/>
              <w:rPr>
                <w:sz w:val="20"/>
              </w:rPr>
            </w:pPr>
            <w:r w:rsidRPr="00FA3A7F">
              <w:rPr>
                <w:sz w:val="20"/>
              </w:rPr>
              <w:t>Out-of-band</w:t>
            </w:r>
            <w:r w:rsidR="00574C42" w:rsidRPr="00FA3A7F">
              <w:rPr>
                <w:sz w:val="20"/>
              </w:rPr>
              <w:t xml:space="preserve"> </w:t>
            </w:r>
            <w:r w:rsidRPr="00FA3A7F">
              <w:rPr>
                <w:sz w:val="20"/>
              </w:rPr>
              <w:t>signals</w:t>
            </w:r>
          </w:p>
        </w:tc>
        <w:tc>
          <w:tcPr>
            <w:tcW w:w="898" w:type="dxa"/>
          </w:tcPr>
          <w:p w14:paraId="0CE990DA" w14:textId="77777777" w:rsidR="0043751A" w:rsidRPr="00FA3A7F" w:rsidRDefault="0043751A" w:rsidP="00C7162E">
            <w:pPr>
              <w:pStyle w:val="Tabletext"/>
            </w:pPr>
          </w:p>
        </w:tc>
        <w:tc>
          <w:tcPr>
            <w:tcW w:w="1078" w:type="dxa"/>
          </w:tcPr>
          <w:p w14:paraId="0CE990DB" w14:textId="77777777" w:rsidR="0043751A" w:rsidRPr="00FA3A7F" w:rsidRDefault="0043751A" w:rsidP="003628A6">
            <w:pPr>
              <w:jc w:val="center"/>
              <w:rPr>
                <w:sz w:val="20"/>
              </w:rPr>
            </w:pPr>
          </w:p>
        </w:tc>
        <w:tc>
          <w:tcPr>
            <w:tcW w:w="1074" w:type="dxa"/>
          </w:tcPr>
          <w:p w14:paraId="0CE990DC" w14:textId="1AAF7E04"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DD" w14:textId="77777777" w:rsidR="0043751A" w:rsidRPr="00FA3A7F" w:rsidRDefault="0043751A" w:rsidP="00C7162E">
            <w:pPr>
              <w:pStyle w:val="Tabletext"/>
            </w:pPr>
          </w:p>
        </w:tc>
        <w:tc>
          <w:tcPr>
            <w:tcW w:w="709" w:type="dxa"/>
          </w:tcPr>
          <w:p w14:paraId="0CE990DE" w14:textId="77777777" w:rsidR="0043751A" w:rsidRPr="00FA3A7F" w:rsidRDefault="0043751A" w:rsidP="00C7162E">
            <w:pPr>
              <w:pStyle w:val="Tabletext"/>
            </w:pPr>
          </w:p>
        </w:tc>
        <w:tc>
          <w:tcPr>
            <w:tcW w:w="0" w:type="auto"/>
          </w:tcPr>
          <w:p w14:paraId="0CE990DF" w14:textId="77777777" w:rsidR="0043751A" w:rsidRPr="00FA3A7F" w:rsidRDefault="0043751A" w:rsidP="00C7162E">
            <w:pPr>
              <w:pStyle w:val="Tabletext"/>
            </w:pPr>
          </w:p>
        </w:tc>
        <w:tc>
          <w:tcPr>
            <w:tcW w:w="0" w:type="auto"/>
          </w:tcPr>
          <w:p w14:paraId="0CE990E0" w14:textId="77777777" w:rsidR="0043751A" w:rsidRPr="00FA3A7F" w:rsidRDefault="0043751A" w:rsidP="00C7162E">
            <w:pPr>
              <w:pStyle w:val="Tabletext"/>
            </w:pPr>
          </w:p>
        </w:tc>
        <w:tc>
          <w:tcPr>
            <w:tcW w:w="0" w:type="auto"/>
          </w:tcPr>
          <w:p w14:paraId="0CE990E1" w14:textId="77777777" w:rsidR="0043751A" w:rsidRPr="00FA3A7F" w:rsidRDefault="0043751A" w:rsidP="00C7162E">
            <w:pPr>
              <w:pStyle w:val="Tabletext"/>
            </w:pPr>
          </w:p>
        </w:tc>
        <w:tc>
          <w:tcPr>
            <w:tcW w:w="0" w:type="auto"/>
          </w:tcPr>
          <w:p w14:paraId="0CE990E2" w14:textId="77777777" w:rsidR="0043751A" w:rsidRPr="00FA3A7F" w:rsidRDefault="0043751A" w:rsidP="00C7162E">
            <w:pPr>
              <w:pStyle w:val="Tabletext"/>
            </w:pPr>
          </w:p>
        </w:tc>
      </w:tr>
      <w:tr w:rsidR="00574C42" w:rsidRPr="00FA3A7F" w14:paraId="0CE990EE"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E4" w14:textId="36182510" w:rsidR="0043751A" w:rsidRPr="00FA3A7F" w:rsidRDefault="0043751A" w:rsidP="00574C42">
            <w:pPr>
              <w:pStyle w:val="Tabletext"/>
              <w:rPr>
                <w:sz w:val="20"/>
              </w:rPr>
            </w:pPr>
            <w:r w:rsidRPr="00FA3A7F">
              <w:rPr>
                <w:sz w:val="20"/>
              </w:rPr>
              <w:t>Level</w:t>
            </w:r>
            <w:r w:rsidR="00574C42" w:rsidRPr="00FA3A7F">
              <w:rPr>
                <w:sz w:val="20"/>
              </w:rPr>
              <w:t xml:space="preserve"> </w:t>
            </w:r>
            <w:r w:rsidRPr="00FA3A7F">
              <w:rPr>
                <w:sz w:val="20"/>
              </w:rPr>
              <w:t>measurements</w:t>
            </w:r>
          </w:p>
        </w:tc>
        <w:tc>
          <w:tcPr>
            <w:tcW w:w="898" w:type="dxa"/>
          </w:tcPr>
          <w:p w14:paraId="0CE990E5" w14:textId="77777777" w:rsidR="0043751A" w:rsidRPr="00FA3A7F" w:rsidRDefault="0043751A" w:rsidP="00C7162E">
            <w:pPr>
              <w:pStyle w:val="Tabletext"/>
            </w:pPr>
          </w:p>
        </w:tc>
        <w:tc>
          <w:tcPr>
            <w:tcW w:w="1078" w:type="dxa"/>
          </w:tcPr>
          <w:p w14:paraId="0CE990E6" w14:textId="598216D3" w:rsidR="0043751A" w:rsidRPr="00FA3A7F" w:rsidRDefault="004173C8" w:rsidP="003628A6">
            <w:pPr>
              <w:pStyle w:val="Tabletext"/>
              <w:jc w:val="center"/>
              <w:rPr>
                <w:sz w:val="20"/>
              </w:rPr>
            </w:pPr>
            <w:r w:rsidRPr="00FA3A7F">
              <w:rPr>
                <w:rFonts w:ascii="Wingdings 2" w:hAnsi="Wingdings 2"/>
                <w:sz w:val="20"/>
              </w:rPr>
              <w:t></w:t>
            </w:r>
          </w:p>
        </w:tc>
        <w:tc>
          <w:tcPr>
            <w:tcW w:w="1074" w:type="dxa"/>
          </w:tcPr>
          <w:p w14:paraId="0CE990E7" w14:textId="6EB27F68"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E8" w14:textId="50CEA20E"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709" w:type="dxa"/>
          </w:tcPr>
          <w:p w14:paraId="0CE990E9" w14:textId="222BD4DF"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EA" w14:textId="06922411"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EB" w14:textId="2F7E445E"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EC" w14:textId="1A1199BA"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0ED" w14:textId="3043244D"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0F9"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EF" w14:textId="171C8D33" w:rsidR="0043751A" w:rsidRPr="00FA3A7F" w:rsidRDefault="0043751A" w:rsidP="00574C42">
            <w:pPr>
              <w:pStyle w:val="Tabletext"/>
              <w:rPr>
                <w:sz w:val="20"/>
              </w:rPr>
            </w:pPr>
            <w:r w:rsidRPr="00FA3A7F">
              <w:rPr>
                <w:sz w:val="20"/>
              </w:rPr>
              <w:t>Delay</w:t>
            </w:r>
            <w:r w:rsidR="00574C42" w:rsidRPr="00FA3A7F">
              <w:rPr>
                <w:sz w:val="20"/>
              </w:rPr>
              <w:t xml:space="preserve"> </w:t>
            </w:r>
            <w:r w:rsidRPr="00FA3A7F">
              <w:rPr>
                <w:sz w:val="20"/>
              </w:rPr>
              <w:t>measurements</w:t>
            </w:r>
          </w:p>
        </w:tc>
        <w:tc>
          <w:tcPr>
            <w:tcW w:w="898" w:type="dxa"/>
          </w:tcPr>
          <w:p w14:paraId="0CE990F0" w14:textId="77777777" w:rsidR="0043751A" w:rsidRPr="00FA3A7F" w:rsidRDefault="0043751A" w:rsidP="00C7162E">
            <w:pPr>
              <w:pStyle w:val="Tabletext"/>
            </w:pPr>
          </w:p>
        </w:tc>
        <w:tc>
          <w:tcPr>
            <w:tcW w:w="1078" w:type="dxa"/>
          </w:tcPr>
          <w:p w14:paraId="0CE990F1" w14:textId="1AD46C80" w:rsidR="0043751A" w:rsidRPr="00FA3A7F" w:rsidRDefault="004173C8" w:rsidP="003628A6">
            <w:pPr>
              <w:pStyle w:val="Tabletext"/>
              <w:jc w:val="center"/>
              <w:rPr>
                <w:sz w:val="20"/>
              </w:rPr>
            </w:pPr>
            <w:r w:rsidRPr="00FA3A7F">
              <w:rPr>
                <w:rFonts w:ascii="Wingdings 2" w:hAnsi="Wingdings 2"/>
                <w:sz w:val="20"/>
              </w:rPr>
              <w:t></w:t>
            </w:r>
          </w:p>
        </w:tc>
        <w:tc>
          <w:tcPr>
            <w:tcW w:w="1074" w:type="dxa"/>
          </w:tcPr>
          <w:p w14:paraId="0CE990F2" w14:textId="62532BC3"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0F3" w14:textId="77777777" w:rsidR="0043751A" w:rsidRPr="00FA3A7F" w:rsidRDefault="0043751A" w:rsidP="003628A6">
            <w:pPr>
              <w:jc w:val="center"/>
              <w:rPr>
                <w:sz w:val="20"/>
              </w:rPr>
            </w:pPr>
          </w:p>
        </w:tc>
        <w:tc>
          <w:tcPr>
            <w:tcW w:w="709" w:type="dxa"/>
          </w:tcPr>
          <w:p w14:paraId="0CE990F4" w14:textId="77777777" w:rsidR="0043751A" w:rsidRPr="00FA3A7F" w:rsidRDefault="0043751A" w:rsidP="003628A6">
            <w:pPr>
              <w:jc w:val="center"/>
              <w:rPr>
                <w:sz w:val="20"/>
              </w:rPr>
            </w:pPr>
          </w:p>
        </w:tc>
        <w:tc>
          <w:tcPr>
            <w:tcW w:w="0" w:type="auto"/>
          </w:tcPr>
          <w:p w14:paraId="0CE990F5" w14:textId="2BC2B9B3" w:rsidR="0043751A" w:rsidRPr="00FA3A7F" w:rsidRDefault="004173C8" w:rsidP="00310A0C">
            <w:pPr>
              <w:spacing w:before="0"/>
              <w:jc w:val="center"/>
              <w:rPr>
                <w:sz w:val="20"/>
              </w:rPr>
            </w:pPr>
            <w:r w:rsidRPr="00FA3A7F">
              <w:rPr>
                <w:rFonts w:ascii="Wingdings 2" w:hAnsi="Wingdings 2"/>
                <w:sz w:val="20"/>
              </w:rPr>
              <w:t></w:t>
            </w:r>
          </w:p>
        </w:tc>
        <w:tc>
          <w:tcPr>
            <w:tcW w:w="0" w:type="auto"/>
          </w:tcPr>
          <w:p w14:paraId="0CE990F6" w14:textId="77777777" w:rsidR="0043751A" w:rsidRPr="00FA3A7F" w:rsidRDefault="0043751A" w:rsidP="003628A6">
            <w:pPr>
              <w:jc w:val="center"/>
              <w:rPr>
                <w:sz w:val="20"/>
              </w:rPr>
            </w:pPr>
          </w:p>
        </w:tc>
        <w:tc>
          <w:tcPr>
            <w:tcW w:w="0" w:type="auto"/>
          </w:tcPr>
          <w:p w14:paraId="0CE990F7" w14:textId="77777777" w:rsidR="0043751A" w:rsidRPr="00FA3A7F" w:rsidRDefault="0043751A" w:rsidP="003628A6">
            <w:pPr>
              <w:jc w:val="center"/>
              <w:rPr>
                <w:sz w:val="20"/>
              </w:rPr>
            </w:pPr>
          </w:p>
        </w:tc>
        <w:tc>
          <w:tcPr>
            <w:tcW w:w="0" w:type="auto"/>
          </w:tcPr>
          <w:p w14:paraId="0CE990F8" w14:textId="685AC40B"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104"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0FA" w14:textId="667CDD12" w:rsidR="0043751A" w:rsidRPr="00FA3A7F" w:rsidRDefault="0043751A" w:rsidP="00574C42">
            <w:pPr>
              <w:pStyle w:val="Tabletext"/>
              <w:rPr>
                <w:sz w:val="20"/>
              </w:rPr>
            </w:pPr>
            <w:r w:rsidRPr="00FA3A7F">
              <w:rPr>
                <w:sz w:val="20"/>
              </w:rPr>
              <w:t>Switching</w:t>
            </w:r>
            <w:r w:rsidR="00574C42" w:rsidRPr="00FA3A7F">
              <w:rPr>
                <w:sz w:val="20"/>
              </w:rPr>
              <w:t xml:space="preserve"> </w:t>
            </w:r>
            <w:r w:rsidRPr="00FA3A7F">
              <w:rPr>
                <w:sz w:val="20"/>
              </w:rPr>
              <w:t>characteristics</w:t>
            </w:r>
          </w:p>
        </w:tc>
        <w:tc>
          <w:tcPr>
            <w:tcW w:w="898" w:type="dxa"/>
          </w:tcPr>
          <w:p w14:paraId="0CE990FB" w14:textId="7D1FC6CA"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1078" w:type="dxa"/>
          </w:tcPr>
          <w:p w14:paraId="0CE990FC" w14:textId="471A29B2"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1074" w:type="dxa"/>
          </w:tcPr>
          <w:p w14:paraId="0CE990FD" w14:textId="51BE644F" w:rsidR="0043751A" w:rsidRPr="00FA3A7F" w:rsidRDefault="004173C8" w:rsidP="003628A6">
            <w:pPr>
              <w:pStyle w:val="Tabletext"/>
              <w:keepNext/>
              <w:keepLines/>
              <w:jc w:val="center"/>
              <w:rPr>
                <w:sz w:val="20"/>
              </w:rPr>
            </w:pPr>
            <w:r w:rsidRPr="00FA3A7F">
              <w:rPr>
                <w:rFonts w:ascii="Wingdings 2" w:hAnsi="Wingdings 2"/>
                <w:sz w:val="20"/>
              </w:rPr>
              <w:t></w:t>
            </w:r>
          </w:p>
        </w:tc>
        <w:tc>
          <w:tcPr>
            <w:tcW w:w="877" w:type="dxa"/>
          </w:tcPr>
          <w:p w14:paraId="0CE990FE" w14:textId="101B11F4"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709" w:type="dxa"/>
          </w:tcPr>
          <w:p w14:paraId="0CE990FF" w14:textId="798C7CA7"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00" w14:textId="77777777" w:rsidR="0043751A" w:rsidRPr="00FA3A7F" w:rsidRDefault="0043751A" w:rsidP="003628A6">
            <w:pPr>
              <w:pStyle w:val="Tabletext"/>
              <w:keepNext/>
              <w:keepLines/>
              <w:jc w:val="center"/>
              <w:rPr>
                <w:sz w:val="20"/>
              </w:rPr>
            </w:pPr>
          </w:p>
        </w:tc>
        <w:tc>
          <w:tcPr>
            <w:tcW w:w="0" w:type="auto"/>
          </w:tcPr>
          <w:p w14:paraId="0CE99101" w14:textId="1D9709A8"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02" w14:textId="465A3697"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03" w14:textId="0DED206A" w:rsidR="0043751A" w:rsidRPr="00FA3A7F" w:rsidRDefault="004173C8" w:rsidP="003628A6">
            <w:pPr>
              <w:pStyle w:val="Tabletext"/>
              <w:keepNext/>
              <w:keepLines/>
              <w:jc w:val="center"/>
              <w:rPr>
                <w:sz w:val="20"/>
              </w:rPr>
            </w:pPr>
            <w:r w:rsidRPr="00FA3A7F">
              <w:rPr>
                <w:rFonts w:ascii="Wingdings 2" w:hAnsi="Wingdings 2"/>
                <w:sz w:val="20"/>
              </w:rPr>
              <w:t></w:t>
            </w:r>
          </w:p>
        </w:tc>
      </w:tr>
      <w:tr w:rsidR="00574C42" w:rsidRPr="00FA3A7F" w14:paraId="0CE9910F"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105" w14:textId="4D4DA746" w:rsidR="0043751A" w:rsidRPr="00FA3A7F" w:rsidRDefault="0043751A" w:rsidP="00574C42">
            <w:pPr>
              <w:pStyle w:val="Tabletext"/>
              <w:keepNext/>
              <w:rPr>
                <w:sz w:val="20"/>
              </w:rPr>
            </w:pPr>
            <w:r w:rsidRPr="00FA3A7F">
              <w:rPr>
                <w:sz w:val="20"/>
              </w:rPr>
              <w:t>Reverberation</w:t>
            </w:r>
            <w:r w:rsidR="00574C42" w:rsidRPr="00FA3A7F">
              <w:rPr>
                <w:sz w:val="20"/>
              </w:rPr>
              <w:t xml:space="preserve"> </w:t>
            </w:r>
            <w:r w:rsidRPr="00FA3A7F">
              <w:rPr>
                <w:sz w:val="20"/>
              </w:rPr>
              <w:t>measurements</w:t>
            </w:r>
          </w:p>
        </w:tc>
        <w:tc>
          <w:tcPr>
            <w:tcW w:w="898" w:type="dxa"/>
          </w:tcPr>
          <w:p w14:paraId="0CE99106" w14:textId="77777777" w:rsidR="0043751A" w:rsidRPr="00FA3A7F" w:rsidRDefault="0043751A" w:rsidP="003628A6">
            <w:pPr>
              <w:jc w:val="center"/>
              <w:rPr>
                <w:sz w:val="20"/>
              </w:rPr>
            </w:pPr>
          </w:p>
        </w:tc>
        <w:tc>
          <w:tcPr>
            <w:tcW w:w="1078" w:type="dxa"/>
          </w:tcPr>
          <w:p w14:paraId="0CE99107" w14:textId="5D014904" w:rsidR="0043751A" w:rsidRPr="00FA3A7F" w:rsidRDefault="004173C8" w:rsidP="003628A6">
            <w:pPr>
              <w:pStyle w:val="Tabletext"/>
              <w:jc w:val="center"/>
              <w:rPr>
                <w:sz w:val="20"/>
              </w:rPr>
            </w:pPr>
            <w:r w:rsidRPr="00FA3A7F">
              <w:rPr>
                <w:rFonts w:ascii="Wingdings 2" w:hAnsi="Wingdings 2"/>
                <w:sz w:val="20"/>
              </w:rPr>
              <w:t></w:t>
            </w:r>
          </w:p>
        </w:tc>
        <w:tc>
          <w:tcPr>
            <w:tcW w:w="1074" w:type="dxa"/>
          </w:tcPr>
          <w:p w14:paraId="0CE99108" w14:textId="155AF55F" w:rsidR="0043751A" w:rsidRPr="00FA3A7F" w:rsidRDefault="004173C8" w:rsidP="003628A6">
            <w:pPr>
              <w:pStyle w:val="Tabletext"/>
              <w:jc w:val="center"/>
              <w:rPr>
                <w:sz w:val="20"/>
              </w:rPr>
            </w:pPr>
            <w:r w:rsidRPr="00FA3A7F">
              <w:rPr>
                <w:rFonts w:ascii="Wingdings 2" w:hAnsi="Wingdings 2"/>
                <w:sz w:val="20"/>
              </w:rPr>
              <w:t></w:t>
            </w:r>
          </w:p>
        </w:tc>
        <w:tc>
          <w:tcPr>
            <w:tcW w:w="877" w:type="dxa"/>
          </w:tcPr>
          <w:p w14:paraId="0CE99109" w14:textId="77777777" w:rsidR="0043751A" w:rsidRPr="00FA3A7F" w:rsidRDefault="0043751A" w:rsidP="003628A6">
            <w:pPr>
              <w:jc w:val="center"/>
              <w:rPr>
                <w:sz w:val="20"/>
              </w:rPr>
            </w:pPr>
          </w:p>
        </w:tc>
        <w:tc>
          <w:tcPr>
            <w:tcW w:w="709" w:type="dxa"/>
          </w:tcPr>
          <w:p w14:paraId="0CE9910A" w14:textId="77777777" w:rsidR="0043751A" w:rsidRPr="00FA3A7F" w:rsidRDefault="0043751A" w:rsidP="003628A6">
            <w:pPr>
              <w:jc w:val="center"/>
              <w:rPr>
                <w:sz w:val="20"/>
              </w:rPr>
            </w:pPr>
          </w:p>
        </w:tc>
        <w:tc>
          <w:tcPr>
            <w:tcW w:w="0" w:type="auto"/>
          </w:tcPr>
          <w:p w14:paraId="0CE9910B" w14:textId="77777777" w:rsidR="0043751A" w:rsidRPr="00FA3A7F" w:rsidRDefault="0043751A" w:rsidP="003628A6">
            <w:pPr>
              <w:jc w:val="center"/>
              <w:rPr>
                <w:sz w:val="20"/>
              </w:rPr>
            </w:pPr>
          </w:p>
        </w:tc>
        <w:tc>
          <w:tcPr>
            <w:tcW w:w="0" w:type="auto"/>
          </w:tcPr>
          <w:p w14:paraId="0CE9910C" w14:textId="77777777" w:rsidR="0043751A" w:rsidRPr="00FA3A7F" w:rsidRDefault="0043751A" w:rsidP="003628A6">
            <w:pPr>
              <w:jc w:val="center"/>
              <w:rPr>
                <w:sz w:val="20"/>
              </w:rPr>
            </w:pPr>
          </w:p>
        </w:tc>
        <w:tc>
          <w:tcPr>
            <w:tcW w:w="0" w:type="auto"/>
          </w:tcPr>
          <w:p w14:paraId="0CE9910D" w14:textId="77777777" w:rsidR="0043751A" w:rsidRPr="00FA3A7F" w:rsidRDefault="0043751A" w:rsidP="003628A6">
            <w:pPr>
              <w:jc w:val="center"/>
              <w:rPr>
                <w:sz w:val="20"/>
              </w:rPr>
            </w:pPr>
          </w:p>
        </w:tc>
        <w:tc>
          <w:tcPr>
            <w:tcW w:w="0" w:type="auto"/>
          </w:tcPr>
          <w:p w14:paraId="0CE9910E" w14:textId="77777777" w:rsidR="0043751A" w:rsidRPr="00FA3A7F" w:rsidRDefault="0043751A" w:rsidP="003628A6">
            <w:pPr>
              <w:pStyle w:val="Tabletext"/>
              <w:jc w:val="center"/>
              <w:rPr>
                <w:sz w:val="20"/>
              </w:rPr>
            </w:pPr>
          </w:p>
        </w:tc>
      </w:tr>
      <w:tr w:rsidR="00574C42" w:rsidRPr="00FA3A7F" w14:paraId="0CE9911A"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1829" w:type="dxa"/>
          </w:tcPr>
          <w:p w14:paraId="0CE99110" w14:textId="0A48B106" w:rsidR="0043751A" w:rsidRPr="00FA3A7F" w:rsidRDefault="0043751A" w:rsidP="00574C42">
            <w:pPr>
              <w:pStyle w:val="Tabletext"/>
              <w:keepNext/>
              <w:keepLines/>
              <w:rPr>
                <w:sz w:val="20"/>
              </w:rPr>
            </w:pPr>
            <w:r w:rsidRPr="00FA3A7F">
              <w:rPr>
                <w:sz w:val="20"/>
              </w:rPr>
              <w:t>Echo path</w:t>
            </w:r>
            <w:r w:rsidR="00574C42" w:rsidRPr="00FA3A7F">
              <w:rPr>
                <w:sz w:val="20"/>
              </w:rPr>
              <w:t xml:space="preserve"> </w:t>
            </w:r>
            <w:r w:rsidRPr="00FA3A7F">
              <w:rPr>
                <w:sz w:val="20"/>
              </w:rPr>
              <w:t>characteristics</w:t>
            </w:r>
          </w:p>
        </w:tc>
        <w:tc>
          <w:tcPr>
            <w:tcW w:w="898" w:type="dxa"/>
          </w:tcPr>
          <w:p w14:paraId="0CE99111" w14:textId="77777777" w:rsidR="0043751A" w:rsidRPr="00FA3A7F" w:rsidRDefault="0043751A" w:rsidP="003628A6">
            <w:pPr>
              <w:jc w:val="center"/>
              <w:rPr>
                <w:sz w:val="20"/>
              </w:rPr>
            </w:pPr>
          </w:p>
        </w:tc>
        <w:tc>
          <w:tcPr>
            <w:tcW w:w="1078" w:type="dxa"/>
          </w:tcPr>
          <w:p w14:paraId="0CE99112" w14:textId="5D840BF6"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1074" w:type="dxa"/>
          </w:tcPr>
          <w:p w14:paraId="0CE99113" w14:textId="2DCBBD0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877" w:type="dxa"/>
          </w:tcPr>
          <w:p w14:paraId="0CE99114" w14:textId="77777777" w:rsidR="0043751A" w:rsidRPr="00FA3A7F" w:rsidRDefault="0043751A" w:rsidP="003628A6">
            <w:pPr>
              <w:jc w:val="center"/>
              <w:rPr>
                <w:sz w:val="20"/>
              </w:rPr>
            </w:pPr>
          </w:p>
        </w:tc>
        <w:tc>
          <w:tcPr>
            <w:tcW w:w="709" w:type="dxa"/>
          </w:tcPr>
          <w:p w14:paraId="0CE99115" w14:textId="7C1F752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16" w14:textId="5DDE6189"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17" w14:textId="77777777" w:rsidR="0043751A" w:rsidRPr="00FA3A7F" w:rsidRDefault="0043751A" w:rsidP="003628A6">
            <w:pPr>
              <w:jc w:val="center"/>
              <w:rPr>
                <w:sz w:val="20"/>
              </w:rPr>
            </w:pPr>
          </w:p>
        </w:tc>
        <w:tc>
          <w:tcPr>
            <w:tcW w:w="0" w:type="auto"/>
          </w:tcPr>
          <w:p w14:paraId="0CE99118" w14:textId="3750B517"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19" w14:textId="2E3FF18C"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r>
      <w:tr w:rsidR="0043751A" w:rsidRPr="00FA3A7F" w14:paraId="0CE99121" w14:textId="77777777" w:rsidTr="00C7162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jc w:val="center"/>
        </w:trPr>
        <w:tc>
          <w:tcPr>
            <w:tcW w:w="0" w:type="auto"/>
            <w:gridSpan w:val="10"/>
          </w:tcPr>
          <w:p w14:paraId="0CE9911B" w14:textId="6622588E" w:rsidR="0043751A" w:rsidRPr="00FA3A7F" w:rsidRDefault="004173C8" w:rsidP="003628A6">
            <w:pPr>
              <w:pStyle w:val="Tabletext"/>
              <w:rPr>
                <w:sz w:val="20"/>
              </w:rPr>
            </w:pPr>
            <w:r w:rsidRPr="00FA3A7F">
              <w:rPr>
                <w:rFonts w:ascii="Wingdings 2" w:hAnsi="Wingdings 2"/>
                <w:sz w:val="20"/>
              </w:rPr>
              <w:t></w:t>
            </w:r>
            <w:r w:rsidR="0043751A" w:rsidRPr="00FA3A7F">
              <w:rPr>
                <w:sz w:val="20"/>
              </w:rPr>
              <w:tab/>
            </w:r>
            <w:r w:rsidR="0043751A" w:rsidRPr="00FA3A7F">
              <w:rPr>
                <w:sz w:val="20"/>
              </w:rPr>
              <w:tab/>
              <w:t>Applicable</w:t>
            </w:r>
          </w:p>
          <w:p w14:paraId="0CE9911C" w14:textId="4EAC317A" w:rsidR="0043751A" w:rsidRPr="00FA3A7F" w:rsidRDefault="0043751A" w:rsidP="003628A6">
            <w:pPr>
              <w:pStyle w:val="Tabletext"/>
              <w:rPr>
                <w:sz w:val="20"/>
              </w:rPr>
            </w:pPr>
            <w:r w:rsidRPr="00FA3A7F">
              <w:rPr>
                <w:sz w:val="20"/>
              </w:rPr>
              <w:t>(</w:t>
            </w:r>
            <w:r w:rsidR="004173C8" w:rsidRPr="00FA3A7F">
              <w:rPr>
                <w:rFonts w:ascii="Wingdings 2" w:hAnsi="Wingdings 2"/>
                <w:sz w:val="20"/>
              </w:rPr>
              <w:t></w:t>
            </w:r>
            <w:r w:rsidRPr="00FA3A7F">
              <w:rPr>
                <w:sz w:val="20"/>
              </w:rPr>
              <w:t>)</w:t>
            </w:r>
            <w:r w:rsidRPr="00FA3A7F">
              <w:rPr>
                <w:sz w:val="20"/>
              </w:rPr>
              <w:tab/>
            </w:r>
            <w:r w:rsidRPr="00FA3A7F">
              <w:rPr>
                <w:sz w:val="20"/>
              </w:rPr>
              <w:tab/>
              <w:t>Applicable with some caution</w:t>
            </w:r>
          </w:p>
          <w:p w14:paraId="0CE9911D" w14:textId="77777777" w:rsidR="0043751A" w:rsidRPr="00FA3A7F" w:rsidRDefault="0043751A" w:rsidP="003628A6">
            <w:pPr>
              <w:pStyle w:val="Tabletext"/>
              <w:rPr>
                <w:sz w:val="20"/>
              </w:rPr>
            </w:pPr>
            <w:r w:rsidRPr="00FA3A7F">
              <w:rPr>
                <w:sz w:val="20"/>
              </w:rPr>
              <w:t>NOTE 1 – Including modulated sine wave and Fourier spectra.</w:t>
            </w:r>
          </w:p>
          <w:p w14:paraId="0CE9911E" w14:textId="77777777" w:rsidR="0043751A" w:rsidRPr="00FA3A7F" w:rsidRDefault="0043751A" w:rsidP="003628A6">
            <w:pPr>
              <w:pStyle w:val="Tabletext"/>
              <w:rPr>
                <w:sz w:val="20"/>
              </w:rPr>
            </w:pPr>
            <w:r w:rsidRPr="00FA3A7F">
              <w:rPr>
                <w:sz w:val="20"/>
              </w:rPr>
              <w:t>NOTE 2 – Including pink, white and switched noise as well as modulated noise (MTF).</w:t>
            </w:r>
          </w:p>
          <w:p w14:paraId="0CE9911F" w14:textId="77777777" w:rsidR="0043751A" w:rsidRPr="00FA3A7F" w:rsidRDefault="0043751A" w:rsidP="003628A6">
            <w:pPr>
              <w:pStyle w:val="Tabletext"/>
              <w:rPr>
                <w:sz w:val="20"/>
              </w:rPr>
            </w:pPr>
            <w:r w:rsidRPr="00FA3A7F">
              <w:rPr>
                <w:sz w:val="20"/>
              </w:rPr>
              <w:t>NOTE 3 – Including various combinations of voiced sound and measurement signals (PN-sequence, sine, etc.).</w:t>
            </w:r>
          </w:p>
          <w:p w14:paraId="0CE99120" w14:textId="77777777" w:rsidR="0043751A" w:rsidRPr="00FA3A7F" w:rsidRDefault="0043751A" w:rsidP="003628A6">
            <w:pPr>
              <w:pStyle w:val="Tabletext"/>
              <w:rPr>
                <w:sz w:val="20"/>
              </w:rPr>
            </w:pPr>
            <w:r w:rsidRPr="00FA3A7F">
              <w:rPr>
                <w:sz w:val="20"/>
              </w:rPr>
              <w:t>NOTE 4 – Long-term values correspond to steady state behaviour of systems. Short-term values correspond to dynamic behaviour of systems.</w:t>
            </w:r>
          </w:p>
        </w:tc>
      </w:tr>
    </w:tbl>
    <w:p w14:paraId="754A5F6A" w14:textId="77777777" w:rsidR="001E5556" w:rsidRDefault="001E5556" w:rsidP="001E5556"/>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6"/>
        <w:gridCol w:w="1134"/>
        <w:gridCol w:w="993"/>
        <w:gridCol w:w="992"/>
        <w:gridCol w:w="1042"/>
        <w:gridCol w:w="595"/>
        <w:gridCol w:w="772"/>
        <w:gridCol w:w="772"/>
        <w:gridCol w:w="827"/>
        <w:gridCol w:w="816"/>
      </w:tblGrid>
      <w:tr w:rsidR="001E5556" w:rsidRPr="00FA3A7F" w14:paraId="16640766" w14:textId="77777777" w:rsidTr="001E5556">
        <w:trPr>
          <w:tblHeader/>
          <w:jc w:val="center"/>
        </w:trPr>
        <w:tc>
          <w:tcPr>
            <w:tcW w:w="9639" w:type="dxa"/>
            <w:gridSpan w:val="10"/>
            <w:tcBorders>
              <w:top w:val="nil"/>
              <w:left w:val="nil"/>
              <w:right w:val="nil"/>
            </w:tcBorders>
            <w:vAlign w:val="center"/>
          </w:tcPr>
          <w:p w14:paraId="1F623A51" w14:textId="65AD3BCE" w:rsidR="001E5556" w:rsidRPr="00FA3A7F" w:rsidRDefault="001E5556" w:rsidP="001E5556">
            <w:pPr>
              <w:pStyle w:val="TableNoTitle"/>
              <w:rPr>
                <w:sz w:val="20"/>
              </w:rPr>
            </w:pPr>
            <w:r w:rsidRPr="00FA3A7F">
              <w:t>Table 6-4 – Echo cancellers</w:t>
            </w:r>
          </w:p>
        </w:tc>
      </w:tr>
      <w:tr w:rsidR="00574C42" w:rsidRPr="00FA3A7F" w14:paraId="0CE9912F" w14:textId="77777777" w:rsidTr="001E5556">
        <w:trPr>
          <w:tblHeader/>
          <w:jc w:val="center"/>
        </w:trPr>
        <w:tc>
          <w:tcPr>
            <w:tcW w:w="1696" w:type="dxa"/>
            <w:vAlign w:val="center"/>
          </w:tcPr>
          <w:p w14:paraId="0CE99125" w14:textId="77777777" w:rsidR="0043751A" w:rsidRPr="00FA3A7F" w:rsidRDefault="0043751A" w:rsidP="003628A6">
            <w:pPr>
              <w:keepNext/>
              <w:keepLines/>
              <w:rPr>
                <w:sz w:val="20"/>
              </w:rPr>
            </w:pPr>
          </w:p>
        </w:tc>
        <w:tc>
          <w:tcPr>
            <w:tcW w:w="1134" w:type="dxa"/>
            <w:vAlign w:val="center"/>
          </w:tcPr>
          <w:p w14:paraId="0CE99126" w14:textId="77777777" w:rsidR="0043751A" w:rsidRPr="00FA3A7F" w:rsidRDefault="0043751A" w:rsidP="003628A6">
            <w:pPr>
              <w:pStyle w:val="Tablehead"/>
              <w:keepLines/>
              <w:rPr>
                <w:sz w:val="20"/>
              </w:rPr>
            </w:pPr>
            <w:r w:rsidRPr="00FA3A7F">
              <w:rPr>
                <w:sz w:val="20"/>
              </w:rPr>
              <w:t>Sine wave (Note 1)</w:t>
            </w:r>
          </w:p>
        </w:tc>
        <w:tc>
          <w:tcPr>
            <w:tcW w:w="993" w:type="dxa"/>
            <w:vAlign w:val="center"/>
          </w:tcPr>
          <w:p w14:paraId="0CE99127" w14:textId="77777777" w:rsidR="0043751A" w:rsidRPr="00FA3A7F" w:rsidRDefault="0043751A" w:rsidP="003628A6">
            <w:pPr>
              <w:pStyle w:val="Tablehead"/>
              <w:keepLines/>
              <w:rPr>
                <w:sz w:val="20"/>
              </w:rPr>
            </w:pPr>
            <w:r w:rsidRPr="00FA3A7F">
              <w:rPr>
                <w:sz w:val="20"/>
              </w:rPr>
              <w:t>Noise (Note 2)</w:t>
            </w:r>
          </w:p>
        </w:tc>
        <w:tc>
          <w:tcPr>
            <w:tcW w:w="992" w:type="dxa"/>
            <w:vAlign w:val="center"/>
          </w:tcPr>
          <w:p w14:paraId="0CE99128" w14:textId="77777777" w:rsidR="0043751A" w:rsidRPr="00FA3A7F" w:rsidRDefault="0043751A" w:rsidP="003628A6">
            <w:pPr>
              <w:pStyle w:val="Tablehead"/>
              <w:keepLines/>
              <w:rPr>
                <w:sz w:val="20"/>
              </w:rPr>
            </w:pPr>
            <w:r w:rsidRPr="00FA3A7F">
              <w:rPr>
                <w:sz w:val="20"/>
              </w:rPr>
              <w:t>CSS (Note 3)</w:t>
            </w:r>
          </w:p>
        </w:tc>
        <w:tc>
          <w:tcPr>
            <w:tcW w:w="1042" w:type="dxa"/>
            <w:vAlign w:val="center"/>
          </w:tcPr>
          <w:p w14:paraId="0CE99129" w14:textId="77777777" w:rsidR="0043751A" w:rsidRPr="00FA3A7F" w:rsidRDefault="0043751A" w:rsidP="003628A6">
            <w:pPr>
              <w:pStyle w:val="Tablehead"/>
              <w:keepLines/>
              <w:rPr>
                <w:sz w:val="20"/>
              </w:rPr>
            </w:pPr>
            <w:r w:rsidRPr="00FA3A7F">
              <w:rPr>
                <w:sz w:val="20"/>
              </w:rPr>
              <w:t>Probe tone</w:t>
            </w:r>
          </w:p>
        </w:tc>
        <w:tc>
          <w:tcPr>
            <w:tcW w:w="595" w:type="dxa"/>
            <w:vAlign w:val="center"/>
          </w:tcPr>
          <w:p w14:paraId="0CE9912A" w14:textId="77777777" w:rsidR="0043751A" w:rsidRPr="00FA3A7F" w:rsidRDefault="0043751A" w:rsidP="003628A6">
            <w:pPr>
              <w:pStyle w:val="Tablehead"/>
              <w:keepLines/>
              <w:rPr>
                <w:sz w:val="20"/>
              </w:rPr>
            </w:pPr>
            <w:r w:rsidRPr="00FA3A7F">
              <w:rPr>
                <w:sz w:val="20"/>
              </w:rPr>
              <w:t>SSG</w:t>
            </w:r>
          </w:p>
        </w:tc>
        <w:tc>
          <w:tcPr>
            <w:tcW w:w="0" w:type="auto"/>
            <w:vAlign w:val="center"/>
          </w:tcPr>
          <w:p w14:paraId="0CE9912B" w14:textId="77777777" w:rsidR="0043751A" w:rsidRPr="00FA3A7F" w:rsidRDefault="0043751A" w:rsidP="003628A6">
            <w:pPr>
              <w:pStyle w:val="Tablehead"/>
              <w:keepLines/>
              <w:rPr>
                <w:sz w:val="20"/>
              </w:rPr>
            </w:pPr>
            <w:r w:rsidRPr="00FA3A7F">
              <w:rPr>
                <w:sz w:val="20"/>
              </w:rPr>
              <w:t>ITU</w:t>
            </w:r>
            <w:r w:rsidRPr="00FA3A7F">
              <w:rPr>
                <w:sz w:val="20"/>
              </w:rPr>
              <w:noBreakHyphen/>
              <w:t>T</w:t>
            </w:r>
            <w:r w:rsidRPr="00FA3A7F">
              <w:rPr>
                <w:sz w:val="20"/>
              </w:rPr>
              <w:br/>
              <w:t>P.50</w:t>
            </w:r>
          </w:p>
        </w:tc>
        <w:tc>
          <w:tcPr>
            <w:tcW w:w="0" w:type="auto"/>
            <w:vAlign w:val="center"/>
          </w:tcPr>
          <w:p w14:paraId="0CE9912C" w14:textId="77777777" w:rsidR="0043751A" w:rsidRPr="00FA3A7F" w:rsidRDefault="0043751A" w:rsidP="003628A6">
            <w:pPr>
              <w:pStyle w:val="Tablehead"/>
              <w:keepLines/>
              <w:rPr>
                <w:sz w:val="20"/>
              </w:rPr>
            </w:pPr>
            <w:r w:rsidRPr="00FA3A7F">
              <w:rPr>
                <w:sz w:val="20"/>
              </w:rPr>
              <w:t>ITU</w:t>
            </w:r>
            <w:r w:rsidRPr="00FA3A7F">
              <w:rPr>
                <w:sz w:val="20"/>
              </w:rPr>
              <w:noBreakHyphen/>
              <w:t>T</w:t>
            </w:r>
            <w:r w:rsidRPr="00FA3A7F">
              <w:rPr>
                <w:sz w:val="20"/>
              </w:rPr>
              <w:br/>
              <w:t>P.59</w:t>
            </w:r>
          </w:p>
        </w:tc>
        <w:tc>
          <w:tcPr>
            <w:tcW w:w="0" w:type="auto"/>
            <w:vAlign w:val="center"/>
          </w:tcPr>
          <w:p w14:paraId="0CE9912D" w14:textId="77777777" w:rsidR="0043751A" w:rsidRPr="00FA3A7F" w:rsidRDefault="0043751A" w:rsidP="003628A6">
            <w:pPr>
              <w:pStyle w:val="Tablehead"/>
              <w:keepLines/>
              <w:rPr>
                <w:sz w:val="20"/>
              </w:rPr>
            </w:pPr>
            <w:r w:rsidRPr="00FA3A7F">
              <w:rPr>
                <w:sz w:val="20"/>
              </w:rPr>
              <w:t>MSMP</w:t>
            </w:r>
          </w:p>
        </w:tc>
        <w:tc>
          <w:tcPr>
            <w:tcW w:w="0" w:type="auto"/>
            <w:vAlign w:val="center"/>
          </w:tcPr>
          <w:p w14:paraId="0CE9912E" w14:textId="77777777" w:rsidR="0043751A" w:rsidRPr="00FA3A7F" w:rsidRDefault="0043751A" w:rsidP="003628A6">
            <w:pPr>
              <w:pStyle w:val="Tablehead"/>
              <w:keepLines/>
              <w:rPr>
                <w:sz w:val="20"/>
              </w:rPr>
            </w:pPr>
            <w:r w:rsidRPr="00FA3A7F">
              <w:rPr>
                <w:sz w:val="20"/>
              </w:rPr>
              <w:t>Speech</w:t>
            </w:r>
          </w:p>
        </w:tc>
      </w:tr>
      <w:tr w:rsidR="00574C42" w:rsidRPr="00FA3A7F" w14:paraId="0CE9913A" w14:textId="77777777" w:rsidTr="00574C42">
        <w:trPr>
          <w:jc w:val="center"/>
        </w:trPr>
        <w:tc>
          <w:tcPr>
            <w:tcW w:w="1696" w:type="dxa"/>
          </w:tcPr>
          <w:p w14:paraId="0CE99130" w14:textId="7CFD2D5C" w:rsidR="0043751A" w:rsidRPr="00FA3A7F" w:rsidRDefault="0043751A" w:rsidP="00574C42">
            <w:pPr>
              <w:pStyle w:val="Tabletext"/>
              <w:keepNext/>
              <w:keepLines/>
              <w:rPr>
                <w:sz w:val="20"/>
              </w:rPr>
            </w:pPr>
            <w:r w:rsidRPr="00FA3A7F">
              <w:rPr>
                <w:sz w:val="20"/>
              </w:rPr>
              <w:t>Level</w:t>
            </w:r>
            <w:r w:rsidR="00574C42" w:rsidRPr="00FA3A7F">
              <w:rPr>
                <w:sz w:val="20"/>
              </w:rPr>
              <w:t xml:space="preserve"> </w:t>
            </w:r>
            <w:r w:rsidRPr="00FA3A7F">
              <w:rPr>
                <w:sz w:val="20"/>
              </w:rPr>
              <w:t>measurements</w:t>
            </w:r>
          </w:p>
        </w:tc>
        <w:tc>
          <w:tcPr>
            <w:tcW w:w="1134" w:type="dxa"/>
          </w:tcPr>
          <w:p w14:paraId="0CE99131" w14:textId="77777777" w:rsidR="0043751A" w:rsidRPr="00FA3A7F" w:rsidRDefault="0043751A" w:rsidP="00C7162E">
            <w:pPr>
              <w:pStyle w:val="Tabletext"/>
            </w:pPr>
          </w:p>
        </w:tc>
        <w:tc>
          <w:tcPr>
            <w:tcW w:w="993" w:type="dxa"/>
          </w:tcPr>
          <w:p w14:paraId="0CE99132" w14:textId="3EF2F2C2"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33" w14:textId="0957C35D" w:rsidR="0043751A" w:rsidRPr="00FA3A7F" w:rsidRDefault="004173C8" w:rsidP="003628A6">
            <w:pPr>
              <w:pStyle w:val="Tabletext"/>
              <w:keepNext/>
              <w:keepLines/>
              <w:jc w:val="center"/>
              <w:rPr>
                <w:sz w:val="20"/>
              </w:rPr>
            </w:pPr>
            <w:r w:rsidRPr="00FA3A7F">
              <w:rPr>
                <w:rFonts w:ascii="Wingdings 2" w:hAnsi="Wingdings 2"/>
                <w:sz w:val="20"/>
              </w:rPr>
              <w:t></w:t>
            </w:r>
          </w:p>
        </w:tc>
        <w:tc>
          <w:tcPr>
            <w:tcW w:w="1042" w:type="dxa"/>
          </w:tcPr>
          <w:p w14:paraId="0CE99134" w14:textId="06EE73D2" w:rsidR="0043751A" w:rsidRPr="00FA3A7F" w:rsidRDefault="0043751A" w:rsidP="003628A6">
            <w:pPr>
              <w:pStyle w:val="Tabletext"/>
              <w:keepNext/>
              <w:keepLines/>
              <w:jc w:val="center"/>
              <w:rPr>
                <w:sz w:val="20"/>
              </w:rPr>
            </w:pPr>
            <w:r w:rsidRPr="00FA3A7F">
              <w:rPr>
                <w:sz w:val="20"/>
              </w:rPr>
              <w:t>(</w:t>
            </w:r>
            <w:r w:rsidR="004173C8" w:rsidRPr="00FA3A7F">
              <w:rPr>
                <w:rFonts w:ascii="Wingdings 2" w:hAnsi="Wingdings 2"/>
                <w:sz w:val="20"/>
              </w:rPr>
              <w:t></w:t>
            </w:r>
            <w:r w:rsidRPr="00FA3A7F">
              <w:rPr>
                <w:sz w:val="20"/>
              </w:rPr>
              <w:t>)</w:t>
            </w:r>
          </w:p>
        </w:tc>
        <w:tc>
          <w:tcPr>
            <w:tcW w:w="595" w:type="dxa"/>
          </w:tcPr>
          <w:p w14:paraId="0CE99135" w14:textId="04DDF923"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136" w14:textId="52AB6FE2"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137" w14:textId="15F00579"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138" w14:textId="340EBAAA" w:rsidR="0043751A" w:rsidRPr="00FA3A7F" w:rsidRDefault="004173C8" w:rsidP="003628A6">
            <w:pPr>
              <w:pStyle w:val="Tabletext"/>
              <w:keepNext/>
              <w:keepLines/>
              <w:jc w:val="center"/>
              <w:rPr>
                <w:sz w:val="20"/>
              </w:rPr>
            </w:pPr>
            <w:r w:rsidRPr="00FA3A7F">
              <w:rPr>
                <w:rFonts w:ascii="Wingdings 2" w:hAnsi="Wingdings 2"/>
                <w:sz w:val="20"/>
              </w:rPr>
              <w:t></w:t>
            </w:r>
          </w:p>
        </w:tc>
        <w:tc>
          <w:tcPr>
            <w:tcW w:w="0" w:type="auto"/>
          </w:tcPr>
          <w:p w14:paraId="0CE99139" w14:textId="341BDF14" w:rsidR="0043751A" w:rsidRPr="00FA3A7F" w:rsidRDefault="004173C8" w:rsidP="003628A6">
            <w:pPr>
              <w:pStyle w:val="Tabletext"/>
              <w:keepNext/>
              <w:keepLines/>
              <w:jc w:val="center"/>
              <w:rPr>
                <w:sz w:val="20"/>
              </w:rPr>
            </w:pPr>
            <w:r w:rsidRPr="00FA3A7F">
              <w:rPr>
                <w:rFonts w:ascii="Wingdings 2" w:hAnsi="Wingdings 2"/>
                <w:sz w:val="20"/>
              </w:rPr>
              <w:t></w:t>
            </w:r>
          </w:p>
        </w:tc>
      </w:tr>
      <w:tr w:rsidR="00574C42" w:rsidRPr="00FA3A7F" w14:paraId="0CE99145" w14:textId="77777777" w:rsidTr="00574C42">
        <w:trPr>
          <w:jc w:val="center"/>
        </w:trPr>
        <w:tc>
          <w:tcPr>
            <w:tcW w:w="1696" w:type="dxa"/>
          </w:tcPr>
          <w:p w14:paraId="0CE9913B" w14:textId="0E77BD49" w:rsidR="0043751A" w:rsidRPr="00FA3A7F" w:rsidRDefault="0043751A" w:rsidP="00574C42">
            <w:pPr>
              <w:pStyle w:val="Tabletext"/>
              <w:rPr>
                <w:sz w:val="20"/>
              </w:rPr>
            </w:pPr>
            <w:r w:rsidRPr="00FA3A7F">
              <w:rPr>
                <w:sz w:val="20"/>
              </w:rPr>
              <w:t>Delay</w:t>
            </w:r>
            <w:r w:rsidR="00574C42" w:rsidRPr="00FA3A7F">
              <w:rPr>
                <w:sz w:val="20"/>
              </w:rPr>
              <w:t xml:space="preserve"> </w:t>
            </w:r>
            <w:r w:rsidRPr="00FA3A7F">
              <w:rPr>
                <w:sz w:val="20"/>
              </w:rPr>
              <w:t>measurements</w:t>
            </w:r>
          </w:p>
        </w:tc>
        <w:tc>
          <w:tcPr>
            <w:tcW w:w="1134" w:type="dxa"/>
          </w:tcPr>
          <w:p w14:paraId="0CE9913C" w14:textId="77777777" w:rsidR="0043751A" w:rsidRPr="00FA3A7F" w:rsidRDefault="0043751A" w:rsidP="00C7162E">
            <w:pPr>
              <w:pStyle w:val="Tabletext"/>
            </w:pPr>
          </w:p>
        </w:tc>
        <w:tc>
          <w:tcPr>
            <w:tcW w:w="993" w:type="dxa"/>
          </w:tcPr>
          <w:p w14:paraId="0CE9913D" w14:textId="2C49DB82"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3E" w14:textId="2876CA84" w:rsidR="0043751A" w:rsidRPr="00FA3A7F" w:rsidRDefault="004173C8" w:rsidP="003628A6">
            <w:pPr>
              <w:pStyle w:val="Tabletext"/>
              <w:jc w:val="center"/>
              <w:rPr>
                <w:sz w:val="20"/>
              </w:rPr>
            </w:pPr>
            <w:r w:rsidRPr="00FA3A7F">
              <w:rPr>
                <w:rFonts w:ascii="Wingdings 2" w:hAnsi="Wingdings 2"/>
                <w:sz w:val="20"/>
              </w:rPr>
              <w:t></w:t>
            </w:r>
          </w:p>
        </w:tc>
        <w:tc>
          <w:tcPr>
            <w:tcW w:w="1042" w:type="dxa"/>
          </w:tcPr>
          <w:p w14:paraId="0CE9913F" w14:textId="77777777" w:rsidR="0043751A" w:rsidRPr="00FA3A7F" w:rsidRDefault="0043751A" w:rsidP="00C7162E">
            <w:pPr>
              <w:pStyle w:val="Tabletext"/>
            </w:pPr>
          </w:p>
        </w:tc>
        <w:tc>
          <w:tcPr>
            <w:tcW w:w="595" w:type="dxa"/>
          </w:tcPr>
          <w:p w14:paraId="0CE99140" w14:textId="77777777" w:rsidR="0043751A" w:rsidRPr="00FA3A7F" w:rsidRDefault="0043751A" w:rsidP="00C7162E">
            <w:pPr>
              <w:pStyle w:val="Tabletext"/>
            </w:pPr>
          </w:p>
        </w:tc>
        <w:tc>
          <w:tcPr>
            <w:tcW w:w="0" w:type="auto"/>
          </w:tcPr>
          <w:p w14:paraId="0CE99141" w14:textId="77777777" w:rsidR="0043751A" w:rsidRPr="00FA3A7F" w:rsidRDefault="0043751A" w:rsidP="00C7162E">
            <w:pPr>
              <w:pStyle w:val="Tabletext"/>
            </w:pPr>
          </w:p>
        </w:tc>
        <w:tc>
          <w:tcPr>
            <w:tcW w:w="0" w:type="auto"/>
          </w:tcPr>
          <w:p w14:paraId="0CE99142" w14:textId="77777777" w:rsidR="0043751A" w:rsidRPr="00FA3A7F" w:rsidRDefault="0043751A" w:rsidP="00C7162E">
            <w:pPr>
              <w:pStyle w:val="Tabletext"/>
            </w:pPr>
          </w:p>
        </w:tc>
        <w:tc>
          <w:tcPr>
            <w:tcW w:w="0" w:type="auto"/>
          </w:tcPr>
          <w:p w14:paraId="0CE99143" w14:textId="77777777" w:rsidR="0043751A" w:rsidRPr="00FA3A7F" w:rsidRDefault="0043751A" w:rsidP="00C7162E">
            <w:pPr>
              <w:pStyle w:val="Tabletext"/>
            </w:pPr>
          </w:p>
        </w:tc>
        <w:tc>
          <w:tcPr>
            <w:tcW w:w="0" w:type="auto"/>
          </w:tcPr>
          <w:p w14:paraId="0CE99144" w14:textId="7043FDF2"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150" w14:textId="77777777" w:rsidTr="00574C42">
        <w:trPr>
          <w:jc w:val="center"/>
        </w:trPr>
        <w:tc>
          <w:tcPr>
            <w:tcW w:w="1696" w:type="dxa"/>
          </w:tcPr>
          <w:p w14:paraId="0CE99146" w14:textId="3B6ABA18" w:rsidR="0043751A" w:rsidRPr="00FA3A7F" w:rsidRDefault="0043751A" w:rsidP="00574C42">
            <w:pPr>
              <w:pStyle w:val="Tabletext"/>
              <w:rPr>
                <w:sz w:val="20"/>
              </w:rPr>
            </w:pPr>
            <w:r w:rsidRPr="00FA3A7F">
              <w:rPr>
                <w:sz w:val="20"/>
              </w:rPr>
              <w:t>Switching</w:t>
            </w:r>
            <w:r w:rsidR="00574C42" w:rsidRPr="00FA3A7F">
              <w:rPr>
                <w:sz w:val="20"/>
              </w:rPr>
              <w:t xml:space="preserve"> </w:t>
            </w:r>
            <w:r w:rsidRPr="00FA3A7F">
              <w:rPr>
                <w:sz w:val="20"/>
              </w:rPr>
              <w:t>characteristics</w:t>
            </w:r>
          </w:p>
        </w:tc>
        <w:tc>
          <w:tcPr>
            <w:tcW w:w="1134" w:type="dxa"/>
          </w:tcPr>
          <w:p w14:paraId="0CE99147" w14:textId="7B721E8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3" w:type="dxa"/>
          </w:tcPr>
          <w:p w14:paraId="0CE99148" w14:textId="640922C9"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49" w14:textId="4D8876D3" w:rsidR="0043751A" w:rsidRPr="00FA3A7F" w:rsidRDefault="004173C8" w:rsidP="003628A6">
            <w:pPr>
              <w:pStyle w:val="Tabletext"/>
              <w:jc w:val="center"/>
              <w:rPr>
                <w:sz w:val="20"/>
              </w:rPr>
            </w:pPr>
            <w:r w:rsidRPr="00FA3A7F">
              <w:rPr>
                <w:rFonts w:ascii="Wingdings 2" w:hAnsi="Wingdings 2"/>
                <w:sz w:val="20"/>
              </w:rPr>
              <w:t></w:t>
            </w:r>
          </w:p>
        </w:tc>
        <w:tc>
          <w:tcPr>
            <w:tcW w:w="1042" w:type="dxa"/>
          </w:tcPr>
          <w:p w14:paraId="0CE9914A" w14:textId="77777777" w:rsidR="0043751A" w:rsidRPr="00FA3A7F" w:rsidRDefault="0043751A" w:rsidP="003628A6">
            <w:pPr>
              <w:jc w:val="center"/>
              <w:rPr>
                <w:sz w:val="20"/>
              </w:rPr>
            </w:pPr>
          </w:p>
        </w:tc>
        <w:tc>
          <w:tcPr>
            <w:tcW w:w="595" w:type="dxa"/>
          </w:tcPr>
          <w:p w14:paraId="0CE9914B" w14:textId="0743558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4C" w14:textId="77777777" w:rsidR="0043751A" w:rsidRPr="00FA3A7F" w:rsidRDefault="0043751A" w:rsidP="003628A6">
            <w:pPr>
              <w:pStyle w:val="Tabletext"/>
              <w:jc w:val="center"/>
              <w:rPr>
                <w:sz w:val="20"/>
              </w:rPr>
            </w:pPr>
          </w:p>
        </w:tc>
        <w:tc>
          <w:tcPr>
            <w:tcW w:w="0" w:type="auto"/>
          </w:tcPr>
          <w:p w14:paraId="0CE9914D" w14:textId="3D34932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4E" w14:textId="24FD1B3A"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4F" w14:textId="1D0A496D"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15B" w14:textId="77777777" w:rsidTr="00574C42">
        <w:trPr>
          <w:jc w:val="center"/>
        </w:trPr>
        <w:tc>
          <w:tcPr>
            <w:tcW w:w="1696" w:type="dxa"/>
          </w:tcPr>
          <w:p w14:paraId="0CE99151" w14:textId="40D026B0" w:rsidR="0043751A" w:rsidRPr="00FA3A7F" w:rsidRDefault="0043751A" w:rsidP="00574C42">
            <w:pPr>
              <w:pStyle w:val="Tabletext"/>
              <w:rPr>
                <w:sz w:val="20"/>
              </w:rPr>
            </w:pPr>
            <w:r w:rsidRPr="00FA3A7F">
              <w:rPr>
                <w:sz w:val="20"/>
              </w:rPr>
              <w:t>Background</w:t>
            </w:r>
            <w:r w:rsidR="00574C42" w:rsidRPr="00FA3A7F">
              <w:rPr>
                <w:sz w:val="20"/>
              </w:rPr>
              <w:t xml:space="preserve"> </w:t>
            </w:r>
            <w:r w:rsidRPr="00FA3A7F">
              <w:rPr>
                <w:sz w:val="20"/>
              </w:rPr>
              <w:t>noise</w:t>
            </w:r>
            <w:r w:rsidR="00574C42" w:rsidRPr="00FA3A7F">
              <w:rPr>
                <w:sz w:val="20"/>
              </w:rPr>
              <w:t xml:space="preserve"> </w:t>
            </w:r>
            <w:r w:rsidRPr="00FA3A7F">
              <w:rPr>
                <w:sz w:val="20"/>
              </w:rPr>
              <w:t>performance</w:t>
            </w:r>
          </w:p>
        </w:tc>
        <w:tc>
          <w:tcPr>
            <w:tcW w:w="1134" w:type="dxa"/>
          </w:tcPr>
          <w:p w14:paraId="0CE99152" w14:textId="77777777" w:rsidR="0043751A" w:rsidRPr="00FA3A7F" w:rsidRDefault="0043751A" w:rsidP="00C7162E">
            <w:pPr>
              <w:pStyle w:val="Tabletext"/>
            </w:pPr>
          </w:p>
        </w:tc>
        <w:tc>
          <w:tcPr>
            <w:tcW w:w="993" w:type="dxa"/>
          </w:tcPr>
          <w:p w14:paraId="0CE99153" w14:textId="2EAFADC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54" w14:textId="24AA29DF" w:rsidR="0043751A" w:rsidRPr="00FA3A7F" w:rsidRDefault="004173C8" w:rsidP="003628A6">
            <w:pPr>
              <w:pStyle w:val="Tabletext"/>
              <w:jc w:val="center"/>
              <w:rPr>
                <w:sz w:val="20"/>
              </w:rPr>
            </w:pPr>
            <w:r w:rsidRPr="00FA3A7F">
              <w:rPr>
                <w:rFonts w:ascii="Wingdings 2" w:hAnsi="Wingdings 2"/>
                <w:sz w:val="20"/>
              </w:rPr>
              <w:t></w:t>
            </w:r>
          </w:p>
        </w:tc>
        <w:tc>
          <w:tcPr>
            <w:tcW w:w="1042" w:type="dxa"/>
          </w:tcPr>
          <w:p w14:paraId="0CE99155" w14:textId="2F15188B"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595" w:type="dxa"/>
          </w:tcPr>
          <w:p w14:paraId="0CE99156" w14:textId="575B5FBE"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57" w14:textId="6774CE4B"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58" w14:textId="071AFE06"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59" w14:textId="318FD970"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5A" w14:textId="76956C6F" w:rsidR="0043751A" w:rsidRPr="00FA3A7F" w:rsidRDefault="004173C8" w:rsidP="003628A6">
            <w:pPr>
              <w:pStyle w:val="Tabletext"/>
              <w:jc w:val="center"/>
              <w:rPr>
                <w:sz w:val="20"/>
              </w:rPr>
            </w:pPr>
            <w:r w:rsidRPr="00FA3A7F">
              <w:rPr>
                <w:rFonts w:ascii="Wingdings 2" w:hAnsi="Wingdings 2"/>
                <w:sz w:val="20"/>
              </w:rPr>
              <w:t></w:t>
            </w:r>
          </w:p>
        </w:tc>
      </w:tr>
      <w:tr w:rsidR="00574C42" w:rsidRPr="00FA3A7F" w14:paraId="0CE99166" w14:textId="77777777" w:rsidTr="00574C42">
        <w:trPr>
          <w:jc w:val="center"/>
        </w:trPr>
        <w:tc>
          <w:tcPr>
            <w:tcW w:w="1696" w:type="dxa"/>
          </w:tcPr>
          <w:p w14:paraId="0CE9915C" w14:textId="5A71D933" w:rsidR="0043751A" w:rsidRPr="00FA3A7F" w:rsidRDefault="0043751A" w:rsidP="00E72305">
            <w:pPr>
              <w:pStyle w:val="Tabletext"/>
              <w:rPr>
                <w:sz w:val="20"/>
              </w:rPr>
            </w:pPr>
            <w:r w:rsidRPr="00FA3A7F">
              <w:rPr>
                <w:sz w:val="20"/>
              </w:rPr>
              <w:lastRenderedPageBreak/>
              <w:t>Echo loss,</w:t>
            </w:r>
            <w:r w:rsidR="00574C42" w:rsidRPr="00FA3A7F">
              <w:rPr>
                <w:sz w:val="20"/>
              </w:rPr>
              <w:t xml:space="preserve"> </w:t>
            </w:r>
            <w:r w:rsidRPr="00FA3A7F">
              <w:rPr>
                <w:sz w:val="20"/>
              </w:rPr>
              <w:t>terminal</w:t>
            </w:r>
            <w:r w:rsidR="00574C42" w:rsidRPr="00FA3A7F">
              <w:rPr>
                <w:sz w:val="20"/>
              </w:rPr>
              <w:t xml:space="preserve"> </w:t>
            </w:r>
            <w:r w:rsidRPr="00FA3A7F">
              <w:rPr>
                <w:sz w:val="20"/>
              </w:rPr>
              <w:t>coupling loss</w:t>
            </w:r>
          </w:p>
        </w:tc>
        <w:tc>
          <w:tcPr>
            <w:tcW w:w="1134" w:type="dxa"/>
          </w:tcPr>
          <w:p w14:paraId="0CE9915D" w14:textId="77777777" w:rsidR="0043751A" w:rsidRPr="00FA3A7F" w:rsidRDefault="0043751A" w:rsidP="00C7162E">
            <w:pPr>
              <w:pStyle w:val="Tabletext"/>
            </w:pPr>
          </w:p>
        </w:tc>
        <w:tc>
          <w:tcPr>
            <w:tcW w:w="993" w:type="dxa"/>
          </w:tcPr>
          <w:p w14:paraId="0CE9915E" w14:textId="5CA66AF8"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5F" w14:textId="7762861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1042" w:type="dxa"/>
          </w:tcPr>
          <w:p w14:paraId="0CE99160" w14:textId="19BEB33D"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595" w:type="dxa"/>
          </w:tcPr>
          <w:p w14:paraId="0CE99161" w14:textId="43EEFC4F"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62" w14:textId="425231AC"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63" w14:textId="66487E8E"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64" w14:textId="062BFD15" w:rsidR="0043751A" w:rsidRPr="00FA3A7F" w:rsidRDefault="004173C8" w:rsidP="003628A6">
            <w:pPr>
              <w:pStyle w:val="Tabletext"/>
              <w:jc w:val="center"/>
              <w:rPr>
                <w:sz w:val="20"/>
              </w:rPr>
            </w:pPr>
            <w:r w:rsidRPr="00FA3A7F">
              <w:rPr>
                <w:rFonts w:ascii="Wingdings 2" w:hAnsi="Wingdings 2"/>
                <w:sz w:val="20"/>
              </w:rPr>
              <w:t></w:t>
            </w:r>
          </w:p>
        </w:tc>
        <w:tc>
          <w:tcPr>
            <w:tcW w:w="0" w:type="auto"/>
          </w:tcPr>
          <w:p w14:paraId="0CE99165" w14:textId="6098CCE5"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r>
      <w:tr w:rsidR="00574C42" w:rsidRPr="00FA3A7F" w14:paraId="0CE99171" w14:textId="77777777" w:rsidTr="00574C42">
        <w:trPr>
          <w:jc w:val="center"/>
        </w:trPr>
        <w:tc>
          <w:tcPr>
            <w:tcW w:w="1696" w:type="dxa"/>
          </w:tcPr>
          <w:p w14:paraId="0CE99167" w14:textId="7DCD1609" w:rsidR="0043751A" w:rsidRPr="00FA3A7F" w:rsidRDefault="0043751A" w:rsidP="00574C42">
            <w:pPr>
              <w:pStyle w:val="Tabletext"/>
              <w:rPr>
                <w:sz w:val="20"/>
              </w:rPr>
            </w:pPr>
            <w:r w:rsidRPr="00FA3A7F">
              <w:rPr>
                <w:sz w:val="20"/>
              </w:rPr>
              <w:t>D</w:t>
            </w:r>
            <w:r w:rsidR="00423D96" w:rsidRPr="00FA3A7F">
              <w:rPr>
                <w:sz w:val="20"/>
              </w:rPr>
              <w:t>ouble-talk</w:t>
            </w:r>
            <w:r w:rsidR="00574C42" w:rsidRPr="00FA3A7F">
              <w:rPr>
                <w:sz w:val="20"/>
              </w:rPr>
              <w:t xml:space="preserve"> </w:t>
            </w:r>
            <w:r w:rsidRPr="00FA3A7F">
              <w:rPr>
                <w:sz w:val="20"/>
              </w:rPr>
              <w:t>performance</w:t>
            </w:r>
          </w:p>
        </w:tc>
        <w:tc>
          <w:tcPr>
            <w:tcW w:w="1134" w:type="dxa"/>
          </w:tcPr>
          <w:p w14:paraId="0CE99168" w14:textId="77777777" w:rsidR="0043751A" w:rsidRPr="00FA3A7F" w:rsidRDefault="0043751A" w:rsidP="00C7162E">
            <w:pPr>
              <w:pStyle w:val="Tabletext"/>
            </w:pPr>
          </w:p>
        </w:tc>
        <w:tc>
          <w:tcPr>
            <w:tcW w:w="993" w:type="dxa"/>
          </w:tcPr>
          <w:p w14:paraId="0CE99169" w14:textId="60F944DB"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992" w:type="dxa"/>
          </w:tcPr>
          <w:p w14:paraId="0CE9916A" w14:textId="55D37354" w:rsidR="0043751A" w:rsidRPr="00FA3A7F" w:rsidRDefault="004173C8" w:rsidP="003628A6">
            <w:pPr>
              <w:pStyle w:val="Tabletext"/>
              <w:jc w:val="center"/>
              <w:rPr>
                <w:sz w:val="20"/>
              </w:rPr>
            </w:pPr>
            <w:r w:rsidRPr="00FA3A7F">
              <w:rPr>
                <w:rFonts w:ascii="Wingdings 2" w:hAnsi="Wingdings 2"/>
                <w:sz w:val="20"/>
              </w:rPr>
              <w:t></w:t>
            </w:r>
          </w:p>
        </w:tc>
        <w:tc>
          <w:tcPr>
            <w:tcW w:w="1042" w:type="dxa"/>
          </w:tcPr>
          <w:p w14:paraId="0CE9916B" w14:textId="77777777" w:rsidR="0043751A" w:rsidRPr="00FA3A7F" w:rsidRDefault="0043751A" w:rsidP="00C7162E">
            <w:pPr>
              <w:pStyle w:val="Tabletext"/>
            </w:pPr>
          </w:p>
        </w:tc>
        <w:tc>
          <w:tcPr>
            <w:tcW w:w="595" w:type="dxa"/>
          </w:tcPr>
          <w:p w14:paraId="0CE9916C" w14:textId="2BFC3B54"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6D" w14:textId="77777777" w:rsidR="0043751A" w:rsidRPr="00FA3A7F" w:rsidRDefault="0043751A" w:rsidP="003628A6">
            <w:pPr>
              <w:pStyle w:val="Tabletext"/>
              <w:jc w:val="center"/>
              <w:rPr>
                <w:sz w:val="20"/>
              </w:rPr>
            </w:pPr>
          </w:p>
        </w:tc>
        <w:tc>
          <w:tcPr>
            <w:tcW w:w="0" w:type="auto"/>
          </w:tcPr>
          <w:p w14:paraId="0CE9916E" w14:textId="067CC8E1"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6F" w14:textId="7C331E86" w:rsidR="0043751A" w:rsidRPr="00FA3A7F" w:rsidRDefault="0043751A" w:rsidP="003628A6">
            <w:pPr>
              <w:pStyle w:val="Tabletext"/>
              <w:jc w:val="center"/>
              <w:rPr>
                <w:sz w:val="20"/>
              </w:rPr>
            </w:pPr>
            <w:r w:rsidRPr="00FA3A7F">
              <w:rPr>
                <w:sz w:val="20"/>
              </w:rPr>
              <w:t>(</w:t>
            </w:r>
            <w:r w:rsidR="004173C8" w:rsidRPr="00FA3A7F">
              <w:rPr>
                <w:rFonts w:ascii="Wingdings 2" w:hAnsi="Wingdings 2"/>
                <w:sz w:val="20"/>
              </w:rPr>
              <w:t></w:t>
            </w:r>
            <w:r w:rsidRPr="00FA3A7F">
              <w:rPr>
                <w:sz w:val="20"/>
              </w:rPr>
              <w:t>)</w:t>
            </w:r>
          </w:p>
        </w:tc>
        <w:tc>
          <w:tcPr>
            <w:tcW w:w="0" w:type="auto"/>
          </w:tcPr>
          <w:p w14:paraId="0CE99170" w14:textId="50270320" w:rsidR="0043751A" w:rsidRPr="00FA3A7F" w:rsidRDefault="004173C8" w:rsidP="003628A6">
            <w:pPr>
              <w:pStyle w:val="Tabletext"/>
              <w:jc w:val="center"/>
              <w:rPr>
                <w:sz w:val="20"/>
              </w:rPr>
            </w:pPr>
            <w:r w:rsidRPr="00FA3A7F">
              <w:rPr>
                <w:rFonts w:ascii="Wingdings 2" w:hAnsi="Wingdings 2"/>
                <w:sz w:val="20"/>
              </w:rPr>
              <w:t></w:t>
            </w:r>
          </w:p>
        </w:tc>
      </w:tr>
      <w:tr w:rsidR="0043751A" w:rsidRPr="00FA3A7F" w14:paraId="0CE99177" w14:textId="77777777" w:rsidTr="00226079">
        <w:trPr>
          <w:jc w:val="center"/>
        </w:trPr>
        <w:tc>
          <w:tcPr>
            <w:tcW w:w="0" w:type="auto"/>
            <w:gridSpan w:val="10"/>
          </w:tcPr>
          <w:p w14:paraId="0CE99172" w14:textId="03AFB3A0" w:rsidR="0043751A" w:rsidRPr="00FA3A7F" w:rsidRDefault="0043751A" w:rsidP="003628A6">
            <w:pPr>
              <w:pStyle w:val="Tabletext"/>
              <w:rPr>
                <w:sz w:val="20"/>
              </w:rPr>
            </w:pPr>
            <w:r w:rsidRPr="00FA3A7F">
              <w:rPr>
                <w:sz w:val="20"/>
              </w:rPr>
              <w:br w:type="page"/>
            </w:r>
            <w:r w:rsidR="005E5599" w:rsidRPr="00FA3A7F">
              <w:rPr>
                <w:rFonts w:ascii="Wingdings 2" w:hAnsi="Wingdings 2"/>
                <w:sz w:val="20"/>
              </w:rPr>
              <w:t></w:t>
            </w:r>
            <w:r w:rsidRPr="00FA3A7F">
              <w:rPr>
                <w:sz w:val="20"/>
              </w:rPr>
              <w:tab/>
            </w:r>
            <w:r w:rsidRPr="00FA3A7F">
              <w:rPr>
                <w:sz w:val="20"/>
              </w:rPr>
              <w:tab/>
              <w:t>Applicable</w:t>
            </w:r>
          </w:p>
          <w:p w14:paraId="0CE99173" w14:textId="068AC22B" w:rsidR="0043751A" w:rsidRPr="00FA3A7F" w:rsidRDefault="0043751A" w:rsidP="003628A6">
            <w:pPr>
              <w:pStyle w:val="Tabletext"/>
              <w:rPr>
                <w:sz w:val="20"/>
              </w:rPr>
            </w:pPr>
            <w:r w:rsidRPr="00FA3A7F">
              <w:rPr>
                <w:sz w:val="20"/>
              </w:rPr>
              <w:t>(</w:t>
            </w:r>
            <w:r w:rsidR="005E5599" w:rsidRPr="00FA3A7F">
              <w:rPr>
                <w:rFonts w:ascii="Wingdings 2" w:hAnsi="Wingdings 2"/>
                <w:sz w:val="20"/>
              </w:rPr>
              <w:t></w:t>
            </w:r>
            <w:r w:rsidRPr="00FA3A7F">
              <w:rPr>
                <w:sz w:val="20"/>
              </w:rPr>
              <w:t>)</w:t>
            </w:r>
            <w:r w:rsidRPr="00FA3A7F">
              <w:rPr>
                <w:sz w:val="20"/>
              </w:rPr>
              <w:tab/>
            </w:r>
            <w:r w:rsidRPr="00FA3A7F">
              <w:rPr>
                <w:sz w:val="20"/>
              </w:rPr>
              <w:tab/>
              <w:t>Applicable with some caution</w:t>
            </w:r>
          </w:p>
          <w:p w14:paraId="0CE99174" w14:textId="77777777" w:rsidR="0043751A" w:rsidRPr="00FA3A7F" w:rsidRDefault="0043751A" w:rsidP="003628A6">
            <w:pPr>
              <w:pStyle w:val="Tabletext"/>
              <w:rPr>
                <w:sz w:val="20"/>
              </w:rPr>
            </w:pPr>
            <w:r w:rsidRPr="00FA3A7F">
              <w:rPr>
                <w:sz w:val="20"/>
              </w:rPr>
              <w:t>NOTE 1 – Including modulated sine wave and Fourier spectra.</w:t>
            </w:r>
          </w:p>
          <w:p w14:paraId="0CE99175" w14:textId="77777777" w:rsidR="0043751A" w:rsidRPr="00FA3A7F" w:rsidRDefault="0043751A" w:rsidP="003628A6">
            <w:pPr>
              <w:pStyle w:val="Tabletext"/>
              <w:rPr>
                <w:sz w:val="20"/>
              </w:rPr>
            </w:pPr>
            <w:r w:rsidRPr="00FA3A7F">
              <w:rPr>
                <w:sz w:val="20"/>
              </w:rPr>
              <w:t>NOTE 2 – Including pink, white and switched noise as well as modulated noise (MTF).</w:t>
            </w:r>
          </w:p>
          <w:p w14:paraId="0CE99176" w14:textId="77777777" w:rsidR="0043751A" w:rsidRPr="00FA3A7F" w:rsidRDefault="0043751A" w:rsidP="003628A6">
            <w:pPr>
              <w:pStyle w:val="Tabletext"/>
              <w:rPr>
                <w:sz w:val="20"/>
              </w:rPr>
            </w:pPr>
            <w:r w:rsidRPr="00FA3A7F">
              <w:rPr>
                <w:sz w:val="20"/>
              </w:rPr>
              <w:t>NOTE 3 – Including various combinations of voiced sound and measurement signals (PN-sequence, sine, etc.).</w:t>
            </w:r>
          </w:p>
        </w:tc>
      </w:tr>
    </w:tbl>
    <w:p w14:paraId="0CE99178" w14:textId="77777777" w:rsidR="0043751A" w:rsidRPr="00FA3A7F" w:rsidRDefault="0043751A" w:rsidP="0043751A">
      <w:pPr>
        <w:pStyle w:val="Heading1"/>
      </w:pPr>
      <w:bookmarkStart w:id="141" w:name="_Toc372600746"/>
      <w:bookmarkStart w:id="142" w:name="_Toc379279923"/>
      <w:bookmarkStart w:id="143" w:name="_Toc506960424"/>
      <w:bookmarkStart w:id="144" w:name="_Toc512916789"/>
      <w:bookmarkStart w:id="145" w:name="_Toc517161738"/>
      <w:bookmarkStart w:id="146" w:name="_Toc180310782"/>
      <w:bookmarkStart w:id="147" w:name="_Toc182630642"/>
      <w:bookmarkStart w:id="148" w:name="_Toc184196564"/>
      <w:bookmarkStart w:id="149" w:name="_Toc250635799"/>
      <w:bookmarkStart w:id="150" w:name="_Toc250636717"/>
      <w:bookmarkStart w:id="151" w:name="_Toc263946251"/>
      <w:bookmarkStart w:id="152" w:name="_Toc269478632"/>
      <w:bookmarkStart w:id="153" w:name="_Toc269736556"/>
      <w:bookmarkStart w:id="154" w:name="_Toc315265513"/>
      <w:bookmarkStart w:id="155" w:name="_Toc315265846"/>
      <w:bookmarkStart w:id="156" w:name="_Toc358634893"/>
      <w:bookmarkStart w:id="157" w:name="_Toc359487274"/>
      <w:bookmarkStart w:id="158" w:name="_Toc360436463"/>
      <w:bookmarkStart w:id="159" w:name="_Toc478453935"/>
      <w:bookmarkStart w:id="160" w:name="_Toc482264406"/>
      <w:bookmarkStart w:id="161" w:name="_Toc520700848"/>
      <w:r w:rsidRPr="00FA3A7F">
        <w:t>7</w:t>
      </w:r>
      <w:r w:rsidRPr="00FA3A7F">
        <w:tab/>
        <w:t>Types of test signals</w:t>
      </w:r>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p>
    <w:p w14:paraId="0CE99179" w14:textId="3BDDC74F" w:rsidR="0043751A" w:rsidRPr="00FA3A7F" w:rsidRDefault="005E5599">
      <w:r w:rsidRPr="00FA3A7F">
        <w:t>Various</w:t>
      </w:r>
      <w:r w:rsidR="0043751A" w:rsidRPr="00FA3A7F">
        <w:t xml:space="preserve"> test signals with </w:t>
      </w:r>
      <w:r w:rsidRPr="00FA3A7F">
        <w:t>varying</w:t>
      </w:r>
      <w:r w:rsidR="0043751A" w:rsidRPr="00FA3A7F">
        <w:t xml:space="preserve"> levels of complexity are available and have been evaluated for different types of applications. According to the complexity</w:t>
      </w:r>
      <w:r w:rsidRPr="00FA3A7F">
        <w:t xml:space="preserve"> level</w:t>
      </w:r>
      <w:r w:rsidR="0043751A" w:rsidRPr="00FA3A7F">
        <w:t xml:space="preserve">, different groups of signals can be identified and are listed </w:t>
      </w:r>
      <w:r w:rsidRPr="00FA3A7F">
        <w:t>in clauses 7.1 to 7.4</w:t>
      </w:r>
      <w:r w:rsidR="0043751A" w:rsidRPr="00FA3A7F">
        <w:t>.</w:t>
      </w:r>
    </w:p>
    <w:p w14:paraId="0CE9917A" w14:textId="77777777" w:rsidR="0043751A" w:rsidRPr="00FA3A7F" w:rsidRDefault="0043751A" w:rsidP="0043751A">
      <w:pPr>
        <w:pStyle w:val="Heading2"/>
      </w:pPr>
      <w:bookmarkStart w:id="162" w:name="_Toc372600747"/>
      <w:bookmarkStart w:id="163" w:name="_Toc379279924"/>
      <w:bookmarkStart w:id="164" w:name="_Toc506960425"/>
      <w:bookmarkStart w:id="165" w:name="_Toc512916790"/>
      <w:bookmarkStart w:id="166" w:name="_Toc517161739"/>
      <w:bookmarkStart w:id="167" w:name="_Toc180310783"/>
      <w:bookmarkStart w:id="168" w:name="_Toc182630643"/>
      <w:bookmarkStart w:id="169" w:name="_Toc184196565"/>
      <w:bookmarkStart w:id="170" w:name="_Toc250635800"/>
      <w:bookmarkStart w:id="171" w:name="_Toc250636718"/>
      <w:bookmarkStart w:id="172" w:name="_Toc263946252"/>
      <w:bookmarkStart w:id="173" w:name="_Toc269478633"/>
      <w:bookmarkStart w:id="174" w:name="_Toc269736557"/>
      <w:bookmarkStart w:id="175" w:name="_Toc315265514"/>
      <w:bookmarkStart w:id="176" w:name="_Toc315265847"/>
      <w:bookmarkStart w:id="177" w:name="_Toc358634894"/>
      <w:bookmarkStart w:id="178" w:name="_Toc359487275"/>
      <w:bookmarkStart w:id="179" w:name="_Toc360436464"/>
      <w:bookmarkStart w:id="180" w:name="_Toc478453936"/>
      <w:bookmarkStart w:id="181" w:name="_Toc482264407"/>
      <w:bookmarkStart w:id="182" w:name="_Toc520700849"/>
      <w:r w:rsidRPr="00FA3A7F">
        <w:t>7.1</w:t>
      </w:r>
      <w:r w:rsidRPr="00FA3A7F">
        <w:tab/>
        <w:t>Non-speech-like (fully artificial) signals</w:t>
      </w:r>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p>
    <w:p w14:paraId="0CE9917B" w14:textId="13C9A73F" w:rsidR="0043751A" w:rsidRPr="00FA3A7F" w:rsidRDefault="0043751A">
      <w:r w:rsidRPr="00FA3A7F">
        <w:t xml:space="preserve">Non-speech-like signals are classical measurement signals. They can be divided into deterministic and random signals. Deterministic signals can be defined by a formula </w:t>
      </w:r>
      <w:r w:rsidR="00D435D1" w:rsidRPr="00FA3A7F">
        <w:t>that</w:t>
      </w:r>
      <w:r w:rsidRPr="00FA3A7F">
        <w:t xml:space="preserve"> fully describes the signal in the time or frequency domain</w:t>
      </w:r>
      <w:r w:rsidR="00D435D1" w:rsidRPr="00FA3A7F">
        <w:t>,</w:t>
      </w:r>
      <w:r w:rsidRPr="00FA3A7F">
        <w:t xml:space="preserve"> whereas random signals can be described by the signal statistics and long-term spectrum.</w:t>
      </w:r>
    </w:p>
    <w:p w14:paraId="0CE9917C" w14:textId="77777777" w:rsidR="0043751A" w:rsidRPr="00FA3A7F" w:rsidRDefault="0043751A" w:rsidP="0043751A">
      <w:pPr>
        <w:pStyle w:val="Heading3"/>
      </w:pPr>
      <w:bookmarkStart w:id="183" w:name="_Toc372600748"/>
      <w:bookmarkStart w:id="184" w:name="_Toc379279925"/>
      <w:bookmarkStart w:id="185" w:name="_Toc506960426"/>
      <w:bookmarkStart w:id="186" w:name="_Toc512916791"/>
      <w:bookmarkStart w:id="187" w:name="_Toc517161740"/>
      <w:bookmarkStart w:id="188" w:name="_Toc182630644"/>
      <w:bookmarkStart w:id="189" w:name="_Toc315265515"/>
      <w:bookmarkStart w:id="190" w:name="_Toc315265848"/>
      <w:r w:rsidRPr="00FA3A7F">
        <w:t>7.1.1</w:t>
      </w:r>
      <w:r w:rsidRPr="00FA3A7F">
        <w:tab/>
        <w:t>Deterministic signals</w:t>
      </w:r>
      <w:bookmarkEnd w:id="183"/>
      <w:bookmarkEnd w:id="184"/>
      <w:bookmarkEnd w:id="185"/>
      <w:bookmarkEnd w:id="186"/>
      <w:bookmarkEnd w:id="187"/>
      <w:bookmarkEnd w:id="188"/>
      <w:bookmarkEnd w:id="189"/>
      <w:bookmarkEnd w:id="190"/>
    </w:p>
    <w:p w14:paraId="0CE9917D" w14:textId="77777777" w:rsidR="0043751A" w:rsidRPr="00FA3A7F" w:rsidRDefault="0043751A" w:rsidP="0043751A">
      <w:pPr>
        <w:pStyle w:val="Heading4"/>
      </w:pPr>
      <w:bookmarkStart w:id="191" w:name="_Toc182630645"/>
      <w:r w:rsidRPr="00FA3A7F">
        <w:t>7.1.1.1</w:t>
      </w:r>
      <w:r w:rsidRPr="00FA3A7F">
        <w:tab/>
        <w:t>Description</w:t>
      </w:r>
      <w:bookmarkEnd w:id="191"/>
    </w:p>
    <w:p w14:paraId="0CE9917E" w14:textId="2C7DF7E7" w:rsidR="0043751A" w:rsidRPr="00FA3A7F" w:rsidRDefault="00C16372" w:rsidP="0043751A">
      <w:pPr>
        <w:pStyle w:val="enumlev1"/>
      </w:pPr>
      <w:r w:rsidRPr="00FA3A7F">
        <w:t>–</w:t>
      </w:r>
      <w:r w:rsidRPr="00FA3A7F">
        <w:tab/>
        <w:t>sine wave;</w:t>
      </w:r>
    </w:p>
    <w:p w14:paraId="0CE9917F" w14:textId="77777777" w:rsidR="0043751A" w:rsidRPr="00FA3A7F" w:rsidRDefault="0043751A" w:rsidP="0043751A">
      <w:pPr>
        <w:pStyle w:val="enumlev1"/>
      </w:pPr>
      <w:r w:rsidRPr="00FA3A7F">
        <w:t>–</w:t>
      </w:r>
      <w:r w:rsidRPr="00FA3A7F">
        <w:tab/>
        <w:t>modulated sine wave;</w:t>
      </w:r>
    </w:p>
    <w:p w14:paraId="0CE99180" w14:textId="77777777" w:rsidR="0043751A" w:rsidRPr="00FA3A7F" w:rsidRDefault="0043751A" w:rsidP="0043751A">
      <w:pPr>
        <w:pStyle w:val="enumlev1"/>
      </w:pPr>
      <w:r w:rsidRPr="00FA3A7F">
        <w:t>–</w:t>
      </w:r>
      <w:r w:rsidRPr="00FA3A7F">
        <w:tab/>
        <w:t>Fourier generated spectrum.</w:t>
      </w:r>
    </w:p>
    <w:p w14:paraId="0CE99181" w14:textId="3CE0C2AF" w:rsidR="0043751A" w:rsidRPr="00FA3A7F" w:rsidRDefault="0043751A">
      <w:r w:rsidRPr="00FA3A7F">
        <w:t xml:space="preserve">Deterministic signals for measurements in telephonometry are typically described in the frequency domain. The general description of a sinusoidal signal </w:t>
      </w:r>
      <w:r w:rsidR="00D435D1" w:rsidRPr="00FA3A7F">
        <w:t>that</w:t>
      </w:r>
      <w:r w:rsidRPr="00FA3A7F">
        <w:t xml:space="preserve"> might be modulated in amplitude or frequency is </w:t>
      </w:r>
      <w:r w:rsidR="009920E8" w:rsidRPr="00FA3A7F">
        <w:t>given in Equation 7-1</w:t>
      </w:r>
      <w:r w:rsidRPr="00FA3A7F">
        <w:t>:</w:t>
      </w:r>
    </w:p>
    <w:p w14:paraId="0CE99182" w14:textId="77777777" w:rsidR="0043751A" w:rsidRPr="00FA3A7F" w:rsidRDefault="0043751A" w:rsidP="0043751A">
      <w:pPr>
        <w:pStyle w:val="Equation"/>
      </w:pPr>
      <w:r w:rsidRPr="00FA3A7F">
        <w:tab/>
      </w:r>
      <w:r w:rsidRPr="00FA3A7F">
        <w:tab/>
      </w:r>
      <w:r w:rsidR="005E5599" w:rsidRPr="00FA3A7F">
        <w:rPr>
          <w:position w:val="-12"/>
        </w:rPr>
        <w:object w:dxaOrig="6000" w:dyaOrig="360" w14:anchorId="0CE99A3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pt;height:20.4pt" o:ole="">
            <v:imagedata r:id="rId36" o:title=""/>
          </v:shape>
          <o:OLEObject Type="Embed" ProgID="Equation.3" ShapeID="_x0000_i1025" DrawAspect="Content" ObjectID="_1595480606" r:id="rId37"/>
        </w:object>
      </w:r>
      <w:r w:rsidRPr="00FA3A7F">
        <w:tab/>
        <w:t>(7-1)</w:t>
      </w:r>
    </w:p>
    <w:p w14:paraId="0CE99183" w14:textId="77777777" w:rsidR="0043751A" w:rsidRPr="00FA3A7F" w:rsidRDefault="0043751A" w:rsidP="0043751A">
      <w:pPr>
        <w:pStyle w:val="Equationlegend"/>
      </w:pPr>
      <w:r w:rsidRPr="00FA3A7F">
        <w:tab/>
      </w:r>
      <w:r w:rsidRPr="00FA3A7F">
        <w:rPr>
          <w:i/>
          <w:iCs/>
        </w:rPr>
        <w:t>A</w:t>
      </w:r>
      <w:r w:rsidRPr="00FA3A7F">
        <w:tab/>
        <w:t>signal amplitude</w:t>
      </w:r>
    </w:p>
    <w:p w14:paraId="0CE99184" w14:textId="77777777" w:rsidR="0043751A" w:rsidRPr="00FA3A7F" w:rsidRDefault="0043751A" w:rsidP="0043751A">
      <w:pPr>
        <w:pStyle w:val="Equationlegend"/>
      </w:pPr>
      <w:r w:rsidRPr="00FA3A7F">
        <w:tab/>
      </w:r>
      <w:r w:rsidRPr="00FA3A7F">
        <w:rPr>
          <w:i/>
          <w:iCs/>
        </w:rPr>
        <w:t>μ</w:t>
      </w:r>
      <w:r w:rsidRPr="00FA3A7F">
        <w:rPr>
          <w:vertAlign w:val="subscript"/>
        </w:rPr>
        <w:t>am</w:t>
      </w:r>
      <w:r w:rsidRPr="00FA3A7F">
        <w:tab/>
        <w:t>modulation factor of amplitude modulation</w:t>
      </w:r>
    </w:p>
    <w:p w14:paraId="0CE99185" w14:textId="77777777" w:rsidR="0043751A" w:rsidRPr="00FA3A7F" w:rsidRDefault="0043751A" w:rsidP="0043751A">
      <w:pPr>
        <w:pStyle w:val="Equationlegend"/>
      </w:pPr>
      <w:r w:rsidRPr="00FA3A7F">
        <w:tab/>
      </w:r>
      <w:r w:rsidRPr="00FA3A7F">
        <w:rPr>
          <w:i/>
          <w:iCs/>
        </w:rPr>
        <w:t>ƒ</w:t>
      </w:r>
      <w:r w:rsidRPr="00FA3A7F">
        <w:rPr>
          <w:vertAlign w:val="subscript"/>
        </w:rPr>
        <w:t>am</w:t>
      </w:r>
      <w:r w:rsidRPr="00FA3A7F">
        <w:tab/>
        <w:t>modulation frequency of amplitude modulation</w:t>
      </w:r>
    </w:p>
    <w:p w14:paraId="0CE99186" w14:textId="77777777" w:rsidR="0043751A" w:rsidRPr="00FA3A7F" w:rsidRDefault="0043751A" w:rsidP="0043751A">
      <w:pPr>
        <w:pStyle w:val="Equationlegend"/>
      </w:pPr>
      <w:r w:rsidRPr="00FA3A7F">
        <w:tab/>
        <w:t>ƒ</w:t>
      </w:r>
      <w:r w:rsidRPr="00FA3A7F">
        <w:rPr>
          <w:vertAlign w:val="subscript"/>
        </w:rPr>
        <w:t>0</w:t>
      </w:r>
      <w:r w:rsidRPr="00FA3A7F">
        <w:tab/>
        <w:t>carrier frequency</w:t>
      </w:r>
    </w:p>
    <w:p w14:paraId="0CE99187" w14:textId="77777777" w:rsidR="0043751A" w:rsidRPr="00FA3A7F" w:rsidRDefault="0043751A" w:rsidP="0043751A">
      <w:pPr>
        <w:pStyle w:val="Equationlegend"/>
      </w:pPr>
      <w:r w:rsidRPr="00FA3A7F">
        <w:tab/>
      </w:r>
      <w:r w:rsidRPr="00FA3A7F">
        <w:rPr>
          <w:i/>
          <w:iCs/>
        </w:rPr>
        <w:t>μ</w:t>
      </w:r>
      <w:r w:rsidRPr="00FA3A7F">
        <w:rPr>
          <w:vertAlign w:val="subscript"/>
        </w:rPr>
        <w:t>fm</w:t>
      </w:r>
      <w:r w:rsidRPr="00FA3A7F">
        <w:tab/>
        <w:t>modulation factor of frequency modulation</w:t>
      </w:r>
    </w:p>
    <w:p w14:paraId="0CE99188" w14:textId="77777777" w:rsidR="0043751A" w:rsidRPr="00FA3A7F" w:rsidRDefault="0043751A" w:rsidP="0043751A">
      <w:pPr>
        <w:pStyle w:val="Equationlegend"/>
      </w:pPr>
      <w:r w:rsidRPr="00FA3A7F">
        <w:tab/>
        <w:t>ƒ</w:t>
      </w:r>
      <w:r w:rsidRPr="00FA3A7F">
        <w:rPr>
          <w:vertAlign w:val="subscript"/>
        </w:rPr>
        <w:t>fm</w:t>
      </w:r>
      <w:r w:rsidRPr="00FA3A7F">
        <w:tab/>
        <w:t>modulation frequency of frequency modulation</w:t>
      </w:r>
    </w:p>
    <w:p w14:paraId="0CE99189" w14:textId="77777777" w:rsidR="0043751A" w:rsidRPr="00FA3A7F" w:rsidRDefault="0043751A" w:rsidP="0043751A">
      <w:pPr>
        <w:pStyle w:val="Equationlegend"/>
      </w:pPr>
      <w:r w:rsidRPr="00FA3A7F">
        <w:tab/>
      </w:r>
      <w:r w:rsidRPr="00FA3A7F">
        <w:rPr>
          <w:i/>
          <w:iCs/>
        </w:rPr>
        <w:t>t</w:t>
      </w:r>
      <w:r w:rsidRPr="00FA3A7F">
        <w:tab/>
        <w:t>time</w:t>
      </w:r>
    </w:p>
    <w:p w14:paraId="0CE9918A" w14:textId="00097B8A" w:rsidR="0043751A" w:rsidRPr="00FA3A7F" w:rsidRDefault="0043751A" w:rsidP="0043751A">
      <w:r w:rsidRPr="00FA3A7F">
        <w:t>A linear frequency sweep is described by</w:t>
      </w:r>
      <w:r w:rsidR="009920E8" w:rsidRPr="00FA3A7F">
        <w:t xml:space="preserve"> Equation </w:t>
      </w:r>
      <w:r w:rsidR="005E5599" w:rsidRPr="00FA3A7F">
        <w:t>7-2</w:t>
      </w:r>
      <w:r w:rsidRPr="00FA3A7F">
        <w:t xml:space="preserve">: </w:t>
      </w:r>
    </w:p>
    <w:p w14:paraId="0CE9918B" w14:textId="77777777" w:rsidR="0043751A" w:rsidRPr="00FA3A7F" w:rsidRDefault="0043751A" w:rsidP="0043751A">
      <w:pPr>
        <w:pStyle w:val="Equation"/>
      </w:pPr>
      <w:r w:rsidRPr="00FA3A7F">
        <w:tab/>
      </w:r>
      <w:r w:rsidRPr="00FA3A7F">
        <w:tab/>
      </w:r>
      <w:r w:rsidR="00AA5622" w:rsidRPr="00FA3A7F">
        <w:rPr>
          <w:position w:val="-12"/>
        </w:rPr>
        <w:object w:dxaOrig="3980" w:dyaOrig="360" w14:anchorId="0CE99A40">
          <v:shape id="_x0000_i1026" type="#_x0000_t75" style="width:202.2pt;height:19.2pt" o:ole="">
            <v:imagedata r:id="rId38" o:title=""/>
          </v:shape>
          <o:OLEObject Type="Embed" ProgID="Equation.3" ShapeID="_x0000_i1026" DrawAspect="Content" ObjectID="_1595480607" r:id="rId39"/>
        </w:object>
      </w:r>
      <w:r w:rsidRPr="00FA3A7F">
        <w:tab/>
        <w:t>(7-2)</w:t>
      </w:r>
    </w:p>
    <w:p w14:paraId="0CE9918C" w14:textId="77777777" w:rsidR="0043751A" w:rsidRPr="00FA3A7F" w:rsidRDefault="0043751A" w:rsidP="0043751A">
      <w:pPr>
        <w:pStyle w:val="Equationlegend"/>
      </w:pPr>
      <w:r w:rsidRPr="00FA3A7F">
        <w:lastRenderedPageBreak/>
        <w:tab/>
        <w:t>s</w:t>
      </w:r>
      <w:r w:rsidRPr="00FA3A7F">
        <w:tab/>
        <w:t>sweep rate</w:t>
      </w:r>
    </w:p>
    <w:p w14:paraId="0CE9918D" w14:textId="77777777" w:rsidR="0043751A" w:rsidRPr="00FA3A7F" w:rsidRDefault="0043751A" w:rsidP="0043751A">
      <w:pPr>
        <w:pStyle w:val="Equationlegend"/>
      </w:pPr>
      <w:r w:rsidRPr="00FA3A7F">
        <w:tab/>
      </w:r>
      <w:r w:rsidRPr="00FA3A7F">
        <w:rPr>
          <w:i/>
          <w:iCs/>
        </w:rPr>
        <w:t>f</w:t>
      </w:r>
      <w:r w:rsidRPr="00FA3A7F">
        <w:rPr>
          <w:vertAlign w:val="subscript"/>
        </w:rPr>
        <w:t>0</w:t>
      </w:r>
      <w:r w:rsidRPr="00FA3A7F">
        <w:tab/>
        <w:t>starting frequency</w:t>
      </w:r>
    </w:p>
    <w:p w14:paraId="0CE9918E" w14:textId="77777777" w:rsidR="0043751A" w:rsidRPr="00FA3A7F" w:rsidRDefault="0043751A" w:rsidP="0043751A">
      <w:r w:rsidRPr="00FA3A7F">
        <w:t>The logarithmic sweep is described by:</w:t>
      </w:r>
    </w:p>
    <w:p w14:paraId="0CE9918F" w14:textId="77777777" w:rsidR="0043751A" w:rsidRPr="00FA3A7F" w:rsidRDefault="0043751A" w:rsidP="0043751A">
      <w:pPr>
        <w:pStyle w:val="Equation"/>
      </w:pPr>
      <w:r w:rsidRPr="00FA3A7F">
        <w:tab/>
      </w:r>
      <w:r w:rsidRPr="00FA3A7F">
        <w:tab/>
      </w:r>
      <w:r w:rsidR="00AA5622" w:rsidRPr="00FA3A7F">
        <w:rPr>
          <w:position w:val="-30"/>
        </w:rPr>
        <w:object w:dxaOrig="4880" w:dyaOrig="720" w14:anchorId="0CE99A41">
          <v:shape id="_x0000_i1027" type="#_x0000_t75" style="width:244.2pt;height:34.8pt" o:ole="">
            <v:imagedata r:id="rId40" o:title=""/>
          </v:shape>
          <o:OLEObject Type="Embed" ProgID="Equation.3" ShapeID="_x0000_i1027" DrawAspect="Content" ObjectID="_1595480608" r:id="rId41"/>
        </w:object>
      </w:r>
      <w:r w:rsidRPr="00FA3A7F">
        <w:tab/>
        <w:t>(7-3)</w:t>
      </w:r>
    </w:p>
    <w:p w14:paraId="0CE99190" w14:textId="77777777" w:rsidR="0043751A" w:rsidRPr="00FA3A7F" w:rsidRDefault="0043751A" w:rsidP="0043751A">
      <w:pPr>
        <w:pStyle w:val="Equationlegend"/>
      </w:pPr>
      <w:r w:rsidRPr="00FA3A7F">
        <w:tab/>
      </w:r>
      <w:r w:rsidRPr="00FA3A7F">
        <w:rPr>
          <w:i/>
          <w:iCs/>
        </w:rPr>
        <w:t>Td</w:t>
      </w:r>
      <w:r w:rsidRPr="00FA3A7F">
        <w:tab/>
        <w:t>time taken to sweep one octave</w:t>
      </w:r>
    </w:p>
    <w:p w14:paraId="0CE99191" w14:textId="77777777" w:rsidR="0043751A" w:rsidRPr="00FA3A7F" w:rsidRDefault="0043751A" w:rsidP="0043751A">
      <w:r w:rsidRPr="00FA3A7F">
        <w:t>A multiple sinusoidal spectrum can be described by its Fourier spectrum and can be denoted as follows:</w:t>
      </w:r>
    </w:p>
    <w:p w14:paraId="0CE99192" w14:textId="77777777" w:rsidR="0043751A" w:rsidRPr="00FA3A7F" w:rsidRDefault="0043751A" w:rsidP="0043751A">
      <w:pPr>
        <w:pStyle w:val="Equation"/>
      </w:pPr>
      <w:r w:rsidRPr="00FA3A7F">
        <w:tab/>
      </w:r>
      <w:r w:rsidRPr="00FA3A7F">
        <w:tab/>
      </w:r>
      <w:r w:rsidR="007268BC" w:rsidRPr="00FA3A7F">
        <w:rPr>
          <w:position w:val="-28"/>
        </w:rPr>
        <w:object w:dxaOrig="2940" w:dyaOrig="540" w14:anchorId="0CE99A42">
          <v:shape id="_x0000_i1028" type="#_x0000_t75" style="width:144.6pt;height:27pt" o:ole="">
            <v:imagedata r:id="rId42" o:title=""/>
          </v:shape>
          <o:OLEObject Type="Embed" ProgID="Equation.3" ShapeID="_x0000_i1028" DrawAspect="Content" ObjectID="_1595480609" r:id="rId43"/>
        </w:object>
      </w:r>
      <w:r w:rsidRPr="00FA3A7F">
        <w:tab/>
        <w:t>(7-4)</w:t>
      </w:r>
    </w:p>
    <w:p w14:paraId="0CE99193" w14:textId="77777777" w:rsidR="0043751A" w:rsidRPr="00FA3A7F" w:rsidRDefault="0043751A" w:rsidP="0043751A">
      <w:pPr>
        <w:pStyle w:val="Equationlegend"/>
        <w:keepNext/>
        <w:keepLines/>
      </w:pPr>
      <w:r w:rsidRPr="00FA3A7F">
        <w:tab/>
      </w:r>
      <w:r w:rsidRPr="00FA3A7F">
        <w:rPr>
          <w:i/>
          <w:iCs/>
        </w:rPr>
        <w:t>A</w:t>
      </w:r>
      <w:r w:rsidRPr="00FA3A7F">
        <w:rPr>
          <w:i/>
          <w:iCs/>
          <w:vertAlign w:val="subscript"/>
        </w:rPr>
        <w:t>n</w:t>
      </w:r>
      <w:r w:rsidRPr="00FA3A7F">
        <w:tab/>
        <w:t xml:space="preserve">amplitude of frequency component </w:t>
      </w:r>
      <w:r w:rsidRPr="00FA3A7F">
        <w:rPr>
          <w:i/>
          <w:iCs/>
        </w:rPr>
        <w:t>n</w:t>
      </w:r>
    </w:p>
    <w:p w14:paraId="0CE99194" w14:textId="77777777" w:rsidR="0043751A" w:rsidRPr="00FA3A7F" w:rsidRDefault="0043751A" w:rsidP="0043751A">
      <w:pPr>
        <w:pStyle w:val="Equationlegend"/>
      </w:pPr>
      <w:r w:rsidRPr="00FA3A7F">
        <w:tab/>
      </w:r>
      <w:r w:rsidRPr="00FA3A7F">
        <w:rPr>
          <w:i/>
          <w:iCs/>
        </w:rPr>
        <w:t>f</w:t>
      </w:r>
      <w:r w:rsidRPr="00FA3A7F">
        <w:rPr>
          <w:i/>
          <w:iCs/>
          <w:vertAlign w:val="subscript"/>
        </w:rPr>
        <w:t>n</w:t>
      </w:r>
      <w:r w:rsidRPr="00FA3A7F">
        <w:tab/>
        <w:t xml:space="preserve">frequency of frequency component </w:t>
      </w:r>
      <w:r w:rsidRPr="00FA3A7F">
        <w:rPr>
          <w:i/>
          <w:iCs/>
        </w:rPr>
        <w:t>n</w:t>
      </w:r>
    </w:p>
    <w:p w14:paraId="0CE99195" w14:textId="77777777" w:rsidR="0043751A" w:rsidRPr="00FA3A7F" w:rsidRDefault="0043751A" w:rsidP="0043751A">
      <w:pPr>
        <w:pStyle w:val="Equationlegend"/>
      </w:pPr>
      <w:r w:rsidRPr="00FA3A7F">
        <w:tab/>
      </w:r>
      <w:r w:rsidRPr="00FA3A7F">
        <w:rPr>
          <w:i/>
          <w:iCs/>
        </w:rPr>
        <w:t>φ</w:t>
      </w:r>
      <w:r w:rsidRPr="00FA3A7F">
        <w:rPr>
          <w:i/>
          <w:iCs/>
          <w:vertAlign w:val="subscript"/>
        </w:rPr>
        <w:t>n</w:t>
      </w:r>
      <w:r w:rsidRPr="00FA3A7F">
        <w:rPr>
          <w:sz w:val="22"/>
        </w:rPr>
        <w:tab/>
      </w:r>
      <w:r w:rsidRPr="00FA3A7F">
        <w:t xml:space="preserve">phase of frequency component </w:t>
      </w:r>
      <w:r w:rsidRPr="00FA3A7F">
        <w:rPr>
          <w:i/>
          <w:iCs/>
        </w:rPr>
        <w:t>n</w:t>
      </w:r>
    </w:p>
    <w:p w14:paraId="0CE99196" w14:textId="77777777" w:rsidR="0043751A" w:rsidRPr="00FA3A7F" w:rsidRDefault="0043751A" w:rsidP="0043751A">
      <w:pPr>
        <w:pStyle w:val="Equationlegend"/>
      </w:pPr>
      <w:r w:rsidRPr="00FA3A7F">
        <w:tab/>
      </w:r>
      <w:r w:rsidRPr="00FA3A7F">
        <w:rPr>
          <w:i/>
          <w:iCs/>
        </w:rPr>
        <w:t>t</w:t>
      </w:r>
      <w:r w:rsidRPr="00FA3A7F">
        <w:tab/>
        <w:t>time</w:t>
      </w:r>
    </w:p>
    <w:p w14:paraId="0CE99197" w14:textId="159985EC" w:rsidR="0043751A" w:rsidRPr="00FA3A7F" w:rsidRDefault="0043751A" w:rsidP="0043751A">
      <w:r w:rsidRPr="00FA3A7F">
        <w:t xml:space="preserve">A pseudo noise </w:t>
      </w:r>
      <w:r w:rsidR="00D75A49" w:rsidRPr="00FA3A7F">
        <w:t xml:space="preserve">(PN) </w:t>
      </w:r>
      <w:r w:rsidRPr="00FA3A7F">
        <w:t>signal as described in clause 7.2.1.1 can be considered as a special form of a</w:t>
      </w:r>
      <w:r w:rsidR="00D435D1" w:rsidRPr="00FA3A7F">
        <w:t>n</w:t>
      </w:r>
      <w:r w:rsidRPr="00FA3A7F">
        <w:t xml:space="preserve"> FFT</w:t>
      </w:r>
      <w:r w:rsidRPr="00FA3A7F">
        <w:noBreakHyphen/>
        <w:t>adapted multiple sinusoidal signal. Whereas discrete sine signals are normally applied at fixed levels independent of frequency, multiple sinusoidal and swept sine signals are often applied with a frequency weighting which matches the spectrum of speech more closely.</w:t>
      </w:r>
    </w:p>
    <w:p w14:paraId="0CE99198" w14:textId="77777777" w:rsidR="0043751A" w:rsidRPr="00FA3A7F" w:rsidRDefault="0043751A" w:rsidP="0043751A">
      <w:pPr>
        <w:pStyle w:val="Heading4"/>
      </w:pPr>
      <w:bookmarkStart w:id="192" w:name="_Toc182630646"/>
      <w:r w:rsidRPr="00FA3A7F">
        <w:t>7.1.1.2</w:t>
      </w:r>
      <w:r w:rsidRPr="00FA3A7F">
        <w:tab/>
        <w:t>Application</w:t>
      </w:r>
      <w:bookmarkEnd w:id="192"/>
    </w:p>
    <w:p w14:paraId="0CE99199" w14:textId="5F9E8460" w:rsidR="0043751A" w:rsidRPr="00FA3A7F" w:rsidRDefault="0043751A" w:rsidP="0043751A">
      <w:r w:rsidRPr="00FA3A7F">
        <w:t xml:space="preserve">Deterministic signals can always be used to determine the transfer characteristics of linear </w:t>
      </w:r>
      <w:r w:rsidR="008E2978" w:rsidRPr="00FA3A7F">
        <w:t>time-invariant</w:t>
      </w:r>
      <w:r w:rsidRPr="00FA3A7F">
        <w:t xml:space="preserve"> </w:t>
      </w:r>
      <w:r w:rsidR="006D04F4" w:rsidRPr="00FA3A7F">
        <w:t xml:space="preserve">(LTI) </w:t>
      </w:r>
      <w:r w:rsidRPr="00FA3A7F">
        <w:t>systems mainly in the frequency domain. Typically</w:t>
      </w:r>
      <w:r w:rsidR="00D435D1" w:rsidRPr="00FA3A7F">
        <w:t>,</w:t>
      </w:r>
      <w:r w:rsidRPr="00FA3A7F">
        <w:t xml:space="preserve"> such signals are used to determine harmonic distortion and intermodulation distortion. The advantage of those signals is easy handling, determination of system parameters simply by level measurements.</w:t>
      </w:r>
    </w:p>
    <w:p w14:paraId="0CE9919A" w14:textId="77777777" w:rsidR="0043751A" w:rsidRPr="00FA3A7F" w:rsidRDefault="0043751A" w:rsidP="0043751A">
      <w:r w:rsidRPr="00FA3A7F">
        <w:t>The advantage of the logarithmic sweep is that the effective frequency resolution is more similar to the human ear frequency resolution.</w:t>
      </w:r>
    </w:p>
    <w:p w14:paraId="0CE9919B" w14:textId="6E087561" w:rsidR="0043751A" w:rsidRPr="00FA3A7F" w:rsidRDefault="0043751A" w:rsidP="0043751A">
      <w:r w:rsidRPr="00FA3A7F">
        <w:t>The linear sweep allows the measurement result to be monitored and processed directly in the frequency domain</w:t>
      </w:r>
      <w:r w:rsidR="005C7A37" w:rsidRPr="00FA3A7F">
        <w:t>,</w:t>
      </w:r>
      <w:r w:rsidRPr="00FA3A7F">
        <w:t xml:space="preserve"> as well as in the time domain using, for example, </w:t>
      </w:r>
      <w:r w:rsidR="006D04F4" w:rsidRPr="00FA3A7F">
        <w:t>fast Fourier transform (</w:t>
      </w:r>
      <w:r w:rsidRPr="00FA3A7F">
        <w:t>FFT</w:t>
      </w:r>
      <w:r w:rsidR="006D04F4" w:rsidRPr="00FA3A7F">
        <w:t>)</w:t>
      </w:r>
      <w:r w:rsidRPr="00FA3A7F">
        <w:t xml:space="preserve"> techniques. In addition, especially the linear sweep offers opportunities for suppression of unwanted noise and isolation of electrical or acoustical echoes.</w:t>
      </w:r>
    </w:p>
    <w:p w14:paraId="0CE9919C" w14:textId="77777777" w:rsidR="0043751A" w:rsidRPr="00FA3A7F" w:rsidRDefault="0043751A" w:rsidP="0043751A">
      <w:r w:rsidRPr="00FA3A7F">
        <w:t>Care needs to be taken for all discrete or multi-sinusoidal signals for use in measuring devices using adaptive techniques. The autocorrelation function of the measurement signal should not be periodically within the processing window of the device under test.</w:t>
      </w:r>
    </w:p>
    <w:p w14:paraId="0CE9919D" w14:textId="77777777" w:rsidR="0043751A" w:rsidRPr="00FA3A7F" w:rsidRDefault="0043751A" w:rsidP="0043751A">
      <w:pPr>
        <w:pStyle w:val="Heading3"/>
      </w:pPr>
      <w:bookmarkStart w:id="193" w:name="_Toc372600749"/>
      <w:bookmarkStart w:id="194" w:name="_Toc379279926"/>
      <w:bookmarkStart w:id="195" w:name="_Toc506960427"/>
      <w:bookmarkStart w:id="196" w:name="_Toc512916792"/>
      <w:bookmarkStart w:id="197" w:name="_Toc517161741"/>
      <w:bookmarkStart w:id="198" w:name="_Toc182630647"/>
      <w:bookmarkStart w:id="199" w:name="_Toc315265516"/>
      <w:bookmarkStart w:id="200" w:name="_Toc315265849"/>
      <w:r w:rsidRPr="00FA3A7F">
        <w:t>7.1.2</w:t>
      </w:r>
      <w:r w:rsidRPr="00FA3A7F">
        <w:tab/>
        <w:t>Random signals</w:t>
      </w:r>
      <w:bookmarkEnd w:id="193"/>
      <w:bookmarkEnd w:id="194"/>
      <w:bookmarkEnd w:id="195"/>
      <w:bookmarkEnd w:id="196"/>
      <w:bookmarkEnd w:id="197"/>
      <w:bookmarkEnd w:id="198"/>
      <w:bookmarkEnd w:id="199"/>
      <w:bookmarkEnd w:id="200"/>
    </w:p>
    <w:p w14:paraId="0CE9919E" w14:textId="77777777" w:rsidR="0043751A" w:rsidRPr="00FA3A7F" w:rsidRDefault="0043751A" w:rsidP="0043751A">
      <w:pPr>
        <w:pStyle w:val="Heading4"/>
      </w:pPr>
      <w:bookmarkStart w:id="201" w:name="_Toc182630648"/>
      <w:r w:rsidRPr="00FA3A7F">
        <w:t>7.1.2.1</w:t>
      </w:r>
      <w:r w:rsidRPr="00FA3A7F">
        <w:tab/>
        <w:t>Description</w:t>
      </w:r>
      <w:bookmarkEnd w:id="201"/>
    </w:p>
    <w:p w14:paraId="0CE9919F" w14:textId="77777777" w:rsidR="0043751A" w:rsidRPr="00FA3A7F" w:rsidRDefault="0043751A" w:rsidP="00533E06">
      <w:pPr>
        <w:pStyle w:val="Headingb"/>
      </w:pPr>
      <w:r w:rsidRPr="00FA3A7F">
        <w:t>Random noise</w:t>
      </w:r>
    </w:p>
    <w:p w14:paraId="0CE991A0" w14:textId="29607A09" w:rsidR="0043751A" w:rsidRPr="00FA3A7F" w:rsidRDefault="0043751A">
      <w:r w:rsidRPr="00FA3A7F">
        <w:t xml:space="preserve">Random noise can be determined by its statistical characteristics, the long-term power density spectrum, </w:t>
      </w:r>
      <w:r w:rsidR="00D435D1" w:rsidRPr="00FA3A7F">
        <w:t xml:space="preserve">and </w:t>
      </w:r>
      <w:r w:rsidRPr="00FA3A7F">
        <w:t xml:space="preserve">one- and two-dimensional probability density function </w:t>
      </w:r>
      <w:r w:rsidR="00407B2A" w:rsidRPr="00FA3A7F">
        <w:t xml:space="preserve">(PDF) </w:t>
      </w:r>
      <w:r w:rsidRPr="00FA3A7F">
        <w:t>or simply as a time history i</w:t>
      </w:r>
      <w:r w:rsidR="00D435D1" w:rsidRPr="00FA3A7F">
        <w:t>f</w:t>
      </w:r>
      <w:r w:rsidRPr="00FA3A7F">
        <w:t xml:space="preserve"> the random signal is sampled. The following signals are typically used in telephonometry:</w:t>
      </w:r>
    </w:p>
    <w:p w14:paraId="0CE991A1" w14:textId="77777777" w:rsidR="0043751A" w:rsidRPr="00FA3A7F" w:rsidRDefault="0043751A" w:rsidP="0043751A">
      <w:pPr>
        <w:pStyle w:val="Headingb"/>
      </w:pPr>
      <w:r w:rsidRPr="00FA3A7F">
        <w:t>White noise</w:t>
      </w:r>
    </w:p>
    <w:p w14:paraId="0CE991A2" w14:textId="77777777" w:rsidR="0043751A" w:rsidRPr="00FA3A7F" w:rsidRDefault="0043751A" w:rsidP="0043751A">
      <w:pPr>
        <w:pStyle w:val="enumlev1"/>
      </w:pPr>
      <w:r w:rsidRPr="00FA3A7F">
        <w:t>–</w:t>
      </w:r>
      <w:r w:rsidRPr="00FA3A7F">
        <w:tab/>
        <w:t>Frequency characteristics: Lower and upper limit of the generated power density spectrum are defined by the application, typically the long-term power density spectrum is described.</w:t>
      </w:r>
    </w:p>
    <w:p w14:paraId="0CE991A3" w14:textId="75367A64" w:rsidR="0043751A" w:rsidRPr="00FA3A7F" w:rsidRDefault="0043751A">
      <w:pPr>
        <w:pStyle w:val="enumlev1"/>
      </w:pPr>
      <w:r w:rsidRPr="00FA3A7F">
        <w:lastRenderedPageBreak/>
        <w:t>–</w:t>
      </w:r>
      <w:r w:rsidRPr="00FA3A7F">
        <w:tab/>
        <w:t>Probability density function: Typically Gaussian distribution with a crest factor of 11 dB </w:t>
      </w:r>
      <w:r w:rsidRPr="00FA3A7F">
        <w:sym w:font="Symbol" w:char="F0B1"/>
      </w:r>
      <w:r w:rsidR="007268BC" w:rsidRPr="00FA3A7F">
        <w:t xml:space="preserve"> </w:t>
      </w:r>
      <w:r w:rsidRPr="00FA3A7F">
        <w:t>1 dB.</w:t>
      </w:r>
    </w:p>
    <w:p w14:paraId="0CE991A4" w14:textId="77777777" w:rsidR="0043751A" w:rsidRPr="00FA3A7F" w:rsidRDefault="0043751A" w:rsidP="0043751A">
      <w:pPr>
        <w:pStyle w:val="Headingb"/>
      </w:pPr>
      <w:r w:rsidRPr="00FA3A7F">
        <w:t>Pink noise</w:t>
      </w:r>
    </w:p>
    <w:p w14:paraId="0CE991A5" w14:textId="77777777" w:rsidR="0043751A" w:rsidRPr="00FA3A7F" w:rsidRDefault="0043751A" w:rsidP="0043751A">
      <w:pPr>
        <w:pStyle w:val="enumlev1"/>
      </w:pPr>
      <w:r w:rsidRPr="00FA3A7F">
        <w:t>–</w:t>
      </w:r>
      <w:r w:rsidRPr="00FA3A7F">
        <w:tab/>
        <w:t>Frequency characteristics: The power density spectrum of the signal shows a decrease of 3 dB/octave, lower and upper limit of the generated power density spectrum are defined by the application, typically the long-term power density spectrum is described.</w:t>
      </w:r>
    </w:p>
    <w:p w14:paraId="0CE991A6" w14:textId="46024756" w:rsidR="0043751A" w:rsidRPr="00FA3A7F" w:rsidRDefault="0043751A">
      <w:pPr>
        <w:pStyle w:val="enumlev1"/>
      </w:pPr>
      <w:r w:rsidRPr="00FA3A7F">
        <w:t>–</w:t>
      </w:r>
      <w:r w:rsidRPr="00FA3A7F">
        <w:tab/>
        <w:t>Probability density function: Typically Gaussian distribution with a crest factor of 11 dB </w:t>
      </w:r>
      <w:r w:rsidRPr="00FA3A7F">
        <w:sym w:font="Symbol" w:char="F0B1"/>
      </w:r>
      <w:r w:rsidR="007268BC" w:rsidRPr="00FA3A7F">
        <w:t xml:space="preserve"> </w:t>
      </w:r>
      <w:r w:rsidRPr="00FA3A7F">
        <w:t>1 dB.</w:t>
      </w:r>
    </w:p>
    <w:p w14:paraId="0CE991A7" w14:textId="60779591" w:rsidR="0043751A" w:rsidRPr="00FA3A7F" w:rsidRDefault="0043751A">
      <w:r w:rsidRPr="00FA3A7F">
        <w:t xml:space="preserve">For use in telephonometry, these signals are often modulated by </w:t>
      </w:r>
      <w:r w:rsidR="007268BC" w:rsidRPr="00FA3A7F">
        <w:t xml:space="preserve">a </w:t>
      </w:r>
      <w:r w:rsidRPr="00FA3A7F">
        <w:t>rectangular modulating signal (ON/OFF</w:t>
      </w:r>
      <w:r w:rsidR="007268BC" w:rsidRPr="00FA3A7F">
        <w:t xml:space="preserve"> </w:t>
      </w:r>
      <w:r w:rsidRPr="00FA3A7F">
        <w:t>modulation). Typical modulating parameters are: 250 ms ON and 150 ms OFF. By this modulation, the typical modulation of speech is simulated in a very simple way.</w:t>
      </w:r>
    </w:p>
    <w:p w14:paraId="0CE991A8" w14:textId="77777777" w:rsidR="0043751A" w:rsidRPr="00FA3A7F" w:rsidRDefault="0043751A" w:rsidP="0043751A">
      <w:pPr>
        <w:pStyle w:val="Heading4"/>
      </w:pPr>
      <w:bookmarkStart w:id="202" w:name="_Toc182630649"/>
      <w:r w:rsidRPr="00FA3A7F">
        <w:t>7.1.2.2</w:t>
      </w:r>
      <w:r w:rsidRPr="00FA3A7F">
        <w:tab/>
        <w:t>Application</w:t>
      </w:r>
      <w:bookmarkEnd w:id="202"/>
    </w:p>
    <w:p w14:paraId="0CE991A9" w14:textId="4D535AAE" w:rsidR="0043751A" w:rsidRPr="00FA3A7F" w:rsidRDefault="0043751A" w:rsidP="006D04F4">
      <w:r w:rsidRPr="00FA3A7F">
        <w:t xml:space="preserve">Random signals are typically used for </w:t>
      </w:r>
      <w:r w:rsidR="006D04F4" w:rsidRPr="00FA3A7F">
        <w:t>LTI</w:t>
      </w:r>
      <w:r w:rsidRPr="00FA3A7F">
        <w:t xml:space="preserve"> systems to determine broadband levels or levels in fractal octave bands. In addition, such signals may be used to determine the transfer characteristics in the frequency domain</w:t>
      </w:r>
      <w:r w:rsidR="004F7A97" w:rsidRPr="00FA3A7F">
        <w:t>,</w:t>
      </w:r>
      <w:r w:rsidRPr="00FA3A7F">
        <w:t xml:space="preserve"> such as frequency response or loudness ratings.</w:t>
      </w:r>
    </w:p>
    <w:p w14:paraId="0CE991AA" w14:textId="77777777" w:rsidR="0043751A" w:rsidRPr="00FA3A7F" w:rsidRDefault="0043751A" w:rsidP="0043751A">
      <w:r w:rsidRPr="00FA3A7F">
        <w:t>When using random signals for measurements, long averaging times (typically &gt;10 s) are always required.</w:t>
      </w:r>
    </w:p>
    <w:p w14:paraId="0CE991AB" w14:textId="77777777" w:rsidR="0043751A" w:rsidRPr="00FA3A7F" w:rsidRDefault="0043751A" w:rsidP="0043751A">
      <w:pPr>
        <w:pStyle w:val="Heading3"/>
      </w:pPr>
      <w:bookmarkStart w:id="203" w:name="_Toc372600750"/>
      <w:bookmarkStart w:id="204" w:name="_Toc379279927"/>
      <w:bookmarkStart w:id="205" w:name="_Toc506960428"/>
      <w:bookmarkStart w:id="206" w:name="_Toc512916793"/>
      <w:bookmarkStart w:id="207" w:name="_Toc517161742"/>
      <w:bookmarkStart w:id="208" w:name="_Toc182630650"/>
      <w:bookmarkStart w:id="209" w:name="_Toc315265517"/>
      <w:bookmarkStart w:id="210" w:name="_Toc315265850"/>
      <w:r w:rsidRPr="00FA3A7F">
        <w:t>7.1.3</w:t>
      </w:r>
      <w:r w:rsidRPr="00FA3A7F">
        <w:tab/>
        <w:t>Combined random and deterministic signals</w:t>
      </w:r>
      <w:bookmarkEnd w:id="203"/>
      <w:bookmarkEnd w:id="204"/>
      <w:bookmarkEnd w:id="205"/>
      <w:bookmarkEnd w:id="206"/>
      <w:bookmarkEnd w:id="207"/>
      <w:bookmarkEnd w:id="208"/>
      <w:bookmarkEnd w:id="209"/>
      <w:bookmarkEnd w:id="210"/>
    </w:p>
    <w:p w14:paraId="0CE991AC" w14:textId="77777777" w:rsidR="0043751A" w:rsidRPr="00FA3A7F" w:rsidRDefault="0043751A" w:rsidP="0043751A">
      <w:pPr>
        <w:pStyle w:val="Heading4"/>
      </w:pPr>
      <w:bookmarkStart w:id="211" w:name="_Toc182630651"/>
      <w:r w:rsidRPr="00FA3A7F">
        <w:t>7.1.3.1</w:t>
      </w:r>
      <w:r w:rsidRPr="00FA3A7F">
        <w:tab/>
        <w:t>Description</w:t>
      </w:r>
      <w:bookmarkEnd w:id="211"/>
    </w:p>
    <w:p w14:paraId="0CE991AD" w14:textId="77777777" w:rsidR="0043751A" w:rsidRPr="00FA3A7F" w:rsidRDefault="0043751A" w:rsidP="0043751A">
      <w:r w:rsidRPr="00FA3A7F">
        <w:t xml:space="preserve">By modulating random noise with a deterministic signal, one can obtain the modulation transfer function (MTF) of a system. If we take, for example, a noise signal with an average Intensity </w:t>
      </w:r>
      <w:r w:rsidRPr="00FA3A7F">
        <w:rPr>
          <w:position w:val="-4"/>
        </w:rPr>
        <w:object w:dxaOrig="200" w:dyaOrig="320" w14:anchorId="0CE99A43">
          <v:shape id="_x0000_i1029" type="#_x0000_t75" style="width:6.6pt;height:13.8pt" o:ole="">
            <v:imagedata r:id="rId44" o:title=""/>
          </v:shape>
          <o:OLEObject Type="Embed" ProgID="Equation.3" ShapeID="_x0000_i1029" DrawAspect="Content" ObjectID="_1595480610" r:id="rId45"/>
        </w:object>
      </w:r>
      <w:r w:rsidRPr="00FA3A7F">
        <w:t xml:space="preserve">(t) and modulate it with a sinusoidal signal of the frequency </w:t>
      </w:r>
      <w:r w:rsidRPr="00FA3A7F">
        <w:rPr>
          <w:i/>
          <w:iCs/>
        </w:rPr>
        <w:t>f</w:t>
      </w:r>
      <w:r w:rsidRPr="00FA3A7F">
        <w:t xml:space="preserve"> with a modulation index </w:t>
      </w:r>
      <w:r w:rsidRPr="00FA3A7F">
        <w:rPr>
          <w:i/>
          <w:iCs/>
        </w:rPr>
        <w:t>m</w:t>
      </w:r>
      <w:r w:rsidRPr="00FA3A7F">
        <w:t xml:space="preserve"> = 1, we get a signal:</w:t>
      </w:r>
    </w:p>
    <w:p w14:paraId="0CE991AE" w14:textId="5228537A" w:rsidR="0043751A" w:rsidRPr="00FA3A7F" w:rsidRDefault="0043751A" w:rsidP="00731A27">
      <w:pPr>
        <w:pStyle w:val="Equation"/>
      </w:pPr>
      <w:r w:rsidRPr="00FA3A7F">
        <w:tab/>
      </w:r>
      <w:r w:rsidRPr="00FA3A7F">
        <w:tab/>
      </w:r>
      <w:r w:rsidR="00B53CC2" w:rsidRPr="00FA3A7F">
        <w:rPr>
          <w:position w:val="-10"/>
          <w:sz w:val="22"/>
          <w:szCs w:val="18"/>
        </w:rPr>
        <w:object w:dxaOrig="2420" w:dyaOrig="380" w14:anchorId="0CE99A44">
          <v:shape id="_x0000_i1030" type="#_x0000_t75" style="width:133.2pt;height:21.6pt" o:ole="">
            <v:imagedata r:id="rId46" o:title=""/>
          </v:shape>
          <o:OLEObject Type="Embed" ProgID="Equation.3" ShapeID="_x0000_i1030" DrawAspect="Content" ObjectID="_1595480611" r:id="rId47"/>
        </w:object>
      </w:r>
      <w:r w:rsidRPr="00FA3A7F">
        <w:tab/>
        <w:t>(7-5)</w:t>
      </w:r>
    </w:p>
    <w:p w14:paraId="0CE991AF" w14:textId="77777777" w:rsidR="0043751A" w:rsidRPr="00FA3A7F" w:rsidRDefault="0043751A" w:rsidP="0043751A">
      <w:pPr>
        <w:pStyle w:val="Heading4"/>
      </w:pPr>
      <w:bookmarkStart w:id="212" w:name="_Toc182630652"/>
      <w:r w:rsidRPr="00FA3A7F">
        <w:t>7.1.3.2</w:t>
      </w:r>
      <w:r w:rsidRPr="00FA3A7F">
        <w:tab/>
        <w:t>Application</w:t>
      </w:r>
      <w:bookmarkEnd w:id="212"/>
    </w:p>
    <w:p w14:paraId="0CE991B0" w14:textId="27E24943" w:rsidR="0043751A" w:rsidRPr="00FA3A7F" w:rsidRDefault="0043751A" w:rsidP="00407B2A">
      <w:r w:rsidRPr="00FA3A7F">
        <w:t>If this signal is applied to a system, the MTF [b-Steeneken</w:t>
      </w:r>
      <w:r w:rsidR="005B1772" w:rsidRPr="00FA3A7F">
        <w:t>, 1980</w:t>
      </w:r>
      <w:r w:rsidRPr="00FA3A7F">
        <w:t xml:space="preserve">] can be measured by measuring the modulation index </w:t>
      </w:r>
      <w:r w:rsidRPr="00FA3A7F">
        <w:rPr>
          <w:i/>
          <w:iCs/>
        </w:rPr>
        <w:t>m</w:t>
      </w:r>
      <w:r w:rsidRPr="00FA3A7F">
        <w:t>(</w:t>
      </w:r>
      <w:r w:rsidRPr="00FA3A7F">
        <w:rPr>
          <w:i/>
          <w:iCs/>
        </w:rPr>
        <w:t>f</w:t>
      </w:r>
      <w:r w:rsidRPr="00FA3A7F">
        <w:t>) of the output of the system. By measuring and interpreting the MTF in the right way, the speech intelligibility of a system can be predicted to a certain extent (see clause 7.2.2).</w:t>
      </w:r>
    </w:p>
    <w:p w14:paraId="0CE991B1" w14:textId="77777777" w:rsidR="0043751A" w:rsidRPr="00FA3A7F" w:rsidRDefault="0043751A" w:rsidP="0043751A">
      <w:pPr>
        <w:pStyle w:val="Heading2"/>
      </w:pPr>
      <w:bookmarkStart w:id="213" w:name="_Toc372600751"/>
      <w:bookmarkStart w:id="214" w:name="_Toc379279928"/>
      <w:bookmarkStart w:id="215" w:name="_Toc506960429"/>
      <w:bookmarkStart w:id="216" w:name="_Toc512916794"/>
      <w:bookmarkStart w:id="217" w:name="_Toc517161743"/>
      <w:bookmarkStart w:id="218" w:name="_Toc180310784"/>
      <w:bookmarkStart w:id="219" w:name="_Toc182630653"/>
      <w:bookmarkStart w:id="220" w:name="_Toc184196566"/>
      <w:bookmarkStart w:id="221" w:name="_Toc250635801"/>
      <w:bookmarkStart w:id="222" w:name="_Toc250636719"/>
      <w:bookmarkStart w:id="223" w:name="_Toc263946253"/>
      <w:bookmarkStart w:id="224" w:name="_Toc269478634"/>
      <w:bookmarkStart w:id="225" w:name="_Toc269736558"/>
      <w:bookmarkStart w:id="226" w:name="_Toc315265518"/>
      <w:bookmarkStart w:id="227" w:name="_Toc315265851"/>
      <w:bookmarkStart w:id="228" w:name="_Toc358634895"/>
      <w:bookmarkStart w:id="229" w:name="_Toc359487276"/>
      <w:bookmarkStart w:id="230" w:name="_Toc360436465"/>
      <w:bookmarkStart w:id="231" w:name="_Toc478453937"/>
      <w:bookmarkStart w:id="232" w:name="_Toc482264408"/>
      <w:bookmarkStart w:id="233" w:name="_Toc520700850"/>
      <w:r w:rsidRPr="00FA3A7F">
        <w:t>7.2</w:t>
      </w:r>
      <w:r w:rsidRPr="00FA3A7F">
        <w:tab/>
        <w:t>Speech-like signals</w:t>
      </w:r>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p>
    <w:p w14:paraId="0CE991B2" w14:textId="77777777" w:rsidR="0043751A" w:rsidRPr="00FA3A7F" w:rsidRDefault="0043751A" w:rsidP="0043751A">
      <w:r w:rsidRPr="00FA3A7F">
        <w:t>Speech-like signals exist up to various kinds of complexity. The degree of complexity is always related to the typical parameters of speech simulated by the speech-like signal. In general, the classes of signals listed below can be found.</w:t>
      </w:r>
    </w:p>
    <w:p w14:paraId="0CE991B3" w14:textId="0E318F28" w:rsidR="0043751A" w:rsidRPr="00FA3A7F" w:rsidRDefault="0043751A" w:rsidP="0043751A">
      <w:pPr>
        <w:rPr>
          <w:b/>
          <w:u w:val="single"/>
        </w:rPr>
      </w:pPr>
      <w:r w:rsidRPr="00FA3A7F">
        <w:t xml:space="preserve">The building blocks </w:t>
      </w:r>
      <w:r w:rsidR="00C16372" w:rsidRPr="00FA3A7F">
        <w:t xml:space="preserve">for all speech-like signals are – besides other parameters </w:t>
      </w:r>
      <w:r w:rsidRPr="00FA3A7F">
        <w:t>– voiced and unvoiced sounds. In general, it is required that a telephone or speech processing device using speech detectors is activated or should stay activated in the presence of these voiced or unvoiced sounds, while other signals may prevent or cause an interruption of the transmission.</w:t>
      </w:r>
    </w:p>
    <w:p w14:paraId="0CE991B4" w14:textId="77777777" w:rsidR="0043751A" w:rsidRPr="00FA3A7F" w:rsidRDefault="0043751A" w:rsidP="0043751A">
      <w:pPr>
        <w:pStyle w:val="Heading3"/>
      </w:pPr>
      <w:bookmarkStart w:id="234" w:name="_Toc372600752"/>
      <w:bookmarkStart w:id="235" w:name="_Toc379279929"/>
      <w:bookmarkStart w:id="236" w:name="_Toc506960430"/>
      <w:bookmarkStart w:id="237" w:name="_Toc512916795"/>
      <w:bookmarkStart w:id="238" w:name="_Toc517161744"/>
      <w:bookmarkStart w:id="239" w:name="_Toc182630654"/>
      <w:bookmarkStart w:id="240" w:name="_Toc315265519"/>
      <w:bookmarkStart w:id="241" w:name="_Toc315265852"/>
      <w:r w:rsidRPr="00FA3A7F">
        <w:t>7.2.1</w:t>
      </w:r>
      <w:r w:rsidRPr="00FA3A7F">
        <w:tab/>
        <w:t>Composite source signals (composed signals in time)</w:t>
      </w:r>
      <w:bookmarkEnd w:id="234"/>
      <w:bookmarkEnd w:id="235"/>
      <w:bookmarkEnd w:id="236"/>
      <w:bookmarkEnd w:id="237"/>
      <w:bookmarkEnd w:id="238"/>
      <w:bookmarkEnd w:id="239"/>
      <w:bookmarkEnd w:id="240"/>
      <w:bookmarkEnd w:id="241"/>
    </w:p>
    <w:p w14:paraId="0CE991B5" w14:textId="77777777" w:rsidR="0043751A" w:rsidRPr="00FA3A7F" w:rsidRDefault="0043751A" w:rsidP="0043751A">
      <w:pPr>
        <w:pStyle w:val="Heading4"/>
      </w:pPr>
      <w:bookmarkStart w:id="242" w:name="_Toc182630655"/>
      <w:r w:rsidRPr="00FA3A7F">
        <w:t>7.2.1.1</w:t>
      </w:r>
      <w:r w:rsidRPr="00FA3A7F">
        <w:tab/>
        <w:t>Description</w:t>
      </w:r>
      <w:bookmarkEnd w:id="242"/>
    </w:p>
    <w:p w14:paraId="0CE991B6" w14:textId="77777777" w:rsidR="0043751A" w:rsidRPr="00FA3A7F" w:rsidRDefault="0043751A" w:rsidP="0043751A">
      <w:pPr>
        <w:pStyle w:val="Headingi"/>
        <w:rPr>
          <w:b/>
        </w:rPr>
      </w:pPr>
      <w:r w:rsidRPr="00FA3A7F">
        <w:t>a)</w:t>
      </w:r>
      <w:r w:rsidRPr="00FA3A7F">
        <w:rPr>
          <w:b/>
        </w:rPr>
        <w:tab/>
      </w:r>
      <w:r w:rsidRPr="00FA3A7F">
        <w:t>General considerations</w:t>
      </w:r>
    </w:p>
    <w:p w14:paraId="0CE991B7" w14:textId="1A4E96B4" w:rsidR="0043751A" w:rsidRPr="00FA3A7F" w:rsidRDefault="0043751A" w:rsidP="0043751A">
      <w:r w:rsidRPr="00FA3A7F">
        <w:t>When composing the composite source signal</w:t>
      </w:r>
      <w:r w:rsidR="006D04F4" w:rsidRPr="00FA3A7F">
        <w:t xml:space="preserve"> (CSS)</w:t>
      </w:r>
      <w:r w:rsidRPr="00FA3A7F">
        <w:t>, the following three components were judged especially important</w:t>
      </w:r>
      <w:r w:rsidR="001A7D11" w:rsidRPr="00FA3A7F">
        <w:t xml:space="preserve"> [b-Gierlich, 1992]</w:t>
      </w:r>
      <w:r w:rsidRPr="00FA3A7F">
        <w:t>:</w:t>
      </w:r>
    </w:p>
    <w:p w14:paraId="0CE991B8" w14:textId="0ECC49E6" w:rsidR="0043751A" w:rsidRPr="00FA3A7F" w:rsidRDefault="00533E06" w:rsidP="0043751A">
      <w:pPr>
        <w:pStyle w:val="enumlev1"/>
      </w:pPr>
      <w:r w:rsidRPr="00FA3A7F">
        <w:lastRenderedPageBreak/>
        <w:t>–</w:t>
      </w:r>
      <w:r w:rsidR="0043751A" w:rsidRPr="00FA3A7F">
        <w:tab/>
        <w:t>voiced signal to simulate voice properties;</w:t>
      </w:r>
    </w:p>
    <w:p w14:paraId="0CE991B9" w14:textId="642D4572" w:rsidR="0043751A" w:rsidRPr="00FA3A7F" w:rsidRDefault="00533E06" w:rsidP="0043751A">
      <w:pPr>
        <w:pStyle w:val="enumlev1"/>
        <w:rPr>
          <w:spacing w:val="-2"/>
        </w:rPr>
      </w:pPr>
      <w:r w:rsidRPr="00FA3A7F">
        <w:t>–</w:t>
      </w:r>
      <w:r w:rsidR="0043751A" w:rsidRPr="00FA3A7F">
        <w:tab/>
      </w:r>
      <w:r w:rsidR="0043751A" w:rsidRPr="00FA3A7F">
        <w:rPr>
          <w:spacing w:val="-2"/>
        </w:rPr>
        <w:t>deterministic signal for measuring the transfer functions without statistical errors with constant power density spectrum of the excitation signal in the frequency domain to be measured;</w:t>
      </w:r>
    </w:p>
    <w:p w14:paraId="0CE991BA" w14:textId="7756937A" w:rsidR="0043751A" w:rsidRPr="00FA3A7F" w:rsidRDefault="00533E06" w:rsidP="0043751A">
      <w:pPr>
        <w:pStyle w:val="enumlev1"/>
      </w:pPr>
      <w:r w:rsidRPr="00FA3A7F">
        <w:t>–</w:t>
      </w:r>
      <w:r w:rsidR="0043751A" w:rsidRPr="00FA3A7F">
        <w:tab/>
        <w:t>pause "signal" providing amplitude modulation.</w:t>
      </w:r>
    </w:p>
    <w:p w14:paraId="0CE991BB" w14:textId="77777777" w:rsidR="0043751A" w:rsidRPr="00FA3A7F" w:rsidRDefault="0043751A" w:rsidP="0043751A">
      <w:r w:rsidRPr="00FA3A7F">
        <w:t>The following features result:</w:t>
      </w:r>
    </w:p>
    <w:p w14:paraId="0CE991BC" w14:textId="77777777" w:rsidR="0043751A" w:rsidRPr="00FA3A7F" w:rsidRDefault="0043751A" w:rsidP="0043751A">
      <w:pPr>
        <w:pStyle w:val="enumlev1"/>
      </w:pPr>
      <w:r w:rsidRPr="00FA3A7F">
        <w:t>i)</w:t>
      </w:r>
      <w:r w:rsidRPr="00FA3A7F">
        <w:tab/>
        <w:t>short period of measurement;</w:t>
      </w:r>
    </w:p>
    <w:p w14:paraId="0CE991BD" w14:textId="77777777" w:rsidR="0043751A" w:rsidRPr="00FA3A7F" w:rsidRDefault="0043751A" w:rsidP="0043751A">
      <w:pPr>
        <w:pStyle w:val="enumlev1"/>
      </w:pPr>
      <w:r w:rsidRPr="00FA3A7F">
        <w:t>ii)</w:t>
      </w:r>
      <w:r w:rsidRPr="00FA3A7F">
        <w:tab/>
        <w:t>feeding in possibility of the test signal for the talking and listening direction at the same time (duplex operation).</w:t>
      </w:r>
    </w:p>
    <w:p w14:paraId="0CE991BE" w14:textId="2F21679B" w:rsidR="0043751A" w:rsidRPr="00FA3A7F" w:rsidRDefault="0043751A" w:rsidP="006D04F4">
      <w:pPr>
        <w:keepNext/>
        <w:keepLines/>
      </w:pPr>
      <w:r w:rsidRPr="00FA3A7F">
        <w:t xml:space="preserve">The basic idea for using such a signal is to place the device under test in a well-defined, reproducible state for the period of measurement and to secure that the transfer functions of the device do not change appreciably during the actual measurement (quasi-stationarity). More precisely, the </w:t>
      </w:r>
      <w:r w:rsidR="006D04F4" w:rsidRPr="00FA3A7F">
        <w:t>CSS</w:t>
      </w:r>
      <w:r w:rsidRPr="00FA3A7F">
        <w:t xml:space="preserve"> consists of the following components:</w:t>
      </w:r>
    </w:p>
    <w:p w14:paraId="0CE991BF" w14:textId="77777777" w:rsidR="0043751A" w:rsidRPr="00FA3A7F" w:rsidRDefault="0043751A" w:rsidP="0043751A">
      <w:pPr>
        <w:pStyle w:val="enumlev1"/>
      </w:pPr>
      <w:r w:rsidRPr="00FA3A7F">
        <w:t>1)</w:t>
      </w:r>
      <w:r w:rsidRPr="00FA3A7F">
        <w:tab/>
        <w:t>Voiced signal produced from the "artificial voice" signal according to [ITU</w:t>
      </w:r>
      <w:r w:rsidRPr="00FA3A7F">
        <w:noBreakHyphen/>
        <w:t>T P.50]:</w:t>
      </w:r>
    </w:p>
    <w:p w14:paraId="0CE991C0" w14:textId="2F907E1A" w:rsidR="0043751A" w:rsidRPr="00FA3A7F" w:rsidRDefault="0043751A" w:rsidP="0043751A">
      <w:pPr>
        <w:pStyle w:val="enumlev1"/>
      </w:pPr>
      <w:r w:rsidRPr="00FA3A7F">
        <w:tab/>
        <w:t>The voiced signal part of the CSS is the conditioning signal intended to activate possible speech detectors in voice</w:t>
      </w:r>
      <w:r w:rsidR="00D435D1" w:rsidRPr="00FA3A7F">
        <w:t>-</w:t>
      </w:r>
      <w:r w:rsidRPr="00FA3A7F">
        <w:t>controlled systems. The reason why the voiced signal has been chosen is that presumably all devices designed for speech transmission will quickly respond to a voiced sound. This signal is to activate the device under test for the direction of transmission to be measured. As the duration, beginning and end of the voiced signal are exactly known, this signal can also be used to measure the switching time for the direction of transmission under test. By means of the signal shape in the time domain, the switching time and delay time of the entire system can be determined according to [ITU-T P.340]. The duration of the signal amounts to 50 ms.</w:t>
      </w:r>
    </w:p>
    <w:p w14:paraId="0CE991C1" w14:textId="77777777" w:rsidR="0043751A" w:rsidRPr="00FA3A7F" w:rsidRDefault="0043751A" w:rsidP="0043751A">
      <w:pPr>
        <w:pStyle w:val="enumlev1"/>
      </w:pPr>
      <w:r w:rsidRPr="00FA3A7F">
        <w:t>2)</w:t>
      </w:r>
      <w:r w:rsidRPr="00FA3A7F">
        <w:tab/>
        <w:t>Pseudo noise signal:</w:t>
      </w:r>
    </w:p>
    <w:p w14:paraId="0CE991C2" w14:textId="0D7B0482" w:rsidR="0043751A" w:rsidRPr="00FA3A7F" w:rsidRDefault="0043751A">
      <w:pPr>
        <w:pStyle w:val="enumlev1"/>
      </w:pPr>
      <w:r w:rsidRPr="00FA3A7F">
        <w:tab/>
        <w:t>The measurement signal is the PN signal presented after the voiced artificial speech sound. This signal has certain noise-like features. The magnitude of its Fourier transform is constant with frequency while the phase is changing. For measurements, usually only the magnitude of the transfer function is of interest</w:t>
      </w:r>
      <w:r w:rsidR="00D75A49" w:rsidRPr="00FA3A7F">
        <w:t>;</w:t>
      </w:r>
      <w:r w:rsidRPr="00FA3A7F">
        <w:t xml:space="preserve"> the phase is not as important</w:t>
      </w:r>
      <w:r w:rsidR="00D75A49" w:rsidRPr="00FA3A7F">
        <w:t>,</w:t>
      </w:r>
      <w:r w:rsidRPr="00FA3A7F">
        <w:t xml:space="preserve"> but can also be determined.</w:t>
      </w:r>
    </w:p>
    <w:p w14:paraId="0CE991C3" w14:textId="77777777" w:rsidR="0043751A" w:rsidRPr="00FA3A7F" w:rsidRDefault="0043751A" w:rsidP="0043751A">
      <w:pPr>
        <w:pStyle w:val="enumlev1"/>
      </w:pPr>
      <w:r w:rsidRPr="00FA3A7F">
        <w:tab/>
        <w:t>The signal is produced as follows:</w:t>
      </w:r>
    </w:p>
    <w:p w14:paraId="0CE991C4" w14:textId="43689FB5" w:rsidR="0043751A" w:rsidRPr="00FA3A7F" w:rsidRDefault="0043751A">
      <w:pPr>
        <w:pStyle w:val="enumlev1"/>
      </w:pPr>
      <w:r w:rsidRPr="00FA3A7F">
        <w:tab/>
        <w:t xml:space="preserve">First, a complex spectrum is produced in the frequency domain according to </w:t>
      </w:r>
      <w:r w:rsidR="00D75A49" w:rsidRPr="00FA3A7F">
        <w:t>E</w:t>
      </w:r>
      <w:r w:rsidRPr="00FA3A7F">
        <w:t>quation</w:t>
      </w:r>
      <w:r w:rsidR="009920E8" w:rsidRPr="00FA3A7F">
        <w:t xml:space="preserve"> </w:t>
      </w:r>
      <w:r w:rsidR="00D75A49" w:rsidRPr="00FA3A7F">
        <w:t>7-6</w:t>
      </w:r>
      <w:r w:rsidRPr="00FA3A7F">
        <w:t>:</w:t>
      </w:r>
    </w:p>
    <w:p w14:paraId="0CE991C5" w14:textId="14E800B9" w:rsidR="0043751A" w:rsidRPr="00FA3A7F" w:rsidRDefault="0043751A" w:rsidP="00D75A49">
      <w:pPr>
        <w:pStyle w:val="Equation"/>
      </w:pPr>
      <w:r w:rsidRPr="00FA3A7F">
        <w:tab/>
      </w:r>
      <w:r w:rsidRPr="00FA3A7F">
        <w:tab/>
      </w:r>
      <w:r w:rsidRPr="00FA3A7F">
        <w:rPr>
          <w:i/>
          <w:iCs/>
        </w:rPr>
        <w:t>H</w:t>
      </w:r>
      <w:r w:rsidRPr="00FA3A7F">
        <w:t>(</w:t>
      </w:r>
      <w:r w:rsidRPr="00FA3A7F">
        <w:rPr>
          <w:i/>
          <w:iCs/>
        </w:rPr>
        <w:t>k</w:t>
      </w:r>
      <w:r w:rsidRPr="00FA3A7F">
        <w:t xml:space="preserve">) = </w:t>
      </w:r>
      <w:r w:rsidRPr="00FA3A7F">
        <w:rPr>
          <w:i/>
          <w:iCs/>
        </w:rPr>
        <w:t>W</w:t>
      </w:r>
      <w:r w:rsidRPr="00FA3A7F">
        <w:t>(</w:t>
      </w:r>
      <w:r w:rsidRPr="00FA3A7F">
        <w:rPr>
          <w:i/>
          <w:iCs/>
        </w:rPr>
        <w:t>k</w:t>
      </w:r>
      <w:r w:rsidRPr="00FA3A7F">
        <w:t xml:space="preserve">) </w:t>
      </w:r>
      <w:r w:rsidRPr="00FA3A7F">
        <w:sym w:font="Symbol" w:char="F0D7"/>
      </w:r>
      <w:r w:rsidRPr="00FA3A7F">
        <w:t xml:space="preserve"> </w:t>
      </w:r>
      <w:r w:rsidR="00D75A49" w:rsidRPr="00FA3A7F">
        <w:t>exp(</w:t>
      </w:r>
      <w:r w:rsidR="00D75A49" w:rsidRPr="00FA3A7F">
        <w:rPr>
          <w:position w:val="-12"/>
        </w:rPr>
        <w:object w:dxaOrig="760" w:dyaOrig="360" w14:anchorId="14BB76BE">
          <v:shape id="_x0000_i1031" type="#_x0000_t75" style="width:37.8pt;height:18.6pt" o:ole="">
            <v:imagedata r:id="rId48" o:title=""/>
          </v:shape>
          <o:OLEObject Type="Embed" ProgID="Equation.3" ShapeID="_x0000_i1031" DrawAspect="Content" ObjectID="_1595480612" r:id="rId49"/>
        </w:object>
      </w:r>
      <w:r w:rsidR="00D75A49" w:rsidRPr="00FA3A7F">
        <w:t>);</w:t>
      </w:r>
      <w:r w:rsidRPr="00FA3A7F">
        <w:t xml:space="preserve"> </w:t>
      </w:r>
      <w:r w:rsidRPr="00FA3A7F">
        <w:rPr>
          <w:i/>
          <w:iCs/>
        </w:rPr>
        <w:t>k</w:t>
      </w:r>
      <w:r w:rsidRPr="00FA3A7F">
        <w:t xml:space="preserve"> = </w:t>
      </w:r>
      <w:r w:rsidR="005D35EA" w:rsidRPr="00FA3A7F">
        <w:t>−</w:t>
      </w:r>
      <w:r w:rsidRPr="00FA3A7F">
        <w:rPr>
          <w:i/>
          <w:iCs/>
        </w:rPr>
        <w:t>M</w:t>
      </w:r>
      <w:r w:rsidRPr="00FA3A7F">
        <w:t xml:space="preserve">/2, ..., </w:t>
      </w:r>
      <w:r w:rsidRPr="00FA3A7F">
        <w:rPr>
          <w:i/>
          <w:iCs/>
        </w:rPr>
        <w:t>M</w:t>
      </w:r>
      <w:r w:rsidRPr="00FA3A7F">
        <w:t xml:space="preserve">/2, without 0; </w:t>
      </w:r>
      <w:r w:rsidRPr="00FA3A7F">
        <w:rPr>
          <w:i/>
          <w:iCs/>
        </w:rPr>
        <w:t>i</w:t>
      </w:r>
      <w:r w:rsidRPr="00FA3A7F">
        <w:rPr>
          <w:i/>
          <w:iCs/>
          <w:vertAlign w:val="subscript"/>
        </w:rPr>
        <w:t>k</w:t>
      </w:r>
      <w:r w:rsidRPr="00FA3A7F">
        <w:t xml:space="preserve"> {+1, 0}, </w:t>
      </w:r>
      <w:r w:rsidRPr="00FA3A7F">
        <w:rPr>
          <w:i/>
          <w:iCs/>
        </w:rPr>
        <w:t>i</w:t>
      </w:r>
      <w:r w:rsidRPr="00FA3A7F">
        <w:rPr>
          <w:i/>
          <w:iCs/>
          <w:vertAlign w:val="subscript"/>
        </w:rPr>
        <w:t>k</w:t>
      </w:r>
      <w:r w:rsidRPr="00FA3A7F">
        <w:t xml:space="preserve"> = </w:t>
      </w:r>
      <w:r w:rsidR="005D35EA" w:rsidRPr="00FA3A7F">
        <w:t>−</w:t>
      </w:r>
      <w:r w:rsidRPr="00FA3A7F">
        <w:rPr>
          <w:i/>
          <w:iCs/>
        </w:rPr>
        <w:t>i</w:t>
      </w:r>
      <w:r w:rsidRPr="00FA3A7F">
        <w:rPr>
          <w:i/>
          <w:iCs/>
          <w:vertAlign w:val="subscript"/>
        </w:rPr>
        <w:t>–k</w:t>
      </w:r>
      <w:r w:rsidRPr="00FA3A7F">
        <w:t xml:space="preserve"> random</w:t>
      </w:r>
      <w:r w:rsidRPr="00FA3A7F">
        <w:tab/>
        <w:t>(7-6)</w:t>
      </w:r>
    </w:p>
    <w:p w14:paraId="0CE991C6" w14:textId="3066A494" w:rsidR="0043751A" w:rsidRPr="00FA3A7F" w:rsidRDefault="0043751A">
      <w:pPr>
        <w:pStyle w:val="enumlev1"/>
      </w:pPr>
      <w:r w:rsidRPr="00FA3A7F">
        <w:tab/>
        <w:t xml:space="preserve">The index </w:t>
      </w:r>
      <w:r w:rsidRPr="00FA3A7F">
        <w:rPr>
          <w:i/>
          <w:iCs/>
        </w:rPr>
        <w:t>M</w:t>
      </w:r>
      <w:r w:rsidRPr="00FA3A7F">
        <w:t xml:space="preserve"> is adjusted to the chosen FFT size (e.g.</w:t>
      </w:r>
      <w:r w:rsidR="00B67C4A" w:rsidRPr="00FA3A7F">
        <w:t>,</w:t>
      </w:r>
      <w:r w:rsidRPr="00FA3A7F">
        <w:t xml:space="preserve"> 2048 points). </w:t>
      </w:r>
      <w:r w:rsidR="00D435D1" w:rsidRPr="00FA3A7F">
        <w:t>E</w:t>
      </w:r>
      <w:r w:rsidRPr="00FA3A7F">
        <w:t xml:space="preserve">quation </w:t>
      </w:r>
      <w:r w:rsidR="009920E8" w:rsidRPr="00FA3A7F">
        <w:t>7-6</w:t>
      </w:r>
      <w:r w:rsidR="00D435D1" w:rsidRPr="00FA3A7F">
        <w:t xml:space="preserve"> </w:t>
      </w:r>
      <w:r w:rsidRPr="00FA3A7F">
        <w:t xml:space="preserve">shows that the amount of the produced complex spectrum is constant for all frequencies if </w:t>
      </w:r>
      <w:r w:rsidRPr="00FA3A7F">
        <w:rPr>
          <w:i/>
          <w:iCs/>
        </w:rPr>
        <w:t>W</w:t>
      </w:r>
      <w:r w:rsidRPr="00FA3A7F">
        <w:t>(</w:t>
      </w:r>
      <w:r w:rsidRPr="00FA3A7F">
        <w:rPr>
          <w:i/>
          <w:iCs/>
        </w:rPr>
        <w:t>k</w:t>
      </w:r>
      <w:r w:rsidRPr="00FA3A7F">
        <w:t xml:space="preserve">) is chosen </w:t>
      </w:r>
      <w:r w:rsidR="00D435D1" w:rsidRPr="00FA3A7F">
        <w:t xml:space="preserve">to be </w:t>
      </w:r>
      <w:r w:rsidRPr="00FA3A7F">
        <w:t xml:space="preserve">equal to 1 for all frequencies, whereas the phase may be </w:t>
      </w:r>
      <w:r w:rsidRPr="00FA3A7F">
        <w:sym w:font="Symbol" w:char="F070"/>
      </w:r>
      <w:r w:rsidRPr="00FA3A7F">
        <w:t xml:space="preserve"> or 0 for each frequency, corresponding to a random sequence. However, to produce a different weighting in the frequency domain, </w:t>
      </w:r>
      <w:r w:rsidRPr="00FA3A7F">
        <w:rPr>
          <w:i/>
          <w:iCs/>
        </w:rPr>
        <w:t>W</w:t>
      </w:r>
      <w:r w:rsidRPr="00FA3A7F">
        <w:t>(</w:t>
      </w:r>
      <w:r w:rsidRPr="00FA3A7F">
        <w:rPr>
          <w:i/>
          <w:iCs/>
        </w:rPr>
        <w:t>k</w:t>
      </w:r>
      <w:r w:rsidRPr="00FA3A7F">
        <w:t xml:space="preserve">) can easily be adjusted in order to produce different spectra for the duration of the PN-sequence. Then, this spectrum </w:t>
      </w:r>
      <w:r w:rsidR="00D75A49" w:rsidRPr="00FA3A7F">
        <w:t>is</w:t>
      </w:r>
      <w:r w:rsidRPr="00FA3A7F">
        <w:t xml:space="preserve"> transformed into the time domain by means of the inverse Fourier transform producing the following signal:</w:t>
      </w:r>
    </w:p>
    <w:p w14:paraId="0CE991C7" w14:textId="08ACC4CD" w:rsidR="0043751A" w:rsidRPr="00FA3A7F" w:rsidRDefault="0043751A">
      <w:pPr>
        <w:pStyle w:val="Equation"/>
        <w:jc w:val="center"/>
      </w:pPr>
      <w:r w:rsidRPr="00FA3A7F">
        <w:tab/>
      </w:r>
      <w:r w:rsidRPr="00FA3A7F">
        <w:tab/>
      </w:r>
      <w:r w:rsidRPr="00FA3A7F">
        <w:rPr>
          <w:i/>
          <w:iCs/>
        </w:rPr>
        <w:t>S</w:t>
      </w:r>
      <w:r w:rsidRPr="00FA3A7F">
        <w:t>(</w:t>
      </w:r>
      <w:r w:rsidRPr="00FA3A7F">
        <w:rPr>
          <w:i/>
          <w:iCs/>
        </w:rPr>
        <w:t>n</w:t>
      </w:r>
      <w:r w:rsidRPr="00FA3A7F">
        <w:t xml:space="preserve">) = </w:t>
      </w:r>
      <w:r w:rsidRPr="00FA3A7F">
        <w:rPr>
          <w:position w:val="-24"/>
        </w:rPr>
        <w:object w:dxaOrig="360" w:dyaOrig="620" w14:anchorId="0CE99A46">
          <v:shape id="_x0000_i1032" type="#_x0000_t75" style="width:21.6pt;height:35.4pt" o:ole="">
            <v:imagedata r:id="rId50" o:title=""/>
          </v:shape>
          <o:OLEObject Type="Embed" ProgID="Equation.3" ShapeID="_x0000_i1032" DrawAspect="Content" ObjectID="_1595480613" r:id="rId51"/>
        </w:object>
      </w:r>
      <w:r w:rsidR="005911C0" w:rsidRPr="00FA3A7F">
        <w:rPr>
          <w:position w:val="-36"/>
        </w:rPr>
        <w:object w:dxaOrig="1260" w:dyaOrig="800" w14:anchorId="0CE99A47">
          <v:shape id="_x0000_i1033" type="#_x0000_t75" style="width:65.4pt;height:36.6pt" o:ole="">
            <v:imagedata r:id="rId52" o:title=""/>
          </v:shape>
          <o:OLEObject Type="Embed" ProgID="Equation.3" ShapeID="_x0000_i1033" DrawAspect="Content" ObjectID="_1595480614" r:id="rId53"/>
        </w:object>
      </w:r>
      <w:r w:rsidRPr="00FA3A7F">
        <w:t xml:space="preserve"> </w:t>
      </w:r>
      <w:r w:rsidRPr="00FA3A7F">
        <w:sym w:font="Symbol" w:char="F0D7"/>
      </w:r>
      <w:r w:rsidRPr="00FA3A7F">
        <w:t xml:space="preserve"> e</w:t>
      </w:r>
      <w:r w:rsidR="00B660EA" w:rsidRPr="00FA3A7F">
        <w:t>xp(</w:t>
      </w:r>
      <w:r w:rsidR="00B660EA" w:rsidRPr="00FA3A7F">
        <w:rPr>
          <w:i/>
          <w:iCs/>
        </w:rPr>
        <w:t>j</w:t>
      </w:r>
      <w:r w:rsidR="00B660EA" w:rsidRPr="00FA3A7F">
        <w:t>2π·</w:t>
      </w:r>
      <w:r w:rsidR="00B660EA" w:rsidRPr="00FA3A7F">
        <w:rPr>
          <w:i/>
          <w:iCs/>
        </w:rPr>
        <w:t>n</w:t>
      </w:r>
      <w:r w:rsidR="00B660EA" w:rsidRPr="00FA3A7F">
        <w:t>·</w:t>
      </w:r>
      <w:r w:rsidR="00B660EA" w:rsidRPr="00FA3A7F">
        <w:rPr>
          <w:i/>
          <w:iCs/>
        </w:rPr>
        <w:t>k</w:t>
      </w:r>
      <w:r w:rsidR="00B660EA" w:rsidRPr="00FA3A7F">
        <w:t>/</w:t>
      </w:r>
      <w:r w:rsidR="00B660EA" w:rsidRPr="00FA3A7F">
        <w:rPr>
          <w:i/>
          <w:iCs/>
        </w:rPr>
        <w:t>M</w:t>
      </w:r>
      <w:r w:rsidR="00B660EA" w:rsidRPr="00FA3A7F">
        <w:t>)</w:t>
      </w:r>
      <w:r w:rsidR="001356AD" w:rsidRPr="00FA3A7F">
        <w:rPr>
          <w:position w:val="-10"/>
        </w:rPr>
        <w:object w:dxaOrig="120" w:dyaOrig="260" w14:anchorId="0CE99A48">
          <v:shape id="_x0000_i1034" type="#_x0000_t75" style="width:5.4pt;height:12.6pt" o:ole="">
            <v:imagedata r:id="rId54" o:title=""/>
          </v:shape>
          <o:OLEObject Type="Embed" ProgID="Equation.3" ShapeID="_x0000_i1034" DrawAspect="Content" ObjectID="_1595480615" r:id="rId55"/>
        </w:object>
      </w:r>
      <w:r w:rsidRPr="00FA3A7F">
        <w:t xml:space="preserve"> </w:t>
      </w:r>
      <w:r w:rsidRPr="00FA3A7F">
        <w:rPr>
          <w:i/>
          <w:iCs/>
        </w:rPr>
        <w:t>n</w:t>
      </w:r>
      <w:r w:rsidRPr="00FA3A7F">
        <w:t xml:space="preserve"> = </w:t>
      </w:r>
      <w:r w:rsidR="005D35EA" w:rsidRPr="00FA3A7F">
        <w:t>−</w:t>
      </w:r>
      <w:r w:rsidRPr="00FA3A7F">
        <w:rPr>
          <w:i/>
          <w:iCs/>
        </w:rPr>
        <w:t>M</w:t>
      </w:r>
      <w:r w:rsidRPr="00FA3A7F">
        <w:t xml:space="preserve">/2, ..., </w:t>
      </w:r>
      <w:r w:rsidRPr="00FA3A7F">
        <w:rPr>
          <w:i/>
          <w:iCs/>
        </w:rPr>
        <w:t>M</w:t>
      </w:r>
      <w:r w:rsidRPr="00FA3A7F">
        <w:t>/2 </w:t>
      </w:r>
      <w:r w:rsidR="005D35EA" w:rsidRPr="00FA3A7F">
        <w:t>−</w:t>
      </w:r>
      <w:r w:rsidRPr="00FA3A7F">
        <w:t xml:space="preserve"> 1;</w:t>
      </w:r>
      <w:r w:rsidRPr="00FA3A7F">
        <w:tab/>
        <w:t>(7-7)</w:t>
      </w:r>
    </w:p>
    <w:p w14:paraId="0CE991C8" w14:textId="4995E8E4" w:rsidR="0043751A" w:rsidRPr="00FA3A7F" w:rsidRDefault="0043751A" w:rsidP="00B660EA">
      <w:pPr>
        <w:pStyle w:val="enumlev1"/>
        <w:rPr>
          <w:spacing w:val="-4"/>
        </w:rPr>
      </w:pPr>
      <w:r w:rsidRPr="00FA3A7F">
        <w:tab/>
      </w:r>
      <w:r w:rsidRPr="00FA3A7F">
        <w:rPr>
          <w:spacing w:val="-4"/>
        </w:rPr>
        <w:t xml:space="preserve">Thus, a signal is produced </w:t>
      </w:r>
      <w:r w:rsidR="001356AD" w:rsidRPr="00FA3A7F">
        <w:rPr>
          <w:spacing w:val="-4"/>
        </w:rPr>
        <w:t>that</w:t>
      </w:r>
      <w:r w:rsidRPr="00FA3A7F">
        <w:rPr>
          <w:spacing w:val="-4"/>
        </w:rPr>
        <w:t xml:space="preserve"> is limited in time (corresponding to the chosen length of the Fourier transform) and </w:t>
      </w:r>
      <w:r w:rsidR="00B660EA" w:rsidRPr="00FA3A7F">
        <w:rPr>
          <w:spacing w:val="-4"/>
        </w:rPr>
        <w:t>that</w:t>
      </w:r>
      <w:r w:rsidRPr="00FA3A7F">
        <w:rPr>
          <w:spacing w:val="-4"/>
        </w:rPr>
        <w:t xml:space="preserve"> is adjusted to the chosen FFT size correctly. If a longer time sequence is wanted, the signal can be cycled. This method permits time sequences of any length.</w:t>
      </w:r>
    </w:p>
    <w:p w14:paraId="0CE991C9" w14:textId="77777777" w:rsidR="0043751A" w:rsidRPr="00FA3A7F" w:rsidRDefault="0043751A" w:rsidP="0043751A">
      <w:pPr>
        <w:pStyle w:val="enumlev1"/>
      </w:pPr>
      <w:r w:rsidRPr="00FA3A7F">
        <w:lastRenderedPageBreak/>
        <w:tab/>
        <w:t xml:space="preserve">The duration of this measurement signal amounts to about 200 ms by appropriate choice of </w:t>
      </w:r>
      <w:r w:rsidRPr="00FA3A7F">
        <w:rPr>
          <w:i/>
          <w:iCs/>
        </w:rPr>
        <w:t>M</w:t>
      </w:r>
      <w:r w:rsidRPr="00FA3A7F">
        <w:t>, the sampling rate and numbers of repetitions.</w:t>
      </w:r>
    </w:p>
    <w:p w14:paraId="0CE991CA" w14:textId="17145177" w:rsidR="0043751A" w:rsidRPr="00FA3A7F" w:rsidRDefault="0043751A">
      <w:pPr>
        <w:pStyle w:val="Note"/>
        <w:ind w:left="794" w:hanging="794"/>
      </w:pPr>
      <w:r w:rsidRPr="00FA3A7F">
        <w:tab/>
        <w:t>NOTE 1 – Typically, the length of the FFT should be short for systems with high time</w:t>
      </w:r>
      <w:r w:rsidRPr="00FA3A7F">
        <w:noBreakHyphen/>
        <w:t>variant parameters</w:t>
      </w:r>
      <w:r w:rsidR="00225876" w:rsidRPr="00FA3A7F">
        <w:t>,</w:t>
      </w:r>
      <w:r w:rsidRPr="00FA3A7F">
        <w:t xml:space="preserve"> such as companding techniques</w:t>
      </w:r>
      <w:r w:rsidR="00225876" w:rsidRPr="00FA3A7F">
        <w:t>,</w:t>
      </w:r>
      <w:r w:rsidRPr="00FA3A7F">
        <w:t xml:space="preserve"> in order to get a good short-time estimation of the time variant transfer function. For systems incorporating adaptive techniques</w:t>
      </w:r>
      <w:r w:rsidR="004F7A97" w:rsidRPr="00FA3A7F">
        <w:t>,</w:t>
      </w:r>
      <w:r w:rsidRPr="00FA3A7F">
        <w:t xml:space="preserve"> such as echo cancellers or noise cancellers, a higher </w:t>
      </w:r>
      <w:r w:rsidR="00B660EA" w:rsidRPr="00FA3A7F">
        <w:t>value</w:t>
      </w:r>
      <w:r w:rsidRPr="00FA3A7F">
        <w:t xml:space="preserve"> of </w:t>
      </w:r>
      <w:r w:rsidRPr="00FA3A7F">
        <w:rPr>
          <w:i/>
          <w:iCs/>
        </w:rPr>
        <w:t>M</w:t>
      </w:r>
      <w:r w:rsidRPr="00FA3A7F">
        <w:t xml:space="preserve"> (close to 200 ms signal duration) may be appropriate in order to have the autocorrelation function of the measurement signal not periodically within the processing window of the device under test.</w:t>
      </w:r>
    </w:p>
    <w:p w14:paraId="0CE991CB" w14:textId="01860585" w:rsidR="0043751A" w:rsidRPr="00FA3A7F" w:rsidRDefault="0043751A">
      <w:pPr>
        <w:pStyle w:val="Note"/>
        <w:ind w:left="794" w:hanging="794"/>
      </w:pPr>
      <w:r w:rsidRPr="00FA3A7F">
        <w:tab/>
        <w:t xml:space="preserve">NOTE 2 – Instead of the pseudo-random noise signals, other signals like </w:t>
      </w:r>
      <w:r w:rsidRPr="00FA3A7F">
        <w:rPr>
          <w:i/>
          <w:iCs/>
        </w:rPr>
        <w:t>M</w:t>
      </w:r>
      <w:r w:rsidRPr="00FA3A7F">
        <w:t>-sequences (maximum length sequences) or other sequences with perfect autocorrelation functions may be appropriate for special applications. For other applications, such as distortion measurements, the PN</w:t>
      </w:r>
      <w:r w:rsidRPr="00FA3A7F">
        <w:noBreakHyphen/>
        <w:t>signal may be replaced by appropriate signals</w:t>
      </w:r>
      <w:r w:rsidR="00225876" w:rsidRPr="00FA3A7F">
        <w:t>,</w:t>
      </w:r>
      <w:r w:rsidRPr="00FA3A7F">
        <w:t xml:space="preserve"> such as sine wave or narrow-band noise.</w:t>
      </w:r>
    </w:p>
    <w:p w14:paraId="0CE991CC" w14:textId="77777777" w:rsidR="0043751A" w:rsidRPr="00FA3A7F" w:rsidRDefault="0043751A" w:rsidP="0043751A">
      <w:pPr>
        <w:pStyle w:val="enumlev1"/>
      </w:pPr>
      <w:r w:rsidRPr="00FA3A7F">
        <w:t>3)</w:t>
      </w:r>
      <w:r w:rsidRPr="00FA3A7F">
        <w:tab/>
        <w:t>Pause:</w:t>
      </w:r>
    </w:p>
    <w:p w14:paraId="0CE991CD" w14:textId="77777777" w:rsidR="0043751A" w:rsidRPr="00FA3A7F" w:rsidRDefault="0043751A" w:rsidP="0043751A">
      <w:pPr>
        <w:pStyle w:val="enumlev1"/>
      </w:pPr>
      <w:r w:rsidRPr="00FA3A7F">
        <w:tab/>
        <w:t>The pause has two purposes. An initial pause before applying any measurement signal is necessary to put systems with time variant transfer functions into a defined initial state. To this end, the pause should be as long as possible (&gt;1 s). If, however, the system is to be put into a constantly activated state (running speech-like), the intermediate pauses should be shorter (about 100 ms) to provide suitable amplitude modulation to the composite signal.</w:t>
      </w:r>
    </w:p>
    <w:p w14:paraId="0CE991CE" w14:textId="0D8E7724" w:rsidR="0043751A" w:rsidRPr="00FA3A7F" w:rsidRDefault="0043751A">
      <w:pPr>
        <w:pStyle w:val="enumlev1"/>
      </w:pPr>
      <w:r w:rsidRPr="00FA3A7F">
        <w:tab/>
        <w:t>The pause of the CSS-sequence should be in the range of 100</w:t>
      </w:r>
      <w:r w:rsidR="009920E8" w:rsidRPr="00FA3A7F">
        <w:t> ms</w:t>
      </w:r>
      <w:r w:rsidR="00B660EA" w:rsidRPr="00FA3A7F">
        <w:t xml:space="preserve"> to </w:t>
      </w:r>
      <w:r w:rsidRPr="00FA3A7F">
        <w:t>150 ms.</w:t>
      </w:r>
    </w:p>
    <w:p w14:paraId="0CE991CF" w14:textId="2D7D5FEB" w:rsidR="0043751A" w:rsidRPr="00FA3A7F" w:rsidRDefault="0043751A">
      <w:pPr>
        <w:pStyle w:val="Note"/>
        <w:ind w:left="794" w:hanging="794"/>
      </w:pPr>
      <w:r w:rsidRPr="00FA3A7F">
        <w:tab/>
        <w:t>NOTE 3 – The pause may be extended for measurements where long-term behaviour after activation needs to be observed. In this case, the pause may be prolonged up to several seconds</w:t>
      </w:r>
      <w:r w:rsidR="00BA3395" w:rsidRPr="00FA3A7F">
        <w:t>,</w:t>
      </w:r>
      <w:r w:rsidRPr="00FA3A7F">
        <w:t xml:space="preserve"> depending on the measurement requirements.</w:t>
      </w:r>
    </w:p>
    <w:p w14:paraId="0CE991D0" w14:textId="3DD5966C" w:rsidR="0043751A" w:rsidRPr="00FA3A7F" w:rsidRDefault="0043751A">
      <w:pPr>
        <w:pStyle w:val="enumlev1"/>
      </w:pPr>
      <w:r w:rsidRPr="00FA3A7F">
        <w:tab/>
        <w:t>In order to achieve a long-term offset free sequence, the repeated CSS-sequence should be inverted in amplitude (phase shift by 180</w:t>
      </w:r>
      <w:r w:rsidR="00BA3395" w:rsidRPr="00FA3A7F">
        <w:t>°</w:t>
      </w:r>
      <w:r w:rsidRPr="00FA3A7F">
        <w:t>).</w:t>
      </w:r>
    </w:p>
    <w:p w14:paraId="0CE991D1" w14:textId="77777777" w:rsidR="0043751A" w:rsidRPr="00FA3A7F" w:rsidRDefault="0043751A" w:rsidP="0043751A">
      <w:pPr>
        <w:pStyle w:val="Headingi"/>
        <w:rPr>
          <w:b/>
        </w:rPr>
      </w:pPr>
      <w:r w:rsidRPr="00FA3A7F">
        <w:t>b)</w:t>
      </w:r>
      <w:r w:rsidRPr="00FA3A7F">
        <w:rPr>
          <w:b/>
        </w:rPr>
        <w:tab/>
      </w:r>
      <w:r w:rsidRPr="00FA3A7F">
        <w:t>Calculation and analysis using a composite source signal</w:t>
      </w:r>
    </w:p>
    <w:p w14:paraId="0CE991D2" w14:textId="6858FD02" w:rsidR="0043751A" w:rsidRPr="00FA3A7F" w:rsidRDefault="0043751A">
      <w:r w:rsidRPr="00FA3A7F">
        <w:t>When using the CS</w:t>
      </w:r>
      <w:r w:rsidR="00BA3395" w:rsidRPr="00FA3A7F">
        <w:t>S</w:t>
      </w:r>
      <w:r w:rsidRPr="00FA3A7F">
        <w:t xml:space="preserve"> for measurements, the sequence of voiced sound, </w:t>
      </w:r>
      <w:r w:rsidR="00D75A49" w:rsidRPr="00FA3A7F">
        <w:t>PN</w:t>
      </w:r>
      <w:r w:rsidRPr="00FA3A7F">
        <w:t xml:space="preserve"> signal and pause can be cycled. This means that after the pause, the sequence starts again beginning with a voiced sound. Using this procedure, sequences of any length may be produced.</w:t>
      </w:r>
    </w:p>
    <w:p w14:paraId="0CE991D3" w14:textId="77777777" w:rsidR="0043751A" w:rsidRPr="00FA3A7F" w:rsidRDefault="0043751A" w:rsidP="0043751A">
      <w:pPr>
        <w:pStyle w:val="enumlev1"/>
      </w:pPr>
      <w:r w:rsidRPr="00FA3A7F">
        <w:t>1)</w:t>
      </w:r>
      <w:r w:rsidRPr="00FA3A7F">
        <w:tab/>
        <w:t>Principle of acoustical and electrical calibration, test signal levels:</w:t>
      </w:r>
    </w:p>
    <w:p w14:paraId="0CE991D4" w14:textId="38EF1EB4" w:rsidR="0043751A" w:rsidRPr="00FA3A7F" w:rsidRDefault="0043751A">
      <w:pPr>
        <w:pStyle w:val="enumlev1"/>
      </w:pPr>
      <w:r w:rsidRPr="00FA3A7F">
        <w:tab/>
        <w:t>Having created a sequence as described above, this signal can be handled like a standard measurement signal, e.g.</w:t>
      </w:r>
      <w:r w:rsidR="00B67C4A" w:rsidRPr="00FA3A7F">
        <w:t>,</w:t>
      </w:r>
      <w:r w:rsidRPr="00FA3A7F">
        <w:t xml:space="preserve"> like the switched pink noise. The level calibration (acoustical and electrical) is done using the whole sequence including voiced sounds, PN-sequences and pauses. In principle, a standard </w:t>
      </w:r>
      <w:r w:rsidR="002F3E62" w:rsidRPr="00FA3A7F">
        <w:t>root mean square (</w:t>
      </w:r>
      <w:r w:rsidRPr="00FA3A7F">
        <w:t>RMS</w:t>
      </w:r>
      <w:r w:rsidR="002F3E62" w:rsidRPr="00FA3A7F">
        <w:t>)</w:t>
      </w:r>
      <w:r w:rsidRPr="00FA3A7F">
        <w:t xml:space="preserve"> meter with a bandwidth of 20</w:t>
      </w:r>
      <w:r w:rsidR="00BA3395" w:rsidRPr="00FA3A7F">
        <w:t> </w:t>
      </w:r>
      <w:r w:rsidRPr="00FA3A7F">
        <w:t>kHz operating with "fast" averaging can be used. The preferred method</w:t>
      </w:r>
      <w:r w:rsidR="00BA3395" w:rsidRPr="00FA3A7F">
        <w:t>,</w:t>
      </w:r>
      <w:r w:rsidRPr="00FA3A7F">
        <w:t xml:space="preserve"> however</w:t>
      </w:r>
      <w:r w:rsidR="00BA3395" w:rsidRPr="00FA3A7F">
        <w:t>,</w:t>
      </w:r>
      <w:r w:rsidRPr="00FA3A7F">
        <w:t xml:space="preserve"> is to use FFT analysis for level calculations. The parameters for the FFT based calculation are:</w:t>
      </w:r>
    </w:p>
    <w:p w14:paraId="0CE991D5" w14:textId="77777777" w:rsidR="0043751A" w:rsidRPr="00FA3A7F" w:rsidRDefault="0043751A" w:rsidP="0043751A">
      <w:pPr>
        <w:pStyle w:val="enumlev2"/>
        <w:rPr>
          <w:spacing w:val="-6"/>
        </w:rPr>
      </w:pPr>
      <w:r w:rsidRPr="00FA3A7F">
        <w:t>•</w:t>
      </w:r>
      <w:r w:rsidRPr="00FA3A7F">
        <w:tab/>
      </w:r>
      <w:r w:rsidRPr="00FA3A7F">
        <w:rPr>
          <w:spacing w:val="-6"/>
        </w:rPr>
        <w:t>sampling rate according to the one chosen for signal generation (preferred 44.1 kHz or 48 kHz);</w:t>
      </w:r>
    </w:p>
    <w:p w14:paraId="0CE991D6" w14:textId="77777777" w:rsidR="0043751A" w:rsidRPr="00FA3A7F" w:rsidRDefault="0043751A" w:rsidP="0043751A">
      <w:pPr>
        <w:pStyle w:val="enumlev2"/>
      </w:pPr>
      <w:r w:rsidRPr="00FA3A7F">
        <w:t>•</w:t>
      </w:r>
      <w:r w:rsidRPr="00FA3A7F">
        <w:tab/>
        <w:t>FFT length according to the one chosen for signal generation;</w:t>
      </w:r>
    </w:p>
    <w:p w14:paraId="0CE991D7" w14:textId="77777777" w:rsidR="0043751A" w:rsidRPr="00FA3A7F" w:rsidRDefault="0043751A" w:rsidP="0043751A">
      <w:pPr>
        <w:pStyle w:val="enumlev2"/>
      </w:pPr>
      <w:r w:rsidRPr="00FA3A7F">
        <w:t>•</w:t>
      </w:r>
      <w:r w:rsidRPr="00FA3A7F">
        <w:tab/>
        <w:t>rectangular windowing;</w:t>
      </w:r>
    </w:p>
    <w:p w14:paraId="0CE991D8" w14:textId="77777777" w:rsidR="0043751A" w:rsidRPr="00FA3A7F" w:rsidRDefault="0043751A" w:rsidP="0043751A">
      <w:pPr>
        <w:pStyle w:val="enumlev2"/>
      </w:pPr>
      <w:r w:rsidRPr="00FA3A7F">
        <w:t>•</w:t>
      </w:r>
      <w:r w:rsidRPr="00FA3A7F">
        <w:tab/>
        <w:t>no overlap;</w:t>
      </w:r>
    </w:p>
    <w:p w14:paraId="0CE991D9" w14:textId="77777777" w:rsidR="0043751A" w:rsidRPr="00FA3A7F" w:rsidRDefault="0043751A" w:rsidP="0043751A">
      <w:pPr>
        <w:pStyle w:val="enumlev2"/>
        <w:rPr>
          <w:spacing w:val="-6"/>
        </w:rPr>
      </w:pPr>
      <w:r w:rsidRPr="00FA3A7F">
        <w:t>•</w:t>
      </w:r>
      <w:r w:rsidRPr="00FA3A7F">
        <w:tab/>
      </w:r>
      <w:r w:rsidRPr="00FA3A7F">
        <w:rPr>
          <w:spacing w:val="-6"/>
        </w:rPr>
        <w:t>averaging over the whole (cycled) sequence, including voiced sounds, PN-sequences, pauses;</w:t>
      </w:r>
    </w:p>
    <w:p w14:paraId="0CE991DA" w14:textId="77777777" w:rsidR="0043751A" w:rsidRPr="00FA3A7F" w:rsidRDefault="0043751A" w:rsidP="0043751A">
      <w:pPr>
        <w:pStyle w:val="enumlev2"/>
      </w:pPr>
      <w:r w:rsidRPr="00FA3A7F">
        <w:t>•</w:t>
      </w:r>
      <w:r w:rsidRPr="00FA3A7F">
        <w:tab/>
        <w:t>calculation of the level from the power density spectrum derived by the FFT calculation (integration of the levels over all frequency components).</w:t>
      </w:r>
    </w:p>
    <w:p w14:paraId="0CE991DB" w14:textId="77777777" w:rsidR="0043751A" w:rsidRPr="00FA3A7F" w:rsidRDefault="0043751A" w:rsidP="0043751A">
      <w:pPr>
        <w:pStyle w:val="enumlev1"/>
      </w:pPr>
      <w:r w:rsidRPr="00FA3A7F">
        <w:t>2)</w:t>
      </w:r>
      <w:r w:rsidRPr="00FA3A7F">
        <w:tab/>
        <w:t>Analysis parameters:</w:t>
      </w:r>
    </w:p>
    <w:p w14:paraId="0CE991DC" w14:textId="77777777" w:rsidR="0043751A" w:rsidRPr="00FA3A7F" w:rsidRDefault="0043751A" w:rsidP="0043751A">
      <w:pPr>
        <w:pStyle w:val="enumlev1"/>
      </w:pPr>
      <w:r w:rsidRPr="00FA3A7F">
        <w:tab/>
        <w:t xml:space="preserve">For the measurement of transfer functions for the sending direction and for the receiving direction for loudness ratings, etc., the sequence of voiced sound, PN-sequence and pause is </w:t>
      </w:r>
      <w:r w:rsidRPr="00FA3A7F">
        <w:lastRenderedPageBreak/>
        <w:t>cycled as well. The level of the complete sequence is adjusted in such a way that the overall level measured is according to the one specified as described above.</w:t>
      </w:r>
    </w:p>
    <w:p w14:paraId="0CE991DD" w14:textId="4879A539" w:rsidR="0043751A" w:rsidRPr="00FA3A7F" w:rsidRDefault="0043751A">
      <w:pPr>
        <w:pStyle w:val="enumlev1"/>
      </w:pPr>
      <w:r w:rsidRPr="00FA3A7F">
        <w:tab/>
        <w:t xml:space="preserve">All measurements (analysis) are carried out only during the PN-sequence. For analysis of all transmission parameters in the frequency domain and loudness ratings, the measured and Fourier transformed signal has always to be referred to the Fourier transformed input signal using the same analysis parameters. In </w:t>
      </w:r>
      <w:r w:rsidR="00BA3395" w:rsidRPr="00FA3A7F">
        <w:t xml:space="preserve">the </w:t>
      </w:r>
      <w:r w:rsidRPr="00FA3A7F">
        <w:t xml:space="preserve">case of acoustical measurements, these input signals are measured at the </w:t>
      </w:r>
      <w:r w:rsidR="00545B2D" w:rsidRPr="00FA3A7F">
        <w:t>mouth reference point (</w:t>
      </w:r>
      <w:r w:rsidRPr="00FA3A7F">
        <w:t>MRP</w:t>
      </w:r>
      <w:r w:rsidR="00545B2D" w:rsidRPr="00FA3A7F">
        <w:t>)</w:t>
      </w:r>
      <w:r w:rsidRPr="00FA3A7F">
        <w:t xml:space="preserve"> for measuring the sending characteristics. For the electrical measurements, the measured and Fourier transformed signal is referred to the input signal fed in either the digital or the analogue transmission path. This can be done using either a two-channel measurement or techniques where the analysed input signal (measurement signal measured at the MRP or the digital interface) can be stored. For the analysis, the following parameters are used:</w:t>
      </w:r>
    </w:p>
    <w:p w14:paraId="0CE991DE" w14:textId="77777777" w:rsidR="0043751A" w:rsidRPr="00FA3A7F" w:rsidRDefault="0043751A" w:rsidP="0043751A">
      <w:pPr>
        <w:pStyle w:val="enumlev2"/>
      </w:pPr>
      <w:r w:rsidRPr="00FA3A7F">
        <w:t>•</w:t>
      </w:r>
      <w:r w:rsidRPr="00FA3A7F">
        <w:tab/>
        <w:t>Sampling rate according to the one chosen for signal generation.</w:t>
      </w:r>
    </w:p>
    <w:p w14:paraId="0CE991DF" w14:textId="77777777" w:rsidR="0043751A" w:rsidRPr="00FA3A7F" w:rsidRDefault="0043751A" w:rsidP="0043751A">
      <w:pPr>
        <w:pStyle w:val="enumlev2"/>
        <w:rPr>
          <w:spacing w:val="-4"/>
        </w:rPr>
      </w:pPr>
      <w:r w:rsidRPr="00FA3A7F">
        <w:t>•</w:t>
      </w:r>
      <w:r w:rsidRPr="00FA3A7F">
        <w:tab/>
      </w:r>
      <w:r w:rsidRPr="00FA3A7F">
        <w:rPr>
          <w:spacing w:val="-4"/>
        </w:rPr>
        <w:t>FFT length according to the one used for signal generation, applied to the PN-sequence only.</w:t>
      </w:r>
    </w:p>
    <w:p w14:paraId="0CE991E0" w14:textId="77777777" w:rsidR="0043751A" w:rsidRPr="00FA3A7F" w:rsidRDefault="0043751A" w:rsidP="0043751A">
      <w:pPr>
        <w:pStyle w:val="enumlev2"/>
      </w:pPr>
      <w:r w:rsidRPr="00FA3A7F">
        <w:t>•</w:t>
      </w:r>
      <w:r w:rsidRPr="00FA3A7F">
        <w:tab/>
        <w:t>Rectangular windowing.</w:t>
      </w:r>
    </w:p>
    <w:p w14:paraId="0CE991E1" w14:textId="7DC460A2" w:rsidR="0043751A" w:rsidRPr="00FA3A7F" w:rsidRDefault="0043751A">
      <w:pPr>
        <w:pStyle w:val="enumlev2"/>
      </w:pPr>
      <w:r w:rsidRPr="00FA3A7F">
        <w:t>•</w:t>
      </w:r>
      <w:r w:rsidRPr="00FA3A7F">
        <w:tab/>
        <w:t>Overlapping allowed between 0</w:t>
      </w:r>
      <w:r w:rsidR="009920E8" w:rsidRPr="00FA3A7F">
        <w:t>%</w:t>
      </w:r>
      <w:r w:rsidRPr="00FA3A7F">
        <w:t xml:space="preserve"> and 99.9%. The same overlap has to be applied for the measurement signal at the input of the test object (MRP or digital interface) and measured signal at the output of the sending or receiving direction of the test object.</w:t>
      </w:r>
    </w:p>
    <w:p w14:paraId="0CE991E2" w14:textId="77777777" w:rsidR="0043751A" w:rsidRPr="00FA3A7F" w:rsidRDefault="0043751A" w:rsidP="0043751A">
      <w:pPr>
        <w:pStyle w:val="enumlev2"/>
      </w:pPr>
      <w:r w:rsidRPr="00FA3A7F">
        <w:t>•</w:t>
      </w:r>
      <w:r w:rsidRPr="00FA3A7F">
        <w:tab/>
        <w:t>Referring the Fourier transformed signal measured either at the output of the sending direction or the receiving direction to the Fourier transformed signal at the corresponding excitation point (MRP, digital or analogue input).</w:t>
      </w:r>
    </w:p>
    <w:p w14:paraId="0CE991E3" w14:textId="1515B043" w:rsidR="0043751A" w:rsidRPr="00FA3A7F" w:rsidRDefault="0043751A">
      <w:pPr>
        <w:pStyle w:val="enumlev1"/>
      </w:pPr>
      <w:r w:rsidRPr="00FA3A7F">
        <w:tab/>
        <w:t>Other measurements may require sinusoidal signals or different noise signals to measure different parameters, e.g.</w:t>
      </w:r>
      <w:r w:rsidR="00B67C4A" w:rsidRPr="00FA3A7F">
        <w:t>,</w:t>
      </w:r>
      <w:r w:rsidRPr="00FA3A7F">
        <w:t xml:space="preserve"> distortion. In this case, the PN-sequence is replaced by the corresponding signal, e.g.</w:t>
      </w:r>
      <w:r w:rsidR="00B67C4A" w:rsidRPr="00FA3A7F">
        <w:t>,</w:t>
      </w:r>
      <w:r w:rsidRPr="00FA3A7F">
        <w:t xml:space="preserve"> sinusoidal frequency or narrow-band noise signal. The levels of the complete cycled </w:t>
      </w:r>
      <w:r w:rsidR="006D04F4" w:rsidRPr="00FA3A7F">
        <w:t>CSS</w:t>
      </w:r>
      <w:r w:rsidRPr="00FA3A7F">
        <w:t>s, including the different types of measurement signal, are calculated as described above. Measurements are carried out using the measurement signal included in the CS</w:t>
      </w:r>
      <w:r w:rsidR="009920E8" w:rsidRPr="00FA3A7F">
        <w:t>S</w:t>
      </w:r>
      <w:r w:rsidRPr="00FA3A7F">
        <w:t xml:space="preserve"> and using the calculations described in the relevant Recommendation.</w:t>
      </w:r>
    </w:p>
    <w:p w14:paraId="0CE991E4" w14:textId="77777777" w:rsidR="0043751A" w:rsidRPr="00FA3A7F" w:rsidRDefault="0043751A" w:rsidP="0043751A">
      <w:pPr>
        <w:pStyle w:val="Heading4"/>
      </w:pPr>
      <w:bookmarkStart w:id="243" w:name="_Toc182630656"/>
      <w:r w:rsidRPr="00FA3A7F">
        <w:t>7.2.1.2</w:t>
      </w:r>
      <w:r w:rsidRPr="00FA3A7F">
        <w:tab/>
        <w:t>Practical realization of a composite source signal for measurements up to 20 kHz</w:t>
      </w:r>
      <w:bookmarkEnd w:id="243"/>
      <w:r w:rsidRPr="00FA3A7F">
        <w:t xml:space="preserve"> (fullband)</w:t>
      </w:r>
    </w:p>
    <w:p w14:paraId="0CE991E5" w14:textId="77777777" w:rsidR="0043751A" w:rsidRPr="00FA3A7F" w:rsidRDefault="0043751A" w:rsidP="0043751A">
      <w:pPr>
        <w:pStyle w:val="Headingi"/>
      </w:pPr>
      <w:r w:rsidRPr="00FA3A7F">
        <w:t>a)</w:t>
      </w:r>
      <w:r w:rsidRPr="00FA3A7F">
        <w:tab/>
        <w:t>Voiced signal to simulate voice properties</w:t>
      </w:r>
    </w:p>
    <w:p w14:paraId="0CE991E6" w14:textId="33CA38B8" w:rsidR="0043751A" w:rsidRPr="00FA3A7F" w:rsidRDefault="0043751A">
      <w:r w:rsidRPr="00FA3A7F">
        <w:t>The duration of the signal amounts to 48.62 ms. Within this period, any speech detector should have recognized the voice and activated the system. The voiced signal can be described as a sequence of 16bit words with a sampling rate of 44.1 kHz.</w:t>
      </w:r>
    </w:p>
    <w:p w14:paraId="0CE991E7" w14:textId="29ED2A39" w:rsidR="0043751A" w:rsidRPr="00FA3A7F" w:rsidRDefault="0043751A">
      <w:r w:rsidRPr="00FA3A7F">
        <w:t xml:space="preserve">Table 7-1 contains 134 ASCII values </w:t>
      </w:r>
      <w:r w:rsidR="00225876" w:rsidRPr="00FA3A7F">
        <w:t>that</w:t>
      </w:r>
      <w:r w:rsidRPr="00FA3A7F">
        <w:t xml:space="preserve"> have to be repeated 16 times </w:t>
      </w:r>
      <w:r w:rsidR="00225876" w:rsidRPr="00FA3A7F">
        <w:t>to</w:t>
      </w:r>
      <w:r w:rsidRPr="00FA3A7F">
        <w:t xml:space="preserve"> activat</w:t>
      </w:r>
      <w:r w:rsidR="00225876" w:rsidRPr="00FA3A7F">
        <w:t>e</w:t>
      </w:r>
      <w:r w:rsidRPr="00FA3A7F">
        <w:t xml:space="preserve"> the system under test for a time of 48.62 ms. </w:t>
      </w:r>
      <w:r w:rsidR="005E7DB3" w:rsidRPr="00FA3A7F">
        <w:t>R</w:t>
      </w:r>
      <w:r w:rsidRPr="00FA3A7F">
        <w:t xml:space="preserve">ead </w:t>
      </w:r>
      <w:r w:rsidR="005E7DB3" w:rsidRPr="00FA3A7F">
        <w:t xml:space="preserve">Table 7-1 </w:t>
      </w:r>
      <w:r w:rsidRPr="00FA3A7F">
        <w:t>in columns.</w:t>
      </w:r>
    </w:p>
    <w:p w14:paraId="0CE991E8" w14:textId="77777777" w:rsidR="0043751A" w:rsidRPr="00FA3A7F" w:rsidRDefault="0043751A" w:rsidP="001E5556">
      <w:pPr>
        <w:pStyle w:val="TableNoTitle"/>
      </w:pPr>
      <w:r w:rsidRPr="00FA3A7F">
        <w:t>Table 7-1 – Samples (ASCII values) of Part 1 of the CSS (to be read in columns)</w:t>
      </w:r>
    </w:p>
    <w:tbl>
      <w:tblPr>
        <w:tblW w:w="9639" w:type="dxa"/>
        <w:jc w:val="center"/>
        <w:tblLayout w:type="fixed"/>
        <w:tblLook w:val="0000" w:firstRow="0" w:lastRow="0" w:firstColumn="0" w:lastColumn="0" w:noHBand="0" w:noVBand="0"/>
      </w:tblPr>
      <w:tblGrid>
        <w:gridCol w:w="827"/>
        <w:gridCol w:w="826"/>
        <w:gridCol w:w="826"/>
        <w:gridCol w:w="826"/>
        <w:gridCol w:w="826"/>
        <w:gridCol w:w="826"/>
        <w:gridCol w:w="964"/>
        <w:gridCol w:w="964"/>
        <w:gridCol w:w="964"/>
        <w:gridCol w:w="964"/>
        <w:gridCol w:w="826"/>
      </w:tblGrid>
      <w:tr w:rsidR="0043751A" w:rsidRPr="00FA3A7F" w14:paraId="0CE991F4"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1E9" w14:textId="64106076"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76</w:t>
            </w:r>
          </w:p>
        </w:tc>
        <w:tc>
          <w:tcPr>
            <w:tcW w:w="826" w:type="dxa"/>
            <w:tcBorders>
              <w:top w:val="single" w:sz="6" w:space="0" w:color="000000"/>
              <w:left w:val="single" w:sz="6" w:space="0" w:color="000000"/>
              <w:bottom w:val="single" w:sz="6" w:space="0" w:color="000000"/>
              <w:right w:val="single" w:sz="6" w:space="0" w:color="000000"/>
            </w:tcBorders>
          </w:tcPr>
          <w:p w14:paraId="0CE991EA" w14:textId="77777777" w:rsidR="0043751A" w:rsidRPr="00FA3A7F" w:rsidRDefault="0043751A" w:rsidP="001E5556">
            <w:pPr>
              <w:pStyle w:val="Tabletext"/>
              <w:keepNext/>
              <w:keepLines/>
              <w:jc w:val="center"/>
              <w:rPr>
                <w:sz w:val="21"/>
                <w:szCs w:val="21"/>
              </w:rPr>
            </w:pPr>
            <w:r w:rsidRPr="00FA3A7F">
              <w:rPr>
                <w:sz w:val="21"/>
                <w:szCs w:val="21"/>
              </w:rPr>
              <w:t>2098</w:t>
            </w:r>
          </w:p>
        </w:tc>
        <w:tc>
          <w:tcPr>
            <w:tcW w:w="826" w:type="dxa"/>
            <w:tcBorders>
              <w:top w:val="single" w:sz="6" w:space="0" w:color="000000"/>
              <w:left w:val="single" w:sz="6" w:space="0" w:color="000000"/>
              <w:bottom w:val="single" w:sz="6" w:space="0" w:color="000000"/>
              <w:right w:val="single" w:sz="6" w:space="0" w:color="000000"/>
            </w:tcBorders>
          </w:tcPr>
          <w:p w14:paraId="0CE991EB" w14:textId="77777777" w:rsidR="0043751A" w:rsidRPr="00FA3A7F" w:rsidRDefault="0043751A" w:rsidP="001E5556">
            <w:pPr>
              <w:pStyle w:val="Tabletext"/>
              <w:keepNext/>
              <w:keepLines/>
              <w:jc w:val="center"/>
              <w:rPr>
                <w:sz w:val="21"/>
                <w:szCs w:val="21"/>
              </w:rPr>
            </w:pPr>
            <w:r w:rsidRPr="00FA3A7F">
              <w:rPr>
                <w:sz w:val="21"/>
                <w:szCs w:val="21"/>
              </w:rPr>
              <w:t>3116</w:t>
            </w:r>
          </w:p>
        </w:tc>
        <w:tc>
          <w:tcPr>
            <w:tcW w:w="826" w:type="dxa"/>
            <w:tcBorders>
              <w:top w:val="single" w:sz="6" w:space="0" w:color="000000"/>
              <w:left w:val="single" w:sz="6" w:space="0" w:color="000000"/>
              <w:bottom w:val="single" w:sz="6" w:space="0" w:color="000000"/>
              <w:right w:val="single" w:sz="6" w:space="0" w:color="000000"/>
            </w:tcBorders>
          </w:tcPr>
          <w:p w14:paraId="0CE991EC" w14:textId="77777777" w:rsidR="0043751A" w:rsidRPr="00FA3A7F" w:rsidRDefault="0043751A" w:rsidP="001E5556">
            <w:pPr>
              <w:pStyle w:val="Tabletext"/>
              <w:keepNext/>
              <w:keepLines/>
              <w:jc w:val="center"/>
              <w:rPr>
                <w:sz w:val="21"/>
                <w:szCs w:val="21"/>
              </w:rPr>
            </w:pPr>
            <w:r w:rsidRPr="00FA3A7F">
              <w:rPr>
                <w:sz w:val="21"/>
                <w:szCs w:val="21"/>
              </w:rPr>
              <w:t>2930</w:t>
            </w:r>
          </w:p>
        </w:tc>
        <w:tc>
          <w:tcPr>
            <w:tcW w:w="826" w:type="dxa"/>
            <w:tcBorders>
              <w:top w:val="single" w:sz="6" w:space="0" w:color="000000"/>
              <w:left w:val="single" w:sz="6" w:space="0" w:color="000000"/>
              <w:bottom w:val="single" w:sz="6" w:space="0" w:color="000000"/>
              <w:right w:val="single" w:sz="6" w:space="0" w:color="000000"/>
            </w:tcBorders>
          </w:tcPr>
          <w:p w14:paraId="0CE991ED" w14:textId="77777777" w:rsidR="0043751A" w:rsidRPr="00FA3A7F" w:rsidRDefault="0043751A" w:rsidP="001E5556">
            <w:pPr>
              <w:pStyle w:val="Tabletext"/>
              <w:keepNext/>
              <w:keepLines/>
              <w:jc w:val="center"/>
              <w:rPr>
                <w:sz w:val="21"/>
                <w:szCs w:val="21"/>
              </w:rPr>
            </w:pPr>
            <w:r w:rsidRPr="00FA3A7F">
              <w:rPr>
                <w:sz w:val="21"/>
                <w:szCs w:val="21"/>
              </w:rPr>
              <w:t>2392</w:t>
            </w:r>
          </w:p>
        </w:tc>
        <w:tc>
          <w:tcPr>
            <w:tcW w:w="826" w:type="dxa"/>
            <w:tcBorders>
              <w:top w:val="single" w:sz="6" w:space="0" w:color="000000"/>
              <w:left w:val="single" w:sz="6" w:space="0" w:color="000000"/>
              <w:bottom w:val="single" w:sz="6" w:space="0" w:color="000000"/>
              <w:right w:val="single" w:sz="6" w:space="0" w:color="000000"/>
            </w:tcBorders>
          </w:tcPr>
          <w:p w14:paraId="0CE991EE" w14:textId="77777777" w:rsidR="0043751A" w:rsidRPr="00FA3A7F" w:rsidRDefault="0043751A" w:rsidP="001E5556">
            <w:pPr>
              <w:pStyle w:val="Tabletext"/>
              <w:keepNext/>
              <w:keepLines/>
              <w:jc w:val="center"/>
              <w:rPr>
                <w:sz w:val="21"/>
                <w:szCs w:val="21"/>
              </w:rPr>
            </w:pPr>
            <w:r w:rsidRPr="00FA3A7F">
              <w:rPr>
                <w:sz w:val="21"/>
                <w:szCs w:val="21"/>
              </w:rPr>
              <w:t>1824</w:t>
            </w:r>
          </w:p>
        </w:tc>
        <w:tc>
          <w:tcPr>
            <w:tcW w:w="964" w:type="dxa"/>
            <w:tcBorders>
              <w:top w:val="single" w:sz="6" w:space="0" w:color="000000"/>
              <w:left w:val="single" w:sz="6" w:space="0" w:color="000000"/>
              <w:bottom w:val="single" w:sz="6" w:space="0" w:color="000000"/>
              <w:right w:val="single" w:sz="6" w:space="0" w:color="000000"/>
            </w:tcBorders>
          </w:tcPr>
          <w:p w14:paraId="0CE991EF" w14:textId="77777777" w:rsidR="0043751A" w:rsidRPr="00FA3A7F" w:rsidRDefault="0043751A" w:rsidP="001E5556">
            <w:pPr>
              <w:pStyle w:val="Tabletext"/>
              <w:keepNext/>
              <w:keepLines/>
              <w:jc w:val="center"/>
              <w:rPr>
                <w:sz w:val="21"/>
                <w:szCs w:val="21"/>
              </w:rPr>
            </w:pPr>
            <w:r w:rsidRPr="00FA3A7F">
              <w:rPr>
                <w:sz w:val="21"/>
                <w:szCs w:val="21"/>
              </w:rPr>
              <w:t>1306</w:t>
            </w:r>
          </w:p>
        </w:tc>
        <w:tc>
          <w:tcPr>
            <w:tcW w:w="964" w:type="dxa"/>
            <w:tcBorders>
              <w:top w:val="single" w:sz="6" w:space="0" w:color="000000"/>
              <w:left w:val="single" w:sz="6" w:space="0" w:color="000000"/>
              <w:bottom w:val="single" w:sz="6" w:space="0" w:color="000000"/>
              <w:right w:val="single" w:sz="6" w:space="0" w:color="000000"/>
            </w:tcBorders>
          </w:tcPr>
          <w:p w14:paraId="0CE991F0" w14:textId="4B236D25"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3462</w:t>
            </w:r>
          </w:p>
        </w:tc>
        <w:tc>
          <w:tcPr>
            <w:tcW w:w="964" w:type="dxa"/>
            <w:tcBorders>
              <w:top w:val="single" w:sz="6" w:space="0" w:color="000000"/>
              <w:left w:val="single" w:sz="6" w:space="0" w:color="000000"/>
              <w:bottom w:val="single" w:sz="6" w:space="0" w:color="000000"/>
              <w:right w:val="single" w:sz="6" w:space="0" w:color="000000"/>
            </w:tcBorders>
          </w:tcPr>
          <w:p w14:paraId="0CE991F1" w14:textId="2E5636FD"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7492</w:t>
            </w:r>
          </w:p>
        </w:tc>
        <w:tc>
          <w:tcPr>
            <w:tcW w:w="964" w:type="dxa"/>
            <w:tcBorders>
              <w:top w:val="single" w:sz="6" w:space="0" w:color="000000"/>
              <w:left w:val="single" w:sz="6" w:space="0" w:color="000000"/>
              <w:bottom w:val="single" w:sz="6" w:space="0" w:color="000000"/>
              <w:right w:val="single" w:sz="6" w:space="0" w:color="000000"/>
            </w:tcBorders>
          </w:tcPr>
          <w:p w14:paraId="0CE991F2" w14:textId="50272D06"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2806</w:t>
            </w:r>
          </w:p>
        </w:tc>
        <w:tc>
          <w:tcPr>
            <w:tcW w:w="826" w:type="dxa"/>
            <w:tcBorders>
              <w:top w:val="single" w:sz="6" w:space="0" w:color="000000"/>
              <w:left w:val="single" w:sz="6" w:space="0" w:color="000000"/>
              <w:bottom w:val="single" w:sz="6" w:space="0" w:color="000000"/>
              <w:right w:val="single" w:sz="6" w:space="0" w:color="000000"/>
            </w:tcBorders>
          </w:tcPr>
          <w:p w14:paraId="0CE991F3" w14:textId="4F857830"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626</w:t>
            </w:r>
          </w:p>
        </w:tc>
      </w:tr>
      <w:tr w:rsidR="0043751A" w:rsidRPr="00FA3A7F" w14:paraId="0CE99200"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1F5" w14:textId="77777777" w:rsidR="0043751A" w:rsidRPr="00FA3A7F" w:rsidRDefault="0043751A" w:rsidP="001E5556">
            <w:pPr>
              <w:pStyle w:val="Tabletext"/>
              <w:keepNext/>
              <w:keepLines/>
              <w:jc w:val="center"/>
              <w:rPr>
                <w:sz w:val="21"/>
                <w:szCs w:val="21"/>
              </w:rPr>
            </w:pPr>
            <w:r w:rsidRPr="00FA3A7F">
              <w:rPr>
                <w:sz w:val="21"/>
                <w:szCs w:val="21"/>
              </w:rPr>
              <w:t>112</w:t>
            </w:r>
          </w:p>
        </w:tc>
        <w:tc>
          <w:tcPr>
            <w:tcW w:w="826" w:type="dxa"/>
            <w:tcBorders>
              <w:top w:val="single" w:sz="6" w:space="0" w:color="000000"/>
              <w:left w:val="single" w:sz="6" w:space="0" w:color="000000"/>
              <w:bottom w:val="single" w:sz="6" w:space="0" w:color="000000"/>
              <w:right w:val="single" w:sz="6" w:space="0" w:color="000000"/>
            </w:tcBorders>
          </w:tcPr>
          <w:p w14:paraId="0CE991F6" w14:textId="77777777" w:rsidR="0043751A" w:rsidRPr="00FA3A7F" w:rsidRDefault="0043751A" w:rsidP="001E5556">
            <w:pPr>
              <w:pStyle w:val="Tabletext"/>
              <w:keepNext/>
              <w:keepLines/>
              <w:jc w:val="center"/>
              <w:rPr>
                <w:sz w:val="21"/>
                <w:szCs w:val="21"/>
              </w:rPr>
            </w:pPr>
            <w:r w:rsidRPr="00FA3A7F">
              <w:rPr>
                <w:sz w:val="21"/>
                <w:szCs w:val="21"/>
              </w:rPr>
              <w:t>2244</w:t>
            </w:r>
          </w:p>
        </w:tc>
        <w:tc>
          <w:tcPr>
            <w:tcW w:w="826" w:type="dxa"/>
            <w:tcBorders>
              <w:top w:val="single" w:sz="6" w:space="0" w:color="000000"/>
              <w:left w:val="single" w:sz="6" w:space="0" w:color="000000"/>
              <w:bottom w:val="single" w:sz="6" w:space="0" w:color="000000"/>
              <w:right w:val="single" w:sz="6" w:space="0" w:color="000000"/>
            </w:tcBorders>
          </w:tcPr>
          <w:p w14:paraId="0CE991F7" w14:textId="77777777" w:rsidR="0043751A" w:rsidRPr="00FA3A7F" w:rsidRDefault="0043751A" w:rsidP="001E5556">
            <w:pPr>
              <w:pStyle w:val="Tabletext"/>
              <w:keepNext/>
              <w:keepLines/>
              <w:jc w:val="center"/>
              <w:rPr>
                <w:sz w:val="21"/>
                <w:szCs w:val="21"/>
              </w:rPr>
            </w:pPr>
            <w:r w:rsidRPr="00FA3A7F">
              <w:rPr>
                <w:sz w:val="21"/>
                <w:szCs w:val="21"/>
              </w:rPr>
              <w:t>3158</w:t>
            </w:r>
          </w:p>
        </w:tc>
        <w:tc>
          <w:tcPr>
            <w:tcW w:w="826" w:type="dxa"/>
            <w:tcBorders>
              <w:top w:val="single" w:sz="6" w:space="0" w:color="000000"/>
              <w:left w:val="single" w:sz="6" w:space="0" w:color="000000"/>
              <w:bottom w:val="single" w:sz="6" w:space="0" w:color="000000"/>
              <w:right w:val="single" w:sz="6" w:space="0" w:color="000000"/>
            </w:tcBorders>
          </w:tcPr>
          <w:p w14:paraId="0CE991F8" w14:textId="77777777" w:rsidR="0043751A" w:rsidRPr="00FA3A7F" w:rsidRDefault="0043751A" w:rsidP="001E5556">
            <w:pPr>
              <w:pStyle w:val="Tabletext"/>
              <w:keepNext/>
              <w:keepLines/>
              <w:jc w:val="center"/>
              <w:rPr>
                <w:sz w:val="21"/>
                <w:szCs w:val="21"/>
              </w:rPr>
            </w:pPr>
            <w:r w:rsidRPr="00FA3A7F">
              <w:rPr>
                <w:sz w:val="21"/>
                <w:szCs w:val="21"/>
              </w:rPr>
              <w:t>2866</w:t>
            </w:r>
          </w:p>
        </w:tc>
        <w:tc>
          <w:tcPr>
            <w:tcW w:w="826" w:type="dxa"/>
            <w:tcBorders>
              <w:top w:val="single" w:sz="6" w:space="0" w:color="000000"/>
              <w:left w:val="single" w:sz="6" w:space="0" w:color="000000"/>
              <w:bottom w:val="single" w:sz="6" w:space="0" w:color="000000"/>
              <w:right w:val="single" w:sz="6" w:space="0" w:color="000000"/>
            </w:tcBorders>
          </w:tcPr>
          <w:p w14:paraId="0CE991F9" w14:textId="77777777" w:rsidR="0043751A" w:rsidRPr="00FA3A7F" w:rsidRDefault="0043751A" w:rsidP="001E5556">
            <w:pPr>
              <w:pStyle w:val="Tabletext"/>
              <w:keepNext/>
              <w:keepLines/>
              <w:jc w:val="center"/>
              <w:rPr>
                <w:sz w:val="21"/>
                <w:szCs w:val="21"/>
              </w:rPr>
            </w:pPr>
            <w:r w:rsidRPr="00FA3A7F">
              <w:rPr>
                <w:sz w:val="21"/>
                <w:szCs w:val="21"/>
              </w:rPr>
              <w:t>2410</w:t>
            </w:r>
          </w:p>
        </w:tc>
        <w:tc>
          <w:tcPr>
            <w:tcW w:w="826" w:type="dxa"/>
            <w:tcBorders>
              <w:top w:val="single" w:sz="6" w:space="0" w:color="000000"/>
              <w:left w:val="single" w:sz="6" w:space="0" w:color="000000"/>
              <w:bottom w:val="single" w:sz="6" w:space="0" w:color="000000"/>
              <w:right w:val="single" w:sz="6" w:space="0" w:color="000000"/>
            </w:tcBorders>
          </w:tcPr>
          <w:p w14:paraId="0CE991FA" w14:textId="77777777" w:rsidR="0043751A" w:rsidRPr="00FA3A7F" w:rsidRDefault="0043751A" w:rsidP="001E5556">
            <w:pPr>
              <w:pStyle w:val="Tabletext"/>
              <w:keepNext/>
              <w:keepLines/>
              <w:jc w:val="center"/>
              <w:rPr>
                <w:sz w:val="21"/>
                <w:szCs w:val="21"/>
              </w:rPr>
            </w:pPr>
            <w:r w:rsidRPr="00FA3A7F">
              <w:rPr>
                <w:sz w:val="21"/>
                <w:szCs w:val="21"/>
              </w:rPr>
              <w:t>1772</w:t>
            </w:r>
          </w:p>
        </w:tc>
        <w:tc>
          <w:tcPr>
            <w:tcW w:w="964" w:type="dxa"/>
            <w:tcBorders>
              <w:top w:val="single" w:sz="6" w:space="0" w:color="000000"/>
              <w:left w:val="single" w:sz="6" w:space="0" w:color="000000"/>
              <w:bottom w:val="single" w:sz="6" w:space="0" w:color="000000"/>
              <w:right w:val="single" w:sz="6" w:space="0" w:color="000000"/>
            </w:tcBorders>
          </w:tcPr>
          <w:p w14:paraId="0CE991FB" w14:textId="77777777" w:rsidR="0043751A" w:rsidRPr="00FA3A7F" w:rsidRDefault="0043751A" w:rsidP="001E5556">
            <w:pPr>
              <w:pStyle w:val="Tabletext"/>
              <w:keepNext/>
              <w:keepLines/>
              <w:jc w:val="center"/>
              <w:rPr>
                <w:sz w:val="21"/>
                <w:szCs w:val="21"/>
              </w:rPr>
            </w:pPr>
            <w:r w:rsidRPr="00FA3A7F">
              <w:rPr>
                <w:sz w:val="21"/>
                <w:szCs w:val="21"/>
              </w:rPr>
              <w:t>1170</w:t>
            </w:r>
          </w:p>
        </w:tc>
        <w:tc>
          <w:tcPr>
            <w:tcW w:w="964" w:type="dxa"/>
            <w:tcBorders>
              <w:top w:val="single" w:sz="6" w:space="0" w:color="000000"/>
              <w:left w:val="single" w:sz="6" w:space="0" w:color="000000"/>
              <w:bottom w:val="single" w:sz="6" w:space="0" w:color="000000"/>
              <w:right w:val="single" w:sz="6" w:space="0" w:color="000000"/>
            </w:tcBorders>
          </w:tcPr>
          <w:p w14:paraId="0CE991FC" w14:textId="0D844924"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4024</w:t>
            </w:r>
          </w:p>
        </w:tc>
        <w:tc>
          <w:tcPr>
            <w:tcW w:w="964" w:type="dxa"/>
            <w:tcBorders>
              <w:top w:val="single" w:sz="6" w:space="0" w:color="000000"/>
              <w:left w:val="single" w:sz="6" w:space="0" w:color="000000"/>
              <w:bottom w:val="single" w:sz="6" w:space="0" w:color="000000"/>
              <w:right w:val="single" w:sz="6" w:space="0" w:color="000000"/>
            </w:tcBorders>
          </w:tcPr>
          <w:p w14:paraId="0CE991FD" w14:textId="545A941B"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6414</w:t>
            </w:r>
          </w:p>
        </w:tc>
        <w:tc>
          <w:tcPr>
            <w:tcW w:w="964" w:type="dxa"/>
            <w:tcBorders>
              <w:top w:val="single" w:sz="6" w:space="0" w:color="000000"/>
              <w:left w:val="single" w:sz="6" w:space="0" w:color="000000"/>
              <w:bottom w:val="single" w:sz="6" w:space="0" w:color="000000"/>
              <w:right w:val="single" w:sz="6" w:space="0" w:color="000000"/>
            </w:tcBorders>
          </w:tcPr>
          <w:p w14:paraId="0CE991FE" w14:textId="1255D67F"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2844</w:t>
            </w:r>
          </w:p>
        </w:tc>
        <w:tc>
          <w:tcPr>
            <w:tcW w:w="826" w:type="dxa"/>
            <w:tcBorders>
              <w:top w:val="single" w:sz="6" w:space="0" w:color="000000"/>
              <w:left w:val="single" w:sz="6" w:space="0" w:color="000000"/>
              <w:bottom w:val="single" w:sz="6" w:space="0" w:color="000000"/>
              <w:right w:val="single" w:sz="6" w:space="0" w:color="000000"/>
            </w:tcBorders>
          </w:tcPr>
          <w:p w14:paraId="0CE991FF" w14:textId="6D6A40B2"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456</w:t>
            </w:r>
          </w:p>
        </w:tc>
      </w:tr>
      <w:tr w:rsidR="0043751A" w:rsidRPr="00FA3A7F" w14:paraId="0CE9920C"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01" w14:textId="77777777" w:rsidR="0043751A" w:rsidRPr="00FA3A7F" w:rsidRDefault="0043751A" w:rsidP="001E5556">
            <w:pPr>
              <w:pStyle w:val="Tabletext"/>
              <w:keepNext/>
              <w:keepLines/>
              <w:jc w:val="center"/>
              <w:rPr>
                <w:sz w:val="21"/>
                <w:szCs w:val="21"/>
              </w:rPr>
            </w:pPr>
            <w:r w:rsidRPr="00FA3A7F">
              <w:rPr>
                <w:sz w:val="21"/>
                <w:szCs w:val="21"/>
              </w:rPr>
              <w:t>298</w:t>
            </w:r>
          </w:p>
        </w:tc>
        <w:tc>
          <w:tcPr>
            <w:tcW w:w="826" w:type="dxa"/>
            <w:tcBorders>
              <w:top w:val="single" w:sz="6" w:space="0" w:color="000000"/>
              <w:left w:val="single" w:sz="6" w:space="0" w:color="000000"/>
              <w:bottom w:val="single" w:sz="6" w:space="0" w:color="000000"/>
              <w:right w:val="single" w:sz="6" w:space="0" w:color="000000"/>
            </w:tcBorders>
          </w:tcPr>
          <w:p w14:paraId="0CE99202" w14:textId="77777777" w:rsidR="0043751A" w:rsidRPr="00FA3A7F" w:rsidRDefault="0043751A" w:rsidP="001E5556">
            <w:pPr>
              <w:pStyle w:val="Tabletext"/>
              <w:keepNext/>
              <w:keepLines/>
              <w:jc w:val="center"/>
              <w:rPr>
                <w:sz w:val="21"/>
                <w:szCs w:val="21"/>
              </w:rPr>
            </w:pPr>
            <w:r w:rsidRPr="00FA3A7F">
              <w:rPr>
                <w:sz w:val="21"/>
                <w:szCs w:val="21"/>
              </w:rPr>
              <w:t>2360</w:t>
            </w:r>
          </w:p>
        </w:tc>
        <w:tc>
          <w:tcPr>
            <w:tcW w:w="826" w:type="dxa"/>
            <w:tcBorders>
              <w:top w:val="single" w:sz="6" w:space="0" w:color="000000"/>
              <w:left w:val="single" w:sz="6" w:space="0" w:color="000000"/>
              <w:bottom w:val="single" w:sz="6" w:space="0" w:color="000000"/>
              <w:right w:val="single" w:sz="6" w:space="0" w:color="000000"/>
            </w:tcBorders>
          </w:tcPr>
          <w:p w14:paraId="0CE99203" w14:textId="77777777" w:rsidR="0043751A" w:rsidRPr="00FA3A7F" w:rsidRDefault="0043751A" w:rsidP="001E5556">
            <w:pPr>
              <w:pStyle w:val="Tabletext"/>
              <w:keepNext/>
              <w:keepLines/>
              <w:jc w:val="center"/>
              <w:rPr>
                <w:sz w:val="21"/>
                <w:szCs w:val="21"/>
              </w:rPr>
            </w:pPr>
            <w:r w:rsidRPr="00FA3A7F">
              <w:rPr>
                <w:sz w:val="21"/>
                <w:szCs w:val="21"/>
              </w:rPr>
              <w:t>3180</w:t>
            </w:r>
          </w:p>
        </w:tc>
        <w:tc>
          <w:tcPr>
            <w:tcW w:w="826" w:type="dxa"/>
            <w:tcBorders>
              <w:top w:val="single" w:sz="6" w:space="0" w:color="000000"/>
              <w:left w:val="single" w:sz="6" w:space="0" w:color="000000"/>
              <w:bottom w:val="single" w:sz="6" w:space="0" w:color="000000"/>
              <w:right w:val="single" w:sz="6" w:space="0" w:color="000000"/>
            </w:tcBorders>
          </w:tcPr>
          <w:p w14:paraId="0CE99204" w14:textId="77777777" w:rsidR="0043751A" w:rsidRPr="00FA3A7F" w:rsidRDefault="0043751A" w:rsidP="001E5556">
            <w:pPr>
              <w:pStyle w:val="Tabletext"/>
              <w:keepNext/>
              <w:keepLines/>
              <w:jc w:val="center"/>
              <w:rPr>
                <w:sz w:val="21"/>
                <w:szCs w:val="21"/>
              </w:rPr>
            </w:pPr>
            <w:r w:rsidRPr="00FA3A7F">
              <w:rPr>
                <w:sz w:val="21"/>
                <w:szCs w:val="21"/>
              </w:rPr>
              <w:t>2808</w:t>
            </w:r>
          </w:p>
        </w:tc>
        <w:tc>
          <w:tcPr>
            <w:tcW w:w="826" w:type="dxa"/>
            <w:tcBorders>
              <w:top w:val="single" w:sz="6" w:space="0" w:color="000000"/>
              <w:left w:val="single" w:sz="6" w:space="0" w:color="000000"/>
              <w:bottom w:val="single" w:sz="6" w:space="0" w:color="000000"/>
              <w:right w:val="single" w:sz="6" w:space="0" w:color="000000"/>
            </w:tcBorders>
          </w:tcPr>
          <w:p w14:paraId="0CE99205" w14:textId="77777777" w:rsidR="0043751A" w:rsidRPr="00FA3A7F" w:rsidRDefault="0043751A" w:rsidP="001E5556">
            <w:pPr>
              <w:pStyle w:val="Tabletext"/>
              <w:keepNext/>
              <w:keepLines/>
              <w:jc w:val="center"/>
              <w:rPr>
                <w:sz w:val="21"/>
                <w:szCs w:val="21"/>
              </w:rPr>
            </w:pPr>
            <w:r w:rsidRPr="00FA3A7F">
              <w:rPr>
                <w:sz w:val="21"/>
                <w:szCs w:val="21"/>
              </w:rPr>
              <w:t>2430</w:t>
            </w:r>
          </w:p>
        </w:tc>
        <w:tc>
          <w:tcPr>
            <w:tcW w:w="826" w:type="dxa"/>
            <w:tcBorders>
              <w:top w:val="single" w:sz="6" w:space="0" w:color="000000"/>
              <w:left w:val="single" w:sz="6" w:space="0" w:color="000000"/>
              <w:bottom w:val="single" w:sz="6" w:space="0" w:color="000000"/>
              <w:right w:val="single" w:sz="6" w:space="0" w:color="000000"/>
            </w:tcBorders>
          </w:tcPr>
          <w:p w14:paraId="0CE99206" w14:textId="77777777" w:rsidR="0043751A" w:rsidRPr="00FA3A7F" w:rsidRDefault="0043751A" w:rsidP="001E5556">
            <w:pPr>
              <w:pStyle w:val="Tabletext"/>
              <w:keepNext/>
              <w:keepLines/>
              <w:jc w:val="center"/>
              <w:rPr>
                <w:sz w:val="21"/>
                <w:szCs w:val="21"/>
              </w:rPr>
            </w:pPr>
            <w:r w:rsidRPr="00FA3A7F">
              <w:rPr>
                <w:sz w:val="21"/>
                <w:szCs w:val="21"/>
              </w:rPr>
              <w:t>1742</w:t>
            </w:r>
          </w:p>
        </w:tc>
        <w:tc>
          <w:tcPr>
            <w:tcW w:w="964" w:type="dxa"/>
            <w:tcBorders>
              <w:top w:val="single" w:sz="6" w:space="0" w:color="000000"/>
              <w:left w:val="single" w:sz="6" w:space="0" w:color="000000"/>
              <w:bottom w:val="single" w:sz="6" w:space="0" w:color="000000"/>
              <w:right w:val="single" w:sz="6" w:space="0" w:color="000000"/>
            </w:tcBorders>
          </w:tcPr>
          <w:p w14:paraId="0CE99207" w14:textId="77777777" w:rsidR="0043751A" w:rsidRPr="00FA3A7F" w:rsidRDefault="0043751A" w:rsidP="001E5556">
            <w:pPr>
              <w:pStyle w:val="Tabletext"/>
              <w:keepNext/>
              <w:keepLines/>
              <w:jc w:val="center"/>
              <w:rPr>
                <w:sz w:val="21"/>
                <w:szCs w:val="21"/>
              </w:rPr>
            </w:pPr>
            <w:r w:rsidRPr="00FA3A7F">
              <w:rPr>
                <w:sz w:val="21"/>
                <w:szCs w:val="21"/>
              </w:rPr>
              <w:t>968</w:t>
            </w:r>
          </w:p>
        </w:tc>
        <w:tc>
          <w:tcPr>
            <w:tcW w:w="964" w:type="dxa"/>
            <w:tcBorders>
              <w:top w:val="single" w:sz="6" w:space="0" w:color="000000"/>
              <w:left w:val="single" w:sz="6" w:space="0" w:color="000000"/>
              <w:bottom w:val="single" w:sz="6" w:space="0" w:color="000000"/>
              <w:right w:val="single" w:sz="6" w:space="0" w:color="000000"/>
            </w:tcBorders>
          </w:tcPr>
          <w:p w14:paraId="0CE99208" w14:textId="5DCDA4D8"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4590</w:t>
            </w:r>
          </w:p>
        </w:tc>
        <w:tc>
          <w:tcPr>
            <w:tcW w:w="964" w:type="dxa"/>
            <w:tcBorders>
              <w:top w:val="single" w:sz="6" w:space="0" w:color="000000"/>
              <w:left w:val="single" w:sz="6" w:space="0" w:color="000000"/>
              <w:bottom w:val="single" w:sz="6" w:space="0" w:color="000000"/>
              <w:right w:val="single" w:sz="6" w:space="0" w:color="000000"/>
            </w:tcBorders>
          </w:tcPr>
          <w:p w14:paraId="0CE99209" w14:textId="7A6C62AB"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5334</w:t>
            </w:r>
          </w:p>
        </w:tc>
        <w:tc>
          <w:tcPr>
            <w:tcW w:w="964" w:type="dxa"/>
            <w:tcBorders>
              <w:top w:val="single" w:sz="6" w:space="0" w:color="000000"/>
              <w:left w:val="single" w:sz="6" w:space="0" w:color="000000"/>
              <w:bottom w:val="single" w:sz="6" w:space="0" w:color="000000"/>
              <w:right w:val="single" w:sz="6" w:space="0" w:color="000000"/>
            </w:tcBorders>
          </w:tcPr>
          <w:p w14:paraId="0CE9920A" w14:textId="1A490847"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2888</w:t>
            </w:r>
          </w:p>
        </w:tc>
        <w:tc>
          <w:tcPr>
            <w:tcW w:w="826" w:type="dxa"/>
            <w:tcBorders>
              <w:top w:val="single" w:sz="6" w:space="0" w:color="000000"/>
              <w:left w:val="single" w:sz="6" w:space="0" w:color="000000"/>
              <w:bottom w:val="single" w:sz="6" w:space="0" w:color="000000"/>
              <w:right w:val="single" w:sz="6" w:space="0" w:color="000000"/>
            </w:tcBorders>
          </w:tcPr>
          <w:p w14:paraId="0CE9920B" w14:textId="71456670"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298</w:t>
            </w:r>
          </w:p>
        </w:tc>
      </w:tr>
      <w:tr w:rsidR="0043751A" w:rsidRPr="00FA3A7F" w14:paraId="0CE99218"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0D" w14:textId="77777777" w:rsidR="0043751A" w:rsidRPr="00FA3A7F" w:rsidRDefault="0043751A" w:rsidP="001E5556">
            <w:pPr>
              <w:pStyle w:val="Tabletext"/>
              <w:keepNext/>
              <w:keepLines/>
              <w:jc w:val="center"/>
              <w:rPr>
                <w:sz w:val="21"/>
                <w:szCs w:val="21"/>
              </w:rPr>
            </w:pPr>
            <w:r w:rsidRPr="00FA3A7F">
              <w:rPr>
                <w:sz w:val="21"/>
                <w:szCs w:val="21"/>
              </w:rPr>
              <w:t>472</w:t>
            </w:r>
          </w:p>
        </w:tc>
        <w:tc>
          <w:tcPr>
            <w:tcW w:w="826" w:type="dxa"/>
            <w:tcBorders>
              <w:top w:val="single" w:sz="6" w:space="0" w:color="000000"/>
              <w:left w:val="single" w:sz="6" w:space="0" w:color="000000"/>
              <w:bottom w:val="single" w:sz="6" w:space="0" w:color="000000"/>
              <w:right w:val="single" w:sz="6" w:space="0" w:color="000000"/>
            </w:tcBorders>
          </w:tcPr>
          <w:p w14:paraId="0CE9920E" w14:textId="77777777" w:rsidR="0043751A" w:rsidRPr="00FA3A7F" w:rsidRDefault="0043751A" w:rsidP="001E5556">
            <w:pPr>
              <w:pStyle w:val="Tabletext"/>
              <w:keepNext/>
              <w:keepLines/>
              <w:jc w:val="center"/>
              <w:rPr>
                <w:sz w:val="21"/>
                <w:szCs w:val="21"/>
              </w:rPr>
            </w:pPr>
            <w:r w:rsidRPr="00FA3A7F">
              <w:rPr>
                <w:sz w:val="21"/>
                <w:szCs w:val="21"/>
              </w:rPr>
              <w:t>2456</w:t>
            </w:r>
          </w:p>
        </w:tc>
        <w:tc>
          <w:tcPr>
            <w:tcW w:w="826" w:type="dxa"/>
            <w:tcBorders>
              <w:top w:val="single" w:sz="6" w:space="0" w:color="000000"/>
              <w:left w:val="single" w:sz="6" w:space="0" w:color="000000"/>
              <w:bottom w:val="single" w:sz="6" w:space="0" w:color="000000"/>
              <w:right w:val="single" w:sz="6" w:space="0" w:color="000000"/>
            </w:tcBorders>
          </w:tcPr>
          <w:p w14:paraId="0CE9920F" w14:textId="77777777" w:rsidR="0043751A" w:rsidRPr="00FA3A7F" w:rsidRDefault="0043751A" w:rsidP="001E5556">
            <w:pPr>
              <w:pStyle w:val="Tabletext"/>
              <w:keepNext/>
              <w:keepLines/>
              <w:jc w:val="center"/>
              <w:rPr>
                <w:sz w:val="21"/>
                <w:szCs w:val="21"/>
              </w:rPr>
            </w:pPr>
            <w:r w:rsidRPr="00FA3A7F">
              <w:rPr>
                <w:sz w:val="21"/>
                <w:szCs w:val="21"/>
              </w:rPr>
              <w:t>3180</w:t>
            </w:r>
          </w:p>
        </w:tc>
        <w:tc>
          <w:tcPr>
            <w:tcW w:w="826" w:type="dxa"/>
            <w:tcBorders>
              <w:top w:val="single" w:sz="6" w:space="0" w:color="000000"/>
              <w:left w:val="single" w:sz="6" w:space="0" w:color="000000"/>
              <w:bottom w:val="single" w:sz="6" w:space="0" w:color="000000"/>
              <w:right w:val="single" w:sz="6" w:space="0" w:color="000000"/>
            </w:tcBorders>
          </w:tcPr>
          <w:p w14:paraId="0CE99210" w14:textId="77777777" w:rsidR="0043751A" w:rsidRPr="00FA3A7F" w:rsidRDefault="0043751A" w:rsidP="001E5556">
            <w:pPr>
              <w:pStyle w:val="Tabletext"/>
              <w:keepNext/>
              <w:keepLines/>
              <w:jc w:val="center"/>
              <w:rPr>
                <w:sz w:val="21"/>
                <w:szCs w:val="21"/>
              </w:rPr>
            </w:pPr>
            <w:r w:rsidRPr="00FA3A7F">
              <w:rPr>
                <w:sz w:val="21"/>
                <w:szCs w:val="21"/>
              </w:rPr>
              <w:t>2764</w:t>
            </w:r>
          </w:p>
        </w:tc>
        <w:tc>
          <w:tcPr>
            <w:tcW w:w="826" w:type="dxa"/>
            <w:tcBorders>
              <w:top w:val="single" w:sz="6" w:space="0" w:color="000000"/>
              <w:left w:val="single" w:sz="6" w:space="0" w:color="000000"/>
              <w:bottom w:val="single" w:sz="6" w:space="0" w:color="000000"/>
              <w:right w:val="single" w:sz="6" w:space="0" w:color="000000"/>
            </w:tcBorders>
          </w:tcPr>
          <w:p w14:paraId="0CE99211" w14:textId="77777777" w:rsidR="0043751A" w:rsidRPr="00FA3A7F" w:rsidRDefault="0043751A" w:rsidP="001E5556">
            <w:pPr>
              <w:pStyle w:val="Tabletext"/>
              <w:keepNext/>
              <w:keepLines/>
              <w:jc w:val="center"/>
              <w:rPr>
                <w:sz w:val="21"/>
                <w:szCs w:val="21"/>
              </w:rPr>
            </w:pPr>
            <w:r w:rsidRPr="00FA3A7F">
              <w:rPr>
                <w:sz w:val="21"/>
                <w:szCs w:val="21"/>
              </w:rPr>
              <w:t>2444</w:t>
            </w:r>
          </w:p>
        </w:tc>
        <w:tc>
          <w:tcPr>
            <w:tcW w:w="826" w:type="dxa"/>
            <w:tcBorders>
              <w:top w:val="single" w:sz="6" w:space="0" w:color="000000"/>
              <w:left w:val="single" w:sz="6" w:space="0" w:color="000000"/>
              <w:bottom w:val="single" w:sz="6" w:space="0" w:color="000000"/>
              <w:right w:val="single" w:sz="6" w:space="0" w:color="000000"/>
            </w:tcBorders>
          </w:tcPr>
          <w:p w14:paraId="0CE99212" w14:textId="77777777" w:rsidR="0043751A" w:rsidRPr="00FA3A7F" w:rsidRDefault="0043751A" w:rsidP="001E5556">
            <w:pPr>
              <w:pStyle w:val="Tabletext"/>
              <w:keepNext/>
              <w:keepLines/>
              <w:jc w:val="center"/>
              <w:rPr>
                <w:sz w:val="21"/>
                <w:szCs w:val="21"/>
              </w:rPr>
            </w:pPr>
            <w:r w:rsidRPr="00FA3A7F">
              <w:rPr>
                <w:sz w:val="21"/>
                <w:szCs w:val="21"/>
              </w:rPr>
              <w:t>1750</w:t>
            </w:r>
          </w:p>
        </w:tc>
        <w:tc>
          <w:tcPr>
            <w:tcW w:w="964" w:type="dxa"/>
            <w:tcBorders>
              <w:top w:val="single" w:sz="6" w:space="0" w:color="000000"/>
              <w:left w:val="single" w:sz="6" w:space="0" w:color="000000"/>
              <w:bottom w:val="single" w:sz="6" w:space="0" w:color="000000"/>
              <w:right w:val="single" w:sz="6" w:space="0" w:color="000000"/>
            </w:tcBorders>
          </w:tcPr>
          <w:p w14:paraId="0CE99213" w14:textId="77777777" w:rsidR="0043751A" w:rsidRPr="00FA3A7F" w:rsidRDefault="0043751A" w:rsidP="001E5556">
            <w:pPr>
              <w:pStyle w:val="Tabletext"/>
              <w:keepNext/>
              <w:keepLines/>
              <w:jc w:val="center"/>
              <w:rPr>
                <w:sz w:val="21"/>
                <w:szCs w:val="21"/>
              </w:rPr>
            </w:pPr>
            <w:r w:rsidRPr="00FA3A7F">
              <w:rPr>
                <w:sz w:val="21"/>
                <w:szCs w:val="21"/>
              </w:rPr>
              <w:t>702</w:t>
            </w:r>
          </w:p>
        </w:tc>
        <w:tc>
          <w:tcPr>
            <w:tcW w:w="964" w:type="dxa"/>
            <w:tcBorders>
              <w:top w:val="single" w:sz="6" w:space="0" w:color="000000"/>
              <w:left w:val="single" w:sz="6" w:space="0" w:color="000000"/>
              <w:bottom w:val="single" w:sz="6" w:space="0" w:color="000000"/>
              <w:right w:val="single" w:sz="6" w:space="0" w:color="000000"/>
            </w:tcBorders>
          </w:tcPr>
          <w:p w14:paraId="0CE99214" w14:textId="0628FB52"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5154</w:t>
            </w:r>
          </w:p>
        </w:tc>
        <w:tc>
          <w:tcPr>
            <w:tcW w:w="964" w:type="dxa"/>
            <w:tcBorders>
              <w:top w:val="single" w:sz="6" w:space="0" w:color="000000"/>
              <w:left w:val="single" w:sz="6" w:space="0" w:color="000000"/>
              <w:bottom w:val="single" w:sz="6" w:space="0" w:color="000000"/>
              <w:right w:val="single" w:sz="6" w:space="0" w:color="000000"/>
            </w:tcBorders>
          </w:tcPr>
          <w:p w14:paraId="0CE99215" w14:textId="76096BD3"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4428</w:t>
            </w:r>
          </w:p>
        </w:tc>
        <w:tc>
          <w:tcPr>
            <w:tcW w:w="964" w:type="dxa"/>
            <w:tcBorders>
              <w:top w:val="single" w:sz="6" w:space="0" w:color="000000"/>
              <w:left w:val="single" w:sz="6" w:space="0" w:color="000000"/>
              <w:bottom w:val="single" w:sz="6" w:space="0" w:color="000000"/>
              <w:right w:val="single" w:sz="6" w:space="0" w:color="000000"/>
            </w:tcBorders>
          </w:tcPr>
          <w:p w14:paraId="0CE99216" w14:textId="7278832F"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2898</w:t>
            </w:r>
          </w:p>
        </w:tc>
        <w:tc>
          <w:tcPr>
            <w:tcW w:w="826" w:type="dxa"/>
            <w:tcBorders>
              <w:top w:val="single" w:sz="6" w:space="0" w:color="000000"/>
              <w:left w:val="single" w:sz="6" w:space="0" w:color="000000"/>
              <w:bottom w:val="single" w:sz="6" w:space="0" w:color="000000"/>
              <w:right w:val="single" w:sz="6" w:space="0" w:color="000000"/>
            </w:tcBorders>
          </w:tcPr>
          <w:p w14:paraId="0CE99217" w14:textId="22570A60" w:rsidR="0043751A" w:rsidRPr="00FA3A7F" w:rsidRDefault="00533E06" w:rsidP="001E5556">
            <w:pPr>
              <w:pStyle w:val="Tabletext"/>
              <w:keepNext/>
              <w:keepLines/>
              <w:jc w:val="center"/>
              <w:rPr>
                <w:sz w:val="21"/>
                <w:szCs w:val="21"/>
              </w:rPr>
            </w:pPr>
            <w:r w:rsidRPr="00FA3A7F">
              <w:rPr>
                <w:sz w:val="21"/>
                <w:szCs w:val="21"/>
              </w:rPr>
              <w:t>−</w:t>
            </w:r>
            <w:r w:rsidR="0043751A" w:rsidRPr="00FA3A7F">
              <w:rPr>
                <w:sz w:val="21"/>
                <w:szCs w:val="21"/>
              </w:rPr>
              <w:t>130</w:t>
            </w:r>
          </w:p>
        </w:tc>
      </w:tr>
      <w:tr w:rsidR="0043751A" w:rsidRPr="00FA3A7F" w14:paraId="0CE99224"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19" w14:textId="77777777" w:rsidR="0043751A" w:rsidRPr="00FA3A7F" w:rsidRDefault="0043751A" w:rsidP="003628A6">
            <w:pPr>
              <w:pStyle w:val="Tabletext"/>
              <w:jc w:val="center"/>
              <w:rPr>
                <w:sz w:val="21"/>
                <w:szCs w:val="21"/>
              </w:rPr>
            </w:pPr>
            <w:r w:rsidRPr="00FA3A7F">
              <w:rPr>
                <w:sz w:val="21"/>
                <w:szCs w:val="21"/>
              </w:rPr>
              <w:t>628</w:t>
            </w:r>
          </w:p>
        </w:tc>
        <w:tc>
          <w:tcPr>
            <w:tcW w:w="826" w:type="dxa"/>
            <w:tcBorders>
              <w:top w:val="single" w:sz="6" w:space="0" w:color="000000"/>
              <w:left w:val="single" w:sz="6" w:space="0" w:color="000000"/>
              <w:bottom w:val="single" w:sz="6" w:space="0" w:color="000000"/>
              <w:right w:val="single" w:sz="6" w:space="0" w:color="000000"/>
            </w:tcBorders>
          </w:tcPr>
          <w:p w14:paraId="0CE9921A" w14:textId="77777777" w:rsidR="0043751A" w:rsidRPr="00FA3A7F" w:rsidRDefault="0043751A" w:rsidP="003628A6">
            <w:pPr>
              <w:pStyle w:val="Tabletext"/>
              <w:jc w:val="center"/>
              <w:rPr>
                <w:sz w:val="21"/>
                <w:szCs w:val="21"/>
              </w:rPr>
            </w:pPr>
            <w:r w:rsidRPr="00FA3A7F">
              <w:rPr>
                <w:sz w:val="21"/>
                <w:szCs w:val="21"/>
              </w:rPr>
              <w:t>2538</w:t>
            </w:r>
          </w:p>
        </w:tc>
        <w:tc>
          <w:tcPr>
            <w:tcW w:w="826" w:type="dxa"/>
            <w:tcBorders>
              <w:top w:val="single" w:sz="6" w:space="0" w:color="000000"/>
              <w:left w:val="single" w:sz="6" w:space="0" w:color="000000"/>
              <w:bottom w:val="single" w:sz="6" w:space="0" w:color="000000"/>
              <w:right w:val="single" w:sz="6" w:space="0" w:color="000000"/>
            </w:tcBorders>
          </w:tcPr>
          <w:p w14:paraId="0CE9921B" w14:textId="77777777" w:rsidR="0043751A" w:rsidRPr="00FA3A7F" w:rsidRDefault="0043751A" w:rsidP="003628A6">
            <w:pPr>
              <w:pStyle w:val="Tabletext"/>
              <w:jc w:val="center"/>
              <w:rPr>
                <w:sz w:val="21"/>
                <w:szCs w:val="21"/>
              </w:rPr>
            </w:pPr>
            <w:r w:rsidRPr="00FA3A7F">
              <w:rPr>
                <w:sz w:val="21"/>
                <w:szCs w:val="21"/>
              </w:rPr>
              <w:t>3168</w:t>
            </w:r>
          </w:p>
        </w:tc>
        <w:tc>
          <w:tcPr>
            <w:tcW w:w="826" w:type="dxa"/>
            <w:tcBorders>
              <w:top w:val="single" w:sz="6" w:space="0" w:color="000000"/>
              <w:left w:val="single" w:sz="6" w:space="0" w:color="000000"/>
              <w:bottom w:val="single" w:sz="6" w:space="0" w:color="000000"/>
              <w:right w:val="single" w:sz="6" w:space="0" w:color="000000"/>
            </w:tcBorders>
          </w:tcPr>
          <w:p w14:paraId="0CE9921C" w14:textId="77777777" w:rsidR="0043751A" w:rsidRPr="00FA3A7F" w:rsidRDefault="0043751A" w:rsidP="003628A6">
            <w:pPr>
              <w:pStyle w:val="Tabletext"/>
              <w:jc w:val="center"/>
              <w:rPr>
                <w:sz w:val="21"/>
                <w:szCs w:val="21"/>
              </w:rPr>
            </w:pPr>
            <w:r w:rsidRPr="00FA3A7F">
              <w:rPr>
                <w:sz w:val="21"/>
                <w:szCs w:val="21"/>
              </w:rPr>
              <w:t>2728</w:t>
            </w:r>
          </w:p>
        </w:tc>
        <w:tc>
          <w:tcPr>
            <w:tcW w:w="826" w:type="dxa"/>
            <w:tcBorders>
              <w:top w:val="single" w:sz="6" w:space="0" w:color="000000"/>
              <w:left w:val="single" w:sz="6" w:space="0" w:color="000000"/>
              <w:bottom w:val="single" w:sz="6" w:space="0" w:color="000000"/>
              <w:right w:val="single" w:sz="6" w:space="0" w:color="000000"/>
            </w:tcBorders>
          </w:tcPr>
          <w:p w14:paraId="0CE9921D" w14:textId="77777777" w:rsidR="0043751A" w:rsidRPr="00FA3A7F" w:rsidRDefault="0043751A" w:rsidP="003628A6">
            <w:pPr>
              <w:pStyle w:val="Tabletext"/>
              <w:jc w:val="center"/>
              <w:rPr>
                <w:sz w:val="21"/>
                <w:szCs w:val="21"/>
              </w:rPr>
            </w:pPr>
            <w:r w:rsidRPr="00FA3A7F">
              <w:rPr>
                <w:sz w:val="21"/>
                <w:szCs w:val="21"/>
              </w:rPr>
              <w:t>2460</w:t>
            </w:r>
          </w:p>
        </w:tc>
        <w:tc>
          <w:tcPr>
            <w:tcW w:w="826" w:type="dxa"/>
            <w:tcBorders>
              <w:top w:val="single" w:sz="6" w:space="0" w:color="000000"/>
              <w:left w:val="single" w:sz="6" w:space="0" w:color="000000"/>
              <w:bottom w:val="single" w:sz="6" w:space="0" w:color="000000"/>
              <w:right w:val="single" w:sz="6" w:space="0" w:color="000000"/>
            </w:tcBorders>
          </w:tcPr>
          <w:p w14:paraId="0CE9921E" w14:textId="77777777" w:rsidR="0043751A" w:rsidRPr="00FA3A7F" w:rsidRDefault="0043751A" w:rsidP="003628A6">
            <w:pPr>
              <w:pStyle w:val="Tabletext"/>
              <w:jc w:val="center"/>
              <w:rPr>
                <w:sz w:val="21"/>
                <w:szCs w:val="21"/>
              </w:rPr>
            </w:pPr>
            <w:r w:rsidRPr="00FA3A7F">
              <w:rPr>
                <w:sz w:val="21"/>
                <w:szCs w:val="21"/>
              </w:rPr>
              <w:t>1760</w:t>
            </w:r>
          </w:p>
        </w:tc>
        <w:tc>
          <w:tcPr>
            <w:tcW w:w="964" w:type="dxa"/>
            <w:tcBorders>
              <w:top w:val="single" w:sz="6" w:space="0" w:color="000000"/>
              <w:left w:val="single" w:sz="6" w:space="0" w:color="000000"/>
              <w:bottom w:val="single" w:sz="6" w:space="0" w:color="000000"/>
              <w:right w:val="single" w:sz="6" w:space="0" w:color="000000"/>
            </w:tcBorders>
          </w:tcPr>
          <w:p w14:paraId="0CE9921F" w14:textId="77777777" w:rsidR="0043751A" w:rsidRPr="00FA3A7F" w:rsidRDefault="0043751A" w:rsidP="003628A6">
            <w:pPr>
              <w:pStyle w:val="Tabletext"/>
              <w:jc w:val="center"/>
              <w:rPr>
                <w:sz w:val="21"/>
                <w:szCs w:val="21"/>
              </w:rPr>
            </w:pPr>
            <w:r w:rsidRPr="00FA3A7F">
              <w:rPr>
                <w:sz w:val="21"/>
                <w:szCs w:val="21"/>
              </w:rPr>
              <w:t>394</w:t>
            </w:r>
          </w:p>
        </w:tc>
        <w:tc>
          <w:tcPr>
            <w:tcW w:w="964" w:type="dxa"/>
            <w:tcBorders>
              <w:top w:val="single" w:sz="6" w:space="0" w:color="000000"/>
              <w:left w:val="single" w:sz="6" w:space="0" w:color="000000"/>
              <w:bottom w:val="single" w:sz="6" w:space="0" w:color="000000"/>
              <w:right w:val="single" w:sz="6" w:space="0" w:color="000000"/>
            </w:tcBorders>
          </w:tcPr>
          <w:p w14:paraId="0CE99220" w14:textId="07E6DF57"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5716</w:t>
            </w:r>
          </w:p>
        </w:tc>
        <w:tc>
          <w:tcPr>
            <w:tcW w:w="964" w:type="dxa"/>
            <w:tcBorders>
              <w:top w:val="single" w:sz="6" w:space="0" w:color="000000"/>
              <w:left w:val="single" w:sz="6" w:space="0" w:color="000000"/>
              <w:bottom w:val="single" w:sz="6" w:space="0" w:color="000000"/>
              <w:right w:val="single" w:sz="6" w:space="0" w:color="000000"/>
            </w:tcBorders>
          </w:tcPr>
          <w:p w14:paraId="0CE99221" w14:textId="0DD6C7EE"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3772</w:t>
            </w:r>
          </w:p>
        </w:tc>
        <w:tc>
          <w:tcPr>
            <w:tcW w:w="964" w:type="dxa"/>
            <w:tcBorders>
              <w:top w:val="single" w:sz="6" w:space="0" w:color="000000"/>
              <w:left w:val="single" w:sz="6" w:space="0" w:color="000000"/>
              <w:bottom w:val="single" w:sz="6" w:space="0" w:color="000000"/>
              <w:right w:val="single" w:sz="6" w:space="0" w:color="000000"/>
            </w:tcBorders>
          </w:tcPr>
          <w:p w14:paraId="0CE99222" w14:textId="7EB6ADCC"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2846</w:t>
            </w:r>
          </w:p>
        </w:tc>
        <w:tc>
          <w:tcPr>
            <w:tcW w:w="826" w:type="dxa"/>
            <w:tcBorders>
              <w:top w:val="single" w:sz="6" w:space="0" w:color="000000"/>
              <w:left w:val="single" w:sz="6" w:space="0" w:color="000000"/>
              <w:bottom w:val="single" w:sz="6" w:space="0" w:color="000000"/>
              <w:right w:val="single" w:sz="6" w:space="0" w:color="000000"/>
            </w:tcBorders>
          </w:tcPr>
          <w:p w14:paraId="0CE99223" w14:textId="77777777" w:rsidR="0043751A" w:rsidRPr="00FA3A7F" w:rsidRDefault="0043751A" w:rsidP="003628A6">
            <w:pPr>
              <w:pStyle w:val="Tabletext"/>
              <w:jc w:val="center"/>
              <w:rPr>
                <w:sz w:val="21"/>
                <w:szCs w:val="21"/>
              </w:rPr>
            </w:pPr>
          </w:p>
        </w:tc>
      </w:tr>
      <w:tr w:rsidR="0043751A" w:rsidRPr="00FA3A7F" w14:paraId="0CE99230"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25" w14:textId="77777777" w:rsidR="0043751A" w:rsidRPr="00FA3A7F" w:rsidRDefault="0043751A" w:rsidP="003628A6">
            <w:pPr>
              <w:pStyle w:val="Tabletext"/>
              <w:jc w:val="center"/>
              <w:rPr>
                <w:sz w:val="21"/>
                <w:szCs w:val="21"/>
              </w:rPr>
            </w:pPr>
            <w:r w:rsidRPr="00FA3A7F">
              <w:rPr>
                <w:sz w:val="21"/>
                <w:szCs w:val="21"/>
              </w:rPr>
              <w:t>776</w:t>
            </w:r>
          </w:p>
        </w:tc>
        <w:tc>
          <w:tcPr>
            <w:tcW w:w="826" w:type="dxa"/>
            <w:tcBorders>
              <w:top w:val="single" w:sz="6" w:space="0" w:color="000000"/>
              <w:left w:val="single" w:sz="6" w:space="0" w:color="000000"/>
              <w:bottom w:val="single" w:sz="6" w:space="0" w:color="000000"/>
              <w:right w:val="single" w:sz="6" w:space="0" w:color="000000"/>
            </w:tcBorders>
          </w:tcPr>
          <w:p w14:paraId="0CE99226" w14:textId="77777777" w:rsidR="0043751A" w:rsidRPr="00FA3A7F" w:rsidRDefault="0043751A" w:rsidP="003628A6">
            <w:pPr>
              <w:pStyle w:val="Tabletext"/>
              <w:jc w:val="center"/>
              <w:rPr>
                <w:sz w:val="21"/>
                <w:szCs w:val="21"/>
              </w:rPr>
            </w:pPr>
            <w:r w:rsidRPr="00FA3A7F">
              <w:rPr>
                <w:sz w:val="21"/>
                <w:szCs w:val="21"/>
              </w:rPr>
              <w:t>2626</w:t>
            </w:r>
          </w:p>
        </w:tc>
        <w:tc>
          <w:tcPr>
            <w:tcW w:w="826" w:type="dxa"/>
            <w:tcBorders>
              <w:top w:val="single" w:sz="6" w:space="0" w:color="000000"/>
              <w:left w:val="single" w:sz="6" w:space="0" w:color="000000"/>
              <w:bottom w:val="single" w:sz="6" w:space="0" w:color="000000"/>
              <w:right w:val="single" w:sz="6" w:space="0" w:color="000000"/>
            </w:tcBorders>
          </w:tcPr>
          <w:p w14:paraId="0CE99227" w14:textId="77777777" w:rsidR="0043751A" w:rsidRPr="00FA3A7F" w:rsidRDefault="0043751A" w:rsidP="003628A6">
            <w:pPr>
              <w:pStyle w:val="Tabletext"/>
              <w:jc w:val="center"/>
              <w:rPr>
                <w:sz w:val="21"/>
                <w:szCs w:val="21"/>
              </w:rPr>
            </w:pPr>
            <w:r w:rsidRPr="00FA3A7F">
              <w:rPr>
                <w:sz w:val="21"/>
                <w:szCs w:val="21"/>
              </w:rPr>
              <w:t>3146</w:t>
            </w:r>
          </w:p>
        </w:tc>
        <w:tc>
          <w:tcPr>
            <w:tcW w:w="826" w:type="dxa"/>
            <w:tcBorders>
              <w:top w:val="single" w:sz="6" w:space="0" w:color="000000"/>
              <w:left w:val="single" w:sz="6" w:space="0" w:color="000000"/>
              <w:bottom w:val="single" w:sz="6" w:space="0" w:color="000000"/>
              <w:right w:val="single" w:sz="6" w:space="0" w:color="000000"/>
            </w:tcBorders>
          </w:tcPr>
          <w:p w14:paraId="0CE99228" w14:textId="77777777" w:rsidR="0043751A" w:rsidRPr="00FA3A7F" w:rsidRDefault="0043751A" w:rsidP="003628A6">
            <w:pPr>
              <w:pStyle w:val="Tabletext"/>
              <w:jc w:val="center"/>
              <w:rPr>
                <w:sz w:val="21"/>
                <w:szCs w:val="21"/>
              </w:rPr>
            </w:pPr>
            <w:r w:rsidRPr="00FA3A7F">
              <w:rPr>
                <w:sz w:val="21"/>
                <w:szCs w:val="21"/>
              </w:rPr>
              <w:t>2686</w:t>
            </w:r>
          </w:p>
        </w:tc>
        <w:tc>
          <w:tcPr>
            <w:tcW w:w="826" w:type="dxa"/>
            <w:tcBorders>
              <w:top w:val="single" w:sz="6" w:space="0" w:color="000000"/>
              <w:left w:val="single" w:sz="6" w:space="0" w:color="000000"/>
              <w:bottom w:val="single" w:sz="6" w:space="0" w:color="000000"/>
              <w:right w:val="single" w:sz="6" w:space="0" w:color="000000"/>
            </w:tcBorders>
          </w:tcPr>
          <w:p w14:paraId="0CE99229" w14:textId="77777777" w:rsidR="0043751A" w:rsidRPr="00FA3A7F" w:rsidRDefault="0043751A" w:rsidP="003628A6">
            <w:pPr>
              <w:pStyle w:val="Tabletext"/>
              <w:jc w:val="center"/>
              <w:rPr>
                <w:sz w:val="21"/>
                <w:szCs w:val="21"/>
              </w:rPr>
            </w:pPr>
            <w:r w:rsidRPr="00FA3A7F">
              <w:rPr>
                <w:sz w:val="21"/>
                <w:szCs w:val="21"/>
              </w:rPr>
              <w:t>2472</w:t>
            </w:r>
          </w:p>
        </w:tc>
        <w:tc>
          <w:tcPr>
            <w:tcW w:w="826" w:type="dxa"/>
            <w:tcBorders>
              <w:top w:val="single" w:sz="6" w:space="0" w:color="000000"/>
              <w:left w:val="single" w:sz="6" w:space="0" w:color="000000"/>
              <w:bottom w:val="single" w:sz="6" w:space="0" w:color="000000"/>
              <w:right w:val="single" w:sz="6" w:space="0" w:color="000000"/>
            </w:tcBorders>
          </w:tcPr>
          <w:p w14:paraId="0CE9922A" w14:textId="77777777" w:rsidR="0043751A" w:rsidRPr="00FA3A7F" w:rsidRDefault="0043751A" w:rsidP="003628A6">
            <w:pPr>
              <w:pStyle w:val="Tabletext"/>
              <w:jc w:val="center"/>
              <w:rPr>
                <w:sz w:val="21"/>
                <w:szCs w:val="21"/>
              </w:rPr>
            </w:pPr>
            <w:r w:rsidRPr="00FA3A7F">
              <w:rPr>
                <w:sz w:val="21"/>
                <w:szCs w:val="21"/>
              </w:rPr>
              <w:t>1762</w:t>
            </w:r>
          </w:p>
        </w:tc>
        <w:tc>
          <w:tcPr>
            <w:tcW w:w="964" w:type="dxa"/>
            <w:tcBorders>
              <w:top w:val="single" w:sz="6" w:space="0" w:color="000000"/>
              <w:left w:val="single" w:sz="6" w:space="0" w:color="000000"/>
              <w:bottom w:val="single" w:sz="6" w:space="0" w:color="000000"/>
              <w:right w:val="single" w:sz="6" w:space="0" w:color="000000"/>
            </w:tcBorders>
          </w:tcPr>
          <w:p w14:paraId="0CE9922B" w14:textId="77777777" w:rsidR="0043751A" w:rsidRPr="00FA3A7F" w:rsidRDefault="0043751A" w:rsidP="003628A6">
            <w:pPr>
              <w:pStyle w:val="Tabletext"/>
              <w:jc w:val="center"/>
              <w:rPr>
                <w:sz w:val="21"/>
                <w:szCs w:val="21"/>
              </w:rPr>
            </w:pPr>
            <w:r w:rsidRPr="00FA3A7F">
              <w:rPr>
                <w:sz w:val="21"/>
                <w:szCs w:val="21"/>
              </w:rPr>
              <w:t>76</w:t>
            </w:r>
          </w:p>
        </w:tc>
        <w:tc>
          <w:tcPr>
            <w:tcW w:w="964" w:type="dxa"/>
            <w:tcBorders>
              <w:top w:val="single" w:sz="6" w:space="0" w:color="000000"/>
              <w:left w:val="single" w:sz="6" w:space="0" w:color="000000"/>
              <w:bottom w:val="single" w:sz="6" w:space="0" w:color="000000"/>
              <w:right w:val="single" w:sz="6" w:space="0" w:color="000000"/>
            </w:tcBorders>
          </w:tcPr>
          <w:p w14:paraId="0CE9922C" w14:textId="4E962955"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6298</w:t>
            </w:r>
          </w:p>
        </w:tc>
        <w:tc>
          <w:tcPr>
            <w:tcW w:w="964" w:type="dxa"/>
            <w:tcBorders>
              <w:top w:val="single" w:sz="6" w:space="0" w:color="000000"/>
              <w:left w:val="single" w:sz="6" w:space="0" w:color="000000"/>
              <w:bottom w:val="single" w:sz="6" w:space="0" w:color="000000"/>
              <w:right w:val="single" w:sz="6" w:space="0" w:color="000000"/>
            </w:tcBorders>
          </w:tcPr>
          <w:p w14:paraId="0CE9922D" w14:textId="1273E179"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3360</w:t>
            </w:r>
          </w:p>
        </w:tc>
        <w:tc>
          <w:tcPr>
            <w:tcW w:w="964" w:type="dxa"/>
            <w:tcBorders>
              <w:top w:val="single" w:sz="6" w:space="0" w:color="000000"/>
              <w:left w:val="single" w:sz="6" w:space="0" w:color="000000"/>
              <w:bottom w:val="single" w:sz="6" w:space="0" w:color="000000"/>
              <w:right w:val="single" w:sz="6" w:space="0" w:color="000000"/>
            </w:tcBorders>
          </w:tcPr>
          <w:p w14:paraId="0CE9922E" w14:textId="6182F96E"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2698</w:t>
            </w:r>
          </w:p>
        </w:tc>
        <w:tc>
          <w:tcPr>
            <w:tcW w:w="826" w:type="dxa"/>
            <w:tcBorders>
              <w:top w:val="single" w:sz="6" w:space="0" w:color="000000"/>
              <w:left w:val="single" w:sz="6" w:space="0" w:color="000000"/>
              <w:bottom w:val="single" w:sz="6" w:space="0" w:color="000000"/>
              <w:right w:val="single" w:sz="6" w:space="0" w:color="000000"/>
            </w:tcBorders>
          </w:tcPr>
          <w:p w14:paraId="0CE9922F" w14:textId="77777777" w:rsidR="0043751A" w:rsidRPr="00FA3A7F" w:rsidRDefault="0043751A" w:rsidP="003628A6">
            <w:pPr>
              <w:pStyle w:val="Tabletext"/>
              <w:jc w:val="center"/>
              <w:rPr>
                <w:sz w:val="21"/>
                <w:szCs w:val="21"/>
              </w:rPr>
            </w:pPr>
          </w:p>
        </w:tc>
      </w:tr>
      <w:tr w:rsidR="0043751A" w:rsidRPr="00FA3A7F" w14:paraId="0CE9923C"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31" w14:textId="77777777" w:rsidR="0043751A" w:rsidRPr="00FA3A7F" w:rsidRDefault="0043751A" w:rsidP="003628A6">
            <w:pPr>
              <w:pStyle w:val="Tabletext"/>
              <w:jc w:val="center"/>
              <w:rPr>
                <w:sz w:val="21"/>
                <w:szCs w:val="21"/>
              </w:rPr>
            </w:pPr>
            <w:r w:rsidRPr="00FA3A7F">
              <w:rPr>
                <w:sz w:val="21"/>
                <w:szCs w:val="21"/>
              </w:rPr>
              <w:t>916</w:t>
            </w:r>
          </w:p>
        </w:tc>
        <w:tc>
          <w:tcPr>
            <w:tcW w:w="826" w:type="dxa"/>
            <w:tcBorders>
              <w:top w:val="single" w:sz="6" w:space="0" w:color="000000"/>
              <w:left w:val="single" w:sz="6" w:space="0" w:color="000000"/>
              <w:bottom w:val="single" w:sz="6" w:space="0" w:color="000000"/>
              <w:right w:val="single" w:sz="6" w:space="0" w:color="000000"/>
            </w:tcBorders>
          </w:tcPr>
          <w:p w14:paraId="0CE99232" w14:textId="77777777" w:rsidR="0043751A" w:rsidRPr="00FA3A7F" w:rsidRDefault="0043751A" w:rsidP="003628A6">
            <w:pPr>
              <w:pStyle w:val="Tabletext"/>
              <w:jc w:val="center"/>
              <w:rPr>
                <w:sz w:val="21"/>
                <w:szCs w:val="21"/>
              </w:rPr>
            </w:pPr>
            <w:r w:rsidRPr="00FA3A7F">
              <w:rPr>
                <w:sz w:val="21"/>
                <w:szCs w:val="21"/>
              </w:rPr>
              <w:t>2730</w:t>
            </w:r>
          </w:p>
        </w:tc>
        <w:tc>
          <w:tcPr>
            <w:tcW w:w="826" w:type="dxa"/>
            <w:tcBorders>
              <w:top w:val="single" w:sz="6" w:space="0" w:color="000000"/>
              <w:left w:val="single" w:sz="6" w:space="0" w:color="000000"/>
              <w:bottom w:val="single" w:sz="6" w:space="0" w:color="000000"/>
              <w:right w:val="single" w:sz="6" w:space="0" w:color="000000"/>
            </w:tcBorders>
          </w:tcPr>
          <w:p w14:paraId="0CE99233" w14:textId="77777777" w:rsidR="0043751A" w:rsidRPr="00FA3A7F" w:rsidRDefault="0043751A" w:rsidP="003628A6">
            <w:pPr>
              <w:pStyle w:val="Tabletext"/>
              <w:jc w:val="center"/>
              <w:rPr>
                <w:sz w:val="21"/>
                <w:szCs w:val="21"/>
              </w:rPr>
            </w:pPr>
            <w:r w:rsidRPr="00FA3A7F">
              <w:rPr>
                <w:sz w:val="21"/>
                <w:szCs w:val="21"/>
              </w:rPr>
              <w:t>3132</w:t>
            </w:r>
          </w:p>
        </w:tc>
        <w:tc>
          <w:tcPr>
            <w:tcW w:w="826" w:type="dxa"/>
            <w:tcBorders>
              <w:top w:val="single" w:sz="6" w:space="0" w:color="000000"/>
              <w:left w:val="single" w:sz="6" w:space="0" w:color="000000"/>
              <w:bottom w:val="single" w:sz="6" w:space="0" w:color="000000"/>
              <w:right w:val="single" w:sz="6" w:space="0" w:color="000000"/>
            </w:tcBorders>
          </w:tcPr>
          <w:p w14:paraId="0CE99234" w14:textId="77777777" w:rsidR="0043751A" w:rsidRPr="00FA3A7F" w:rsidRDefault="0043751A" w:rsidP="003628A6">
            <w:pPr>
              <w:pStyle w:val="Tabletext"/>
              <w:jc w:val="center"/>
              <w:rPr>
                <w:sz w:val="21"/>
                <w:szCs w:val="21"/>
              </w:rPr>
            </w:pPr>
            <w:r w:rsidRPr="00FA3A7F">
              <w:rPr>
                <w:sz w:val="21"/>
                <w:szCs w:val="21"/>
              </w:rPr>
              <w:t>2632</w:t>
            </w:r>
          </w:p>
        </w:tc>
        <w:tc>
          <w:tcPr>
            <w:tcW w:w="826" w:type="dxa"/>
            <w:tcBorders>
              <w:top w:val="single" w:sz="6" w:space="0" w:color="000000"/>
              <w:left w:val="single" w:sz="6" w:space="0" w:color="000000"/>
              <w:bottom w:val="single" w:sz="6" w:space="0" w:color="000000"/>
              <w:right w:val="single" w:sz="6" w:space="0" w:color="000000"/>
            </w:tcBorders>
          </w:tcPr>
          <w:p w14:paraId="0CE99235" w14:textId="77777777" w:rsidR="0043751A" w:rsidRPr="00FA3A7F" w:rsidRDefault="0043751A" w:rsidP="003628A6">
            <w:pPr>
              <w:pStyle w:val="Tabletext"/>
              <w:jc w:val="center"/>
              <w:rPr>
                <w:sz w:val="21"/>
                <w:szCs w:val="21"/>
              </w:rPr>
            </w:pPr>
            <w:r w:rsidRPr="00FA3A7F">
              <w:rPr>
                <w:sz w:val="21"/>
                <w:szCs w:val="21"/>
              </w:rPr>
              <w:t>2452</w:t>
            </w:r>
          </w:p>
        </w:tc>
        <w:tc>
          <w:tcPr>
            <w:tcW w:w="826" w:type="dxa"/>
            <w:tcBorders>
              <w:top w:val="single" w:sz="6" w:space="0" w:color="000000"/>
              <w:left w:val="single" w:sz="6" w:space="0" w:color="000000"/>
              <w:bottom w:val="single" w:sz="6" w:space="0" w:color="000000"/>
              <w:right w:val="single" w:sz="6" w:space="0" w:color="000000"/>
            </w:tcBorders>
          </w:tcPr>
          <w:p w14:paraId="0CE99236" w14:textId="77777777" w:rsidR="0043751A" w:rsidRPr="00FA3A7F" w:rsidRDefault="0043751A" w:rsidP="003628A6">
            <w:pPr>
              <w:pStyle w:val="Tabletext"/>
              <w:jc w:val="center"/>
              <w:rPr>
                <w:sz w:val="21"/>
                <w:szCs w:val="21"/>
              </w:rPr>
            </w:pPr>
            <w:r w:rsidRPr="00FA3A7F">
              <w:rPr>
                <w:sz w:val="21"/>
                <w:szCs w:val="21"/>
              </w:rPr>
              <w:t>1736</w:t>
            </w:r>
          </w:p>
        </w:tc>
        <w:tc>
          <w:tcPr>
            <w:tcW w:w="964" w:type="dxa"/>
            <w:tcBorders>
              <w:top w:val="single" w:sz="6" w:space="0" w:color="000000"/>
              <w:left w:val="single" w:sz="6" w:space="0" w:color="000000"/>
              <w:bottom w:val="single" w:sz="6" w:space="0" w:color="000000"/>
              <w:right w:val="single" w:sz="6" w:space="0" w:color="000000"/>
            </w:tcBorders>
          </w:tcPr>
          <w:p w14:paraId="0CE99237" w14:textId="4B583FCD" w:rsidR="0043751A" w:rsidRPr="00FA3A7F" w:rsidRDefault="00533E06" w:rsidP="00533E06">
            <w:pPr>
              <w:pStyle w:val="Tabletext"/>
              <w:jc w:val="center"/>
              <w:rPr>
                <w:sz w:val="21"/>
                <w:szCs w:val="21"/>
              </w:rPr>
            </w:pPr>
            <w:r w:rsidRPr="00FA3A7F">
              <w:rPr>
                <w:sz w:val="21"/>
                <w:szCs w:val="21"/>
              </w:rPr>
              <w:t>−</w:t>
            </w:r>
            <w:r w:rsidR="0043751A" w:rsidRPr="00FA3A7F">
              <w:rPr>
                <w:sz w:val="21"/>
                <w:szCs w:val="21"/>
              </w:rPr>
              <w:t>244</w:t>
            </w:r>
          </w:p>
        </w:tc>
        <w:tc>
          <w:tcPr>
            <w:tcW w:w="964" w:type="dxa"/>
            <w:tcBorders>
              <w:top w:val="single" w:sz="6" w:space="0" w:color="000000"/>
              <w:left w:val="single" w:sz="6" w:space="0" w:color="000000"/>
              <w:bottom w:val="single" w:sz="6" w:space="0" w:color="000000"/>
              <w:right w:val="single" w:sz="6" w:space="0" w:color="000000"/>
            </w:tcBorders>
          </w:tcPr>
          <w:p w14:paraId="0CE99238" w14:textId="691C39E8"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6912</w:t>
            </w:r>
          </w:p>
        </w:tc>
        <w:tc>
          <w:tcPr>
            <w:tcW w:w="964" w:type="dxa"/>
            <w:tcBorders>
              <w:top w:val="single" w:sz="6" w:space="0" w:color="000000"/>
              <w:left w:val="single" w:sz="6" w:space="0" w:color="000000"/>
              <w:bottom w:val="single" w:sz="6" w:space="0" w:color="000000"/>
              <w:right w:val="single" w:sz="6" w:space="0" w:color="000000"/>
            </w:tcBorders>
          </w:tcPr>
          <w:p w14:paraId="0CE99239" w14:textId="7335506A"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3128</w:t>
            </w:r>
          </w:p>
        </w:tc>
        <w:tc>
          <w:tcPr>
            <w:tcW w:w="964" w:type="dxa"/>
            <w:tcBorders>
              <w:top w:val="single" w:sz="6" w:space="0" w:color="000000"/>
              <w:left w:val="single" w:sz="6" w:space="0" w:color="000000"/>
              <w:bottom w:val="single" w:sz="6" w:space="0" w:color="000000"/>
              <w:right w:val="single" w:sz="6" w:space="0" w:color="000000"/>
            </w:tcBorders>
          </w:tcPr>
          <w:p w14:paraId="0CE9923A" w14:textId="58D103FF"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2460</w:t>
            </w:r>
          </w:p>
        </w:tc>
        <w:tc>
          <w:tcPr>
            <w:tcW w:w="826" w:type="dxa"/>
            <w:tcBorders>
              <w:top w:val="single" w:sz="6" w:space="0" w:color="000000"/>
              <w:left w:val="single" w:sz="6" w:space="0" w:color="000000"/>
              <w:bottom w:val="single" w:sz="6" w:space="0" w:color="000000"/>
              <w:right w:val="single" w:sz="6" w:space="0" w:color="000000"/>
            </w:tcBorders>
          </w:tcPr>
          <w:p w14:paraId="0CE9923B" w14:textId="77777777" w:rsidR="0043751A" w:rsidRPr="00FA3A7F" w:rsidRDefault="0043751A" w:rsidP="003628A6">
            <w:pPr>
              <w:pStyle w:val="Tabletext"/>
              <w:jc w:val="center"/>
              <w:rPr>
                <w:sz w:val="21"/>
                <w:szCs w:val="21"/>
              </w:rPr>
            </w:pPr>
          </w:p>
        </w:tc>
      </w:tr>
      <w:tr w:rsidR="0043751A" w:rsidRPr="00FA3A7F" w14:paraId="0CE99248"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3D" w14:textId="77777777" w:rsidR="0043751A" w:rsidRPr="00FA3A7F" w:rsidRDefault="0043751A" w:rsidP="003628A6">
            <w:pPr>
              <w:pStyle w:val="Tabletext"/>
              <w:jc w:val="center"/>
              <w:rPr>
                <w:sz w:val="21"/>
                <w:szCs w:val="21"/>
              </w:rPr>
            </w:pPr>
            <w:r w:rsidRPr="00FA3A7F">
              <w:rPr>
                <w:sz w:val="21"/>
                <w:szCs w:val="21"/>
              </w:rPr>
              <w:t>1068</w:t>
            </w:r>
          </w:p>
        </w:tc>
        <w:tc>
          <w:tcPr>
            <w:tcW w:w="826" w:type="dxa"/>
            <w:tcBorders>
              <w:top w:val="single" w:sz="6" w:space="0" w:color="000000"/>
              <w:left w:val="single" w:sz="6" w:space="0" w:color="000000"/>
              <w:bottom w:val="single" w:sz="6" w:space="0" w:color="000000"/>
              <w:right w:val="single" w:sz="6" w:space="0" w:color="000000"/>
            </w:tcBorders>
          </w:tcPr>
          <w:p w14:paraId="0CE9923E" w14:textId="77777777" w:rsidR="0043751A" w:rsidRPr="00FA3A7F" w:rsidRDefault="0043751A" w:rsidP="003628A6">
            <w:pPr>
              <w:pStyle w:val="Tabletext"/>
              <w:jc w:val="center"/>
              <w:rPr>
                <w:sz w:val="21"/>
                <w:szCs w:val="21"/>
              </w:rPr>
            </w:pPr>
            <w:r w:rsidRPr="00FA3A7F">
              <w:rPr>
                <w:sz w:val="21"/>
                <w:szCs w:val="21"/>
              </w:rPr>
              <w:t>2824</w:t>
            </w:r>
          </w:p>
        </w:tc>
        <w:tc>
          <w:tcPr>
            <w:tcW w:w="826" w:type="dxa"/>
            <w:tcBorders>
              <w:top w:val="single" w:sz="6" w:space="0" w:color="000000"/>
              <w:left w:val="single" w:sz="6" w:space="0" w:color="000000"/>
              <w:bottom w:val="single" w:sz="6" w:space="0" w:color="000000"/>
              <w:right w:val="single" w:sz="6" w:space="0" w:color="000000"/>
            </w:tcBorders>
          </w:tcPr>
          <w:p w14:paraId="0CE9923F" w14:textId="77777777" w:rsidR="0043751A" w:rsidRPr="00FA3A7F" w:rsidRDefault="0043751A" w:rsidP="003628A6">
            <w:pPr>
              <w:pStyle w:val="Tabletext"/>
              <w:jc w:val="center"/>
              <w:rPr>
                <w:sz w:val="21"/>
                <w:szCs w:val="21"/>
              </w:rPr>
            </w:pPr>
            <w:r w:rsidRPr="00FA3A7F">
              <w:rPr>
                <w:sz w:val="21"/>
                <w:szCs w:val="21"/>
              </w:rPr>
              <w:t>3122</w:t>
            </w:r>
          </w:p>
        </w:tc>
        <w:tc>
          <w:tcPr>
            <w:tcW w:w="826" w:type="dxa"/>
            <w:tcBorders>
              <w:top w:val="single" w:sz="6" w:space="0" w:color="000000"/>
              <w:left w:val="single" w:sz="6" w:space="0" w:color="000000"/>
              <w:bottom w:val="single" w:sz="6" w:space="0" w:color="000000"/>
              <w:right w:val="single" w:sz="6" w:space="0" w:color="000000"/>
            </w:tcBorders>
          </w:tcPr>
          <w:p w14:paraId="0CE99240" w14:textId="77777777" w:rsidR="0043751A" w:rsidRPr="00FA3A7F" w:rsidRDefault="0043751A" w:rsidP="003628A6">
            <w:pPr>
              <w:pStyle w:val="Tabletext"/>
              <w:jc w:val="center"/>
              <w:rPr>
                <w:sz w:val="21"/>
                <w:szCs w:val="21"/>
              </w:rPr>
            </w:pPr>
            <w:r w:rsidRPr="00FA3A7F">
              <w:rPr>
                <w:sz w:val="21"/>
                <w:szCs w:val="21"/>
              </w:rPr>
              <w:t>2572</w:t>
            </w:r>
          </w:p>
        </w:tc>
        <w:tc>
          <w:tcPr>
            <w:tcW w:w="826" w:type="dxa"/>
            <w:tcBorders>
              <w:top w:val="single" w:sz="6" w:space="0" w:color="000000"/>
              <w:left w:val="single" w:sz="6" w:space="0" w:color="000000"/>
              <w:bottom w:val="single" w:sz="6" w:space="0" w:color="000000"/>
              <w:right w:val="single" w:sz="6" w:space="0" w:color="000000"/>
            </w:tcBorders>
          </w:tcPr>
          <w:p w14:paraId="0CE99241" w14:textId="77777777" w:rsidR="0043751A" w:rsidRPr="00FA3A7F" w:rsidRDefault="0043751A" w:rsidP="003628A6">
            <w:pPr>
              <w:pStyle w:val="Tabletext"/>
              <w:jc w:val="center"/>
              <w:rPr>
                <w:sz w:val="21"/>
                <w:szCs w:val="21"/>
              </w:rPr>
            </w:pPr>
            <w:r w:rsidRPr="00FA3A7F">
              <w:rPr>
                <w:sz w:val="21"/>
                <w:szCs w:val="21"/>
              </w:rPr>
              <w:t>2398</w:t>
            </w:r>
          </w:p>
        </w:tc>
        <w:tc>
          <w:tcPr>
            <w:tcW w:w="826" w:type="dxa"/>
            <w:tcBorders>
              <w:top w:val="single" w:sz="6" w:space="0" w:color="000000"/>
              <w:left w:val="single" w:sz="6" w:space="0" w:color="000000"/>
              <w:bottom w:val="single" w:sz="6" w:space="0" w:color="000000"/>
              <w:right w:val="single" w:sz="6" w:space="0" w:color="000000"/>
            </w:tcBorders>
          </w:tcPr>
          <w:p w14:paraId="0CE99242" w14:textId="77777777" w:rsidR="0043751A" w:rsidRPr="00FA3A7F" w:rsidRDefault="0043751A" w:rsidP="003628A6">
            <w:pPr>
              <w:pStyle w:val="Tabletext"/>
              <w:jc w:val="center"/>
              <w:rPr>
                <w:sz w:val="21"/>
                <w:szCs w:val="21"/>
              </w:rPr>
            </w:pPr>
            <w:r w:rsidRPr="00FA3A7F">
              <w:rPr>
                <w:sz w:val="21"/>
                <w:szCs w:val="21"/>
              </w:rPr>
              <w:t>1684</w:t>
            </w:r>
          </w:p>
        </w:tc>
        <w:tc>
          <w:tcPr>
            <w:tcW w:w="964" w:type="dxa"/>
            <w:tcBorders>
              <w:top w:val="single" w:sz="6" w:space="0" w:color="000000"/>
              <w:left w:val="single" w:sz="6" w:space="0" w:color="000000"/>
              <w:bottom w:val="single" w:sz="6" w:space="0" w:color="000000"/>
              <w:right w:val="single" w:sz="6" w:space="0" w:color="000000"/>
            </w:tcBorders>
          </w:tcPr>
          <w:p w14:paraId="0CE99243" w14:textId="426DC3D6"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594</w:t>
            </w:r>
          </w:p>
        </w:tc>
        <w:tc>
          <w:tcPr>
            <w:tcW w:w="964" w:type="dxa"/>
            <w:tcBorders>
              <w:top w:val="single" w:sz="6" w:space="0" w:color="000000"/>
              <w:left w:val="single" w:sz="6" w:space="0" w:color="000000"/>
              <w:bottom w:val="single" w:sz="6" w:space="0" w:color="000000"/>
              <w:right w:val="single" w:sz="6" w:space="0" w:color="000000"/>
            </w:tcBorders>
          </w:tcPr>
          <w:p w14:paraId="0CE99244" w14:textId="75316E57"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7556</w:t>
            </w:r>
          </w:p>
        </w:tc>
        <w:tc>
          <w:tcPr>
            <w:tcW w:w="964" w:type="dxa"/>
            <w:tcBorders>
              <w:top w:val="single" w:sz="6" w:space="0" w:color="000000"/>
              <w:left w:val="single" w:sz="6" w:space="0" w:color="000000"/>
              <w:bottom w:val="single" w:sz="6" w:space="0" w:color="000000"/>
              <w:right w:val="single" w:sz="6" w:space="0" w:color="000000"/>
            </w:tcBorders>
          </w:tcPr>
          <w:p w14:paraId="0CE99245" w14:textId="3D71CC23"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3002</w:t>
            </w:r>
          </w:p>
        </w:tc>
        <w:tc>
          <w:tcPr>
            <w:tcW w:w="964" w:type="dxa"/>
            <w:tcBorders>
              <w:top w:val="single" w:sz="6" w:space="0" w:color="000000"/>
              <w:left w:val="single" w:sz="6" w:space="0" w:color="000000"/>
              <w:bottom w:val="single" w:sz="6" w:space="0" w:color="000000"/>
              <w:right w:val="single" w:sz="6" w:space="0" w:color="000000"/>
            </w:tcBorders>
          </w:tcPr>
          <w:p w14:paraId="0CE99246" w14:textId="5AA5F63F"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2166</w:t>
            </w:r>
          </w:p>
        </w:tc>
        <w:tc>
          <w:tcPr>
            <w:tcW w:w="826" w:type="dxa"/>
            <w:tcBorders>
              <w:top w:val="single" w:sz="6" w:space="0" w:color="000000"/>
              <w:left w:val="single" w:sz="6" w:space="0" w:color="000000"/>
              <w:bottom w:val="single" w:sz="6" w:space="0" w:color="000000"/>
              <w:right w:val="single" w:sz="6" w:space="0" w:color="000000"/>
            </w:tcBorders>
          </w:tcPr>
          <w:p w14:paraId="0CE99247" w14:textId="77777777" w:rsidR="0043751A" w:rsidRPr="00FA3A7F" w:rsidRDefault="0043751A" w:rsidP="003628A6">
            <w:pPr>
              <w:pStyle w:val="Tabletext"/>
              <w:jc w:val="center"/>
              <w:rPr>
                <w:sz w:val="21"/>
                <w:szCs w:val="21"/>
              </w:rPr>
            </w:pPr>
          </w:p>
        </w:tc>
      </w:tr>
      <w:tr w:rsidR="0043751A" w:rsidRPr="00FA3A7F" w14:paraId="0CE99254"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49" w14:textId="77777777" w:rsidR="0043751A" w:rsidRPr="00FA3A7F" w:rsidRDefault="0043751A" w:rsidP="003628A6">
            <w:pPr>
              <w:pStyle w:val="Tabletext"/>
              <w:jc w:val="center"/>
              <w:rPr>
                <w:sz w:val="21"/>
                <w:szCs w:val="21"/>
              </w:rPr>
            </w:pPr>
            <w:r w:rsidRPr="00FA3A7F">
              <w:rPr>
                <w:sz w:val="21"/>
                <w:szCs w:val="21"/>
              </w:rPr>
              <w:lastRenderedPageBreak/>
              <w:t>1234</w:t>
            </w:r>
          </w:p>
        </w:tc>
        <w:tc>
          <w:tcPr>
            <w:tcW w:w="826" w:type="dxa"/>
            <w:tcBorders>
              <w:top w:val="single" w:sz="6" w:space="0" w:color="000000"/>
              <w:left w:val="single" w:sz="6" w:space="0" w:color="000000"/>
              <w:bottom w:val="single" w:sz="6" w:space="0" w:color="000000"/>
              <w:right w:val="single" w:sz="6" w:space="0" w:color="000000"/>
            </w:tcBorders>
          </w:tcPr>
          <w:p w14:paraId="0CE9924A" w14:textId="77777777" w:rsidR="0043751A" w:rsidRPr="00FA3A7F" w:rsidRDefault="0043751A" w:rsidP="003628A6">
            <w:pPr>
              <w:pStyle w:val="Tabletext"/>
              <w:jc w:val="center"/>
              <w:rPr>
                <w:sz w:val="21"/>
                <w:szCs w:val="21"/>
              </w:rPr>
            </w:pPr>
            <w:r w:rsidRPr="00FA3A7F">
              <w:rPr>
                <w:sz w:val="21"/>
                <w:szCs w:val="21"/>
              </w:rPr>
              <w:t>2904</w:t>
            </w:r>
          </w:p>
        </w:tc>
        <w:tc>
          <w:tcPr>
            <w:tcW w:w="826" w:type="dxa"/>
            <w:tcBorders>
              <w:top w:val="single" w:sz="6" w:space="0" w:color="000000"/>
              <w:left w:val="single" w:sz="6" w:space="0" w:color="000000"/>
              <w:bottom w:val="single" w:sz="6" w:space="0" w:color="000000"/>
              <w:right w:val="single" w:sz="6" w:space="0" w:color="000000"/>
            </w:tcBorders>
          </w:tcPr>
          <w:p w14:paraId="0CE9924B" w14:textId="77777777" w:rsidR="0043751A" w:rsidRPr="00FA3A7F" w:rsidRDefault="0043751A" w:rsidP="003628A6">
            <w:pPr>
              <w:pStyle w:val="Tabletext"/>
              <w:jc w:val="center"/>
              <w:rPr>
                <w:sz w:val="21"/>
                <w:szCs w:val="21"/>
              </w:rPr>
            </w:pPr>
            <w:r w:rsidRPr="00FA3A7F">
              <w:rPr>
                <w:sz w:val="21"/>
                <w:szCs w:val="21"/>
              </w:rPr>
              <w:t>3108</w:t>
            </w:r>
          </w:p>
        </w:tc>
        <w:tc>
          <w:tcPr>
            <w:tcW w:w="826" w:type="dxa"/>
            <w:tcBorders>
              <w:top w:val="single" w:sz="6" w:space="0" w:color="000000"/>
              <w:left w:val="single" w:sz="6" w:space="0" w:color="000000"/>
              <w:bottom w:val="single" w:sz="6" w:space="0" w:color="000000"/>
              <w:right w:val="single" w:sz="6" w:space="0" w:color="000000"/>
            </w:tcBorders>
          </w:tcPr>
          <w:p w14:paraId="0CE9924C" w14:textId="77777777" w:rsidR="0043751A" w:rsidRPr="00FA3A7F" w:rsidRDefault="0043751A" w:rsidP="003628A6">
            <w:pPr>
              <w:pStyle w:val="Tabletext"/>
              <w:jc w:val="center"/>
              <w:rPr>
                <w:sz w:val="21"/>
                <w:szCs w:val="21"/>
              </w:rPr>
            </w:pPr>
            <w:r w:rsidRPr="00FA3A7F">
              <w:rPr>
                <w:sz w:val="21"/>
                <w:szCs w:val="21"/>
              </w:rPr>
              <w:t>2496</w:t>
            </w:r>
          </w:p>
        </w:tc>
        <w:tc>
          <w:tcPr>
            <w:tcW w:w="826" w:type="dxa"/>
            <w:tcBorders>
              <w:top w:val="single" w:sz="6" w:space="0" w:color="000000"/>
              <w:left w:val="single" w:sz="6" w:space="0" w:color="000000"/>
              <w:bottom w:val="single" w:sz="6" w:space="0" w:color="000000"/>
              <w:right w:val="single" w:sz="6" w:space="0" w:color="000000"/>
            </w:tcBorders>
          </w:tcPr>
          <w:p w14:paraId="0CE9924D" w14:textId="77777777" w:rsidR="0043751A" w:rsidRPr="00FA3A7F" w:rsidRDefault="0043751A" w:rsidP="003628A6">
            <w:pPr>
              <w:pStyle w:val="Tabletext"/>
              <w:jc w:val="center"/>
              <w:rPr>
                <w:sz w:val="21"/>
                <w:szCs w:val="21"/>
              </w:rPr>
            </w:pPr>
            <w:r w:rsidRPr="00FA3A7F">
              <w:rPr>
                <w:sz w:val="21"/>
                <w:szCs w:val="21"/>
              </w:rPr>
              <w:t>2300</w:t>
            </w:r>
          </w:p>
        </w:tc>
        <w:tc>
          <w:tcPr>
            <w:tcW w:w="826" w:type="dxa"/>
            <w:tcBorders>
              <w:top w:val="single" w:sz="6" w:space="0" w:color="000000"/>
              <w:left w:val="single" w:sz="6" w:space="0" w:color="000000"/>
              <w:bottom w:val="single" w:sz="6" w:space="0" w:color="000000"/>
              <w:right w:val="single" w:sz="6" w:space="0" w:color="000000"/>
            </w:tcBorders>
          </w:tcPr>
          <w:p w14:paraId="0CE9924E" w14:textId="77777777" w:rsidR="0043751A" w:rsidRPr="00FA3A7F" w:rsidRDefault="0043751A" w:rsidP="003628A6">
            <w:pPr>
              <w:pStyle w:val="Tabletext"/>
              <w:jc w:val="center"/>
              <w:rPr>
                <w:sz w:val="21"/>
                <w:szCs w:val="21"/>
              </w:rPr>
            </w:pPr>
            <w:r w:rsidRPr="00FA3A7F">
              <w:rPr>
                <w:sz w:val="21"/>
                <w:szCs w:val="21"/>
              </w:rPr>
              <w:t>1624</w:t>
            </w:r>
          </w:p>
        </w:tc>
        <w:tc>
          <w:tcPr>
            <w:tcW w:w="964" w:type="dxa"/>
            <w:tcBorders>
              <w:top w:val="single" w:sz="6" w:space="0" w:color="000000"/>
              <w:left w:val="single" w:sz="6" w:space="0" w:color="000000"/>
              <w:bottom w:val="single" w:sz="6" w:space="0" w:color="000000"/>
              <w:right w:val="single" w:sz="6" w:space="0" w:color="000000"/>
            </w:tcBorders>
          </w:tcPr>
          <w:p w14:paraId="0CE9924F" w14:textId="5416D8D1"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968</w:t>
            </w:r>
          </w:p>
        </w:tc>
        <w:tc>
          <w:tcPr>
            <w:tcW w:w="964" w:type="dxa"/>
            <w:tcBorders>
              <w:top w:val="single" w:sz="6" w:space="0" w:color="000000"/>
              <w:left w:val="single" w:sz="6" w:space="0" w:color="000000"/>
              <w:bottom w:val="single" w:sz="6" w:space="0" w:color="000000"/>
              <w:right w:val="single" w:sz="6" w:space="0" w:color="000000"/>
            </w:tcBorders>
          </w:tcPr>
          <w:p w14:paraId="0CE99250" w14:textId="61E31DA3"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8194</w:t>
            </w:r>
          </w:p>
        </w:tc>
        <w:tc>
          <w:tcPr>
            <w:tcW w:w="964" w:type="dxa"/>
            <w:tcBorders>
              <w:top w:val="single" w:sz="6" w:space="0" w:color="000000"/>
              <w:left w:val="single" w:sz="6" w:space="0" w:color="000000"/>
              <w:bottom w:val="single" w:sz="6" w:space="0" w:color="000000"/>
              <w:right w:val="single" w:sz="6" w:space="0" w:color="000000"/>
            </w:tcBorders>
          </w:tcPr>
          <w:p w14:paraId="0CE99251" w14:textId="15E0E145"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2924</w:t>
            </w:r>
          </w:p>
        </w:tc>
        <w:tc>
          <w:tcPr>
            <w:tcW w:w="964" w:type="dxa"/>
            <w:tcBorders>
              <w:top w:val="single" w:sz="6" w:space="0" w:color="000000"/>
              <w:left w:val="single" w:sz="6" w:space="0" w:color="000000"/>
              <w:bottom w:val="single" w:sz="6" w:space="0" w:color="000000"/>
              <w:right w:val="single" w:sz="6" w:space="0" w:color="000000"/>
            </w:tcBorders>
          </w:tcPr>
          <w:p w14:paraId="0CE99252" w14:textId="026E081A"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1846</w:t>
            </w:r>
          </w:p>
        </w:tc>
        <w:tc>
          <w:tcPr>
            <w:tcW w:w="826" w:type="dxa"/>
            <w:tcBorders>
              <w:top w:val="single" w:sz="6" w:space="0" w:color="000000"/>
              <w:left w:val="single" w:sz="6" w:space="0" w:color="000000"/>
              <w:bottom w:val="single" w:sz="6" w:space="0" w:color="000000"/>
              <w:right w:val="single" w:sz="6" w:space="0" w:color="000000"/>
            </w:tcBorders>
          </w:tcPr>
          <w:p w14:paraId="0CE99253" w14:textId="77777777" w:rsidR="0043751A" w:rsidRPr="00FA3A7F" w:rsidRDefault="0043751A" w:rsidP="003628A6">
            <w:pPr>
              <w:pStyle w:val="Tabletext"/>
              <w:jc w:val="center"/>
              <w:rPr>
                <w:sz w:val="21"/>
                <w:szCs w:val="21"/>
              </w:rPr>
            </w:pPr>
          </w:p>
        </w:tc>
      </w:tr>
      <w:tr w:rsidR="0043751A" w:rsidRPr="00FA3A7F" w14:paraId="0CE99260"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55" w14:textId="77777777" w:rsidR="0043751A" w:rsidRPr="00FA3A7F" w:rsidRDefault="0043751A" w:rsidP="003628A6">
            <w:pPr>
              <w:pStyle w:val="Tabletext"/>
              <w:jc w:val="center"/>
              <w:rPr>
                <w:sz w:val="21"/>
                <w:szCs w:val="21"/>
              </w:rPr>
            </w:pPr>
            <w:r w:rsidRPr="00FA3A7F">
              <w:rPr>
                <w:sz w:val="21"/>
                <w:szCs w:val="21"/>
              </w:rPr>
              <w:t>1398</w:t>
            </w:r>
          </w:p>
        </w:tc>
        <w:tc>
          <w:tcPr>
            <w:tcW w:w="826" w:type="dxa"/>
            <w:tcBorders>
              <w:top w:val="single" w:sz="6" w:space="0" w:color="000000"/>
              <w:left w:val="single" w:sz="6" w:space="0" w:color="000000"/>
              <w:bottom w:val="single" w:sz="6" w:space="0" w:color="000000"/>
              <w:right w:val="single" w:sz="6" w:space="0" w:color="000000"/>
            </w:tcBorders>
          </w:tcPr>
          <w:p w14:paraId="0CE99256" w14:textId="77777777" w:rsidR="0043751A" w:rsidRPr="00FA3A7F" w:rsidRDefault="0043751A" w:rsidP="003628A6">
            <w:pPr>
              <w:pStyle w:val="Tabletext"/>
              <w:jc w:val="center"/>
              <w:rPr>
                <w:sz w:val="21"/>
                <w:szCs w:val="21"/>
              </w:rPr>
            </w:pPr>
            <w:r w:rsidRPr="00FA3A7F">
              <w:rPr>
                <w:sz w:val="21"/>
                <w:szCs w:val="21"/>
              </w:rPr>
              <w:t>2964</w:t>
            </w:r>
          </w:p>
        </w:tc>
        <w:tc>
          <w:tcPr>
            <w:tcW w:w="826" w:type="dxa"/>
            <w:tcBorders>
              <w:top w:val="single" w:sz="6" w:space="0" w:color="000000"/>
              <w:left w:val="single" w:sz="6" w:space="0" w:color="000000"/>
              <w:bottom w:val="single" w:sz="6" w:space="0" w:color="000000"/>
              <w:right w:val="single" w:sz="6" w:space="0" w:color="000000"/>
            </w:tcBorders>
          </w:tcPr>
          <w:p w14:paraId="0CE99257" w14:textId="77777777" w:rsidR="0043751A" w:rsidRPr="00FA3A7F" w:rsidRDefault="0043751A" w:rsidP="003628A6">
            <w:pPr>
              <w:pStyle w:val="Tabletext"/>
              <w:jc w:val="center"/>
              <w:rPr>
                <w:sz w:val="21"/>
                <w:szCs w:val="21"/>
              </w:rPr>
            </w:pPr>
            <w:r w:rsidRPr="00FA3A7F">
              <w:rPr>
                <w:sz w:val="21"/>
                <w:szCs w:val="21"/>
              </w:rPr>
              <w:t>3096</w:t>
            </w:r>
          </w:p>
        </w:tc>
        <w:tc>
          <w:tcPr>
            <w:tcW w:w="826" w:type="dxa"/>
            <w:tcBorders>
              <w:top w:val="single" w:sz="6" w:space="0" w:color="000000"/>
              <w:left w:val="single" w:sz="6" w:space="0" w:color="000000"/>
              <w:bottom w:val="single" w:sz="6" w:space="0" w:color="000000"/>
              <w:right w:val="single" w:sz="6" w:space="0" w:color="000000"/>
            </w:tcBorders>
          </w:tcPr>
          <w:p w14:paraId="0CE99258" w14:textId="77777777" w:rsidR="0043751A" w:rsidRPr="00FA3A7F" w:rsidRDefault="0043751A" w:rsidP="003628A6">
            <w:pPr>
              <w:pStyle w:val="Tabletext"/>
              <w:jc w:val="center"/>
              <w:rPr>
                <w:sz w:val="21"/>
                <w:szCs w:val="21"/>
              </w:rPr>
            </w:pPr>
            <w:r w:rsidRPr="00FA3A7F">
              <w:rPr>
                <w:sz w:val="21"/>
                <w:szCs w:val="21"/>
              </w:rPr>
              <w:t>2432</w:t>
            </w:r>
          </w:p>
        </w:tc>
        <w:tc>
          <w:tcPr>
            <w:tcW w:w="826" w:type="dxa"/>
            <w:tcBorders>
              <w:top w:val="single" w:sz="6" w:space="0" w:color="000000"/>
              <w:left w:val="single" w:sz="6" w:space="0" w:color="000000"/>
              <w:bottom w:val="single" w:sz="6" w:space="0" w:color="000000"/>
              <w:right w:val="single" w:sz="6" w:space="0" w:color="000000"/>
            </w:tcBorders>
          </w:tcPr>
          <w:p w14:paraId="0CE99259" w14:textId="77777777" w:rsidR="0043751A" w:rsidRPr="00FA3A7F" w:rsidRDefault="0043751A" w:rsidP="003628A6">
            <w:pPr>
              <w:pStyle w:val="Tabletext"/>
              <w:jc w:val="center"/>
              <w:rPr>
                <w:sz w:val="21"/>
                <w:szCs w:val="21"/>
              </w:rPr>
            </w:pPr>
            <w:r w:rsidRPr="00FA3A7F">
              <w:rPr>
                <w:sz w:val="21"/>
                <w:szCs w:val="21"/>
              </w:rPr>
              <w:t>2178</w:t>
            </w:r>
          </w:p>
        </w:tc>
        <w:tc>
          <w:tcPr>
            <w:tcW w:w="826" w:type="dxa"/>
            <w:tcBorders>
              <w:top w:val="single" w:sz="6" w:space="0" w:color="000000"/>
              <w:left w:val="single" w:sz="6" w:space="0" w:color="000000"/>
              <w:bottom w:val="single" w:sz="6" w:space="0" w:color="000000"/>
              <w:right w:val="single" w:sz="6" w:space="0" w:color="000000"/>
            </w:tcBorders>
          </w:tcPr>
          <w:p w14:paraId="0CE9925A" w14:textId="77777777" w:rsidR="0043751A" w:rsidRPr="00FA3A7F" w:rsidRDefault="0043751A" w:rsidP="003628A6">
            <w:pPr>
              <w:pStyle w:val="Tabletext"/>
              <w:jc w:val="center"/>
              <w:rPr>
                <w:sz w:val="21"/>
                <w:szCs w:val="21"/>
              </w:rPr>
            </w:pPr>
            <w:r w:rsidRPr="00FA3A7F">
              <w:rPr>
                <w:sz w:val="21"/>
                <w:szCs w:val="21"/>
              </w:rPr>
              <w:t>1572</w:t>
            </w:r>
          </w:p>
        </w:tc>
        <w:tc>
          <w:tcPr>
            <w:tcW w:w="964" w:type="dxa"/>
            <w:tcBorders>
              <w:top w:val="single" w:sz="6" w:space="0" w:color="000000"/>
              <w:left w:val="single" w:sz="6" w:space="0" w:color="000000"/>
              <w:bottom w:val="single" w:sz="6" w:space="0" w:color="000000"/>
              <w:right w:val="single" w:sz="6" w:space="0" w:color="000000"/>
            </w:tcBorders>
          </w:tcPr>
          <w:p w14:paraId="0CE9925B" w14:textId="15135B76"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1384</w:t>
            </w:r>
          </w:p>
        </w:tc>
        <w:tc>
          <w:tcPr>
            <w:tcW w:w="964" w:type="dxa"/>
            <w:tcBorders>
              <w:top w:val="single" w:sz="6" w:space="0" w:color="000000"/>
              <w:left w:val="single" w:sz="6" w:space="0" w:color="000000"/>
              <w:bottom w:val="single" w:sz="6" w:space="0" w:color="000000"/>
              <w:right w:val="single" w:sz="6" w:space="0" w:color="000000"/>
            </w:tcBorders>
          </w:tcPr>
          <w:p w14:paraId="0CE9925C" w14:textId="2F92E492"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8719</w:t>
            </w:r>
          </w:p>
        </w:tc>
        <w:tc>
          <w:tcPr>
            <w:tcW w:w="964" w:type="dxa"/>
            <w:tcBorders>
              <w:top w:val="single" w:sz="6" w:space="0" w:color="000000"/>
              <w:left w:val="single" w:sz="6" w:space="0" w:color="000000"/>
              <w:bottom w:val="single" w:sz="6" w:space="0" w:color="000000"/>
              <w:right w:val="single" w:sz="6" w:space="0" w:color="000000"/>
            </w:tcBorders>
          </w:tcPr>
          <w:p w14:paraId="0CE9925D" w14:textId="727E7C16"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2870</w:t>
            </w:r>
          </w:p>
        </w:tc>
        <w:tc>
          <w:tcPr>
            <w:tcW w:w="964" w:type="dxa"/>
            <w:tcBorders>
              <w:top w:val="single" w:sz="6" w:space="0" w:color="000000"/>
              <w:left w:val="single" w:sz="6" w:space="0" w:color="000000"/>
              <w:bottom w:val="single" w:sz="6" w:space="0" w:color="000000"/>
              <w:right w:val="single" w:sz="6" w:space="0" w:color="000000"/>
            </w:tcBorders>
          </w:tcPr>
          <w:p w14:paraId="0CE9925E" w14:textId="040AE44A"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1544</w:t>
            </w:r>
          </w:p>
        </w:tc>
        <w:tc>
          <w:tcPr>
            <w:tcW w:w="826" w:type="dxa"/>
            <w:tcBorders>
              <w:top w:val="single" w:sz="6" w:space="0" w:color="000000"/>
              <w:left w:val="single" w:sz="6" w:space="0" w:color="000000"/>
              <w:bottom w:val="single" w:sz="6" w:space="0" w:color="000000"/>
              <w:right w:val="single" w:sz="6" w:space="0" w:color="000000"/>
            </w:tcBorders>
          </w:tcPr>
          <w:p w14:paraId="0CE9925F" w14:textId="77777777" w:rsidR="0043751A" w:rsidRPr="00FA3A7F" w:rsidRDefault="0043751A" w:rsidP="003628A6">
            <w:pPr>
              <w:pStyle w:val="Tabletext"/>
              <w:jc w:val="center"/>
              <w:rPr>
                <w:sz w:val="21"/>
                <w:szCs w:val="21"/>
              </w:rPr>
            </w:pPr>
          </w:p>
        </w:tc>
      </w:tr>
      <w:tr w:rsidR="0043751A" w:rsidRPr="00FA3A7F" w14:paraId="0CE9926C"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61" w14:textId="77777777" w:rsidR="0043751A" w:rsidRPr="00FA3A7F" w:rsidRDefault="0043751A" w:rsidP="003628A6">
            <w:pPr>
              <w:pStyle w:val="Tabletext"/>
              <w:jc w:val="center"/>
              <w:rPr>
                <w:sz w:val="21"/>
                <w:szCs w:val="21"/>
              </w:rPr>
            </w:pPr>
            <w:r w:rsidRPr="00FA3A7F">
              <w:rPr>
                <w:sz w:val="21"/>
                <w:szCs w:val="21"/>
              </w:rPr>
              <w:t>1572</w:t>
            </w:r>
          </w:p>
        </w:tc>
        <w:tc>
          <w:tcPr>
            <w:tcW w:w="826" w:type="dxa"/>
            <w:tcBorders>
              <w:top w:val="single" w:sz="6" w:space="0" w:color="000000"/>
              <w:left w:val="single" w:sz="6" w:space="0" w:color="000000"/>
              <w:bottom w:val="single" w:sz="6" w:space="0" w:color="000000"/>
              <w:right w:val="single" w:sz="6" w:space="0" w:color="000000"/>
            </w:tcBorders>
          </w:tcPr>
          <w:p w14:paraId="0CE99262" w14:textId="77777777" w:rsidR="0043751A" w:rsidRPr="00FA3A7F" w:rsidRDefault="0043751A" w:rsidP="003628A6">
            <w:pPr>
              <w:pStyle w:val="Tabletext"/>
              <w:jc w:val="center"/>
              <w:rPr>
                <w:sz w:val="21"/>
                <w:szCs w:val="21"/>
              </w:rPr>
            </w:pPr>
            <w:r w:rsidRPr="00FA3A7F">
              <w:rPr>
                <w:sz w:val="21"/>
                <w:szCs w:val="21"/>
              </w:rPr>
              <w:t>2996</w:t>
            </w:r>
          </w:p>
        </w:tc>
        <w:tc>
          <w:tcPr>
            <w:tcW w:w="826" w:type="dxa"/>
            <w:tcBorders>
              <w:top w:val="single" w:sz="6" w:space="0" w:color="000000"/>
              <w:left w:val="single" w:sz="6" w:space="0" w:color="000000"/>
              <w:bottom w:val="single" w:sz="6" w:space="0" w:color="000000"/>
              <w:right w:val="single" w:sz="6" w:space="0" w:color="000000"/>
            </w:tcBorders>
          </w:tcPr>
          <w:p w14:paraId="0CE99263" w14:textId="77777777" w:rsidR="0043751A" w:rsidRPr="00FA3A7F" w:rsidRDefault="0043751A" w:rsidP="003628A6">
            <w:pPr>
              <w:pStyle w:val="Tabletext"/>
              <w:jc w:val="center"/>
              <w:rPr>
                <w:sz w:val="21"/>
                <w:szCs w:val="21"/>
              </w:rPr>
            </w:pPr>
            <w:r w:rsidRPr="00FA3A7F">
              <w:rPr>
                <w:sz w:val="21"/>
                <w:szCs w:val="21"/>
              </w:rPr>
              <w:t>3076</w:t>
            </w:r>
          </w:p>
        </w:tc>
        <w:tc>
          <w:tcPr>
            <w:tcW w:w="826" w:type="dxa"/>
            <w:tcBorders>
              <w:top w:val="single" w:sz="6" w:space="0" w:color="000000"/>
              <w:left w:val="single" w:sz="6" w:space="0" w:color="000000"/>
              <w:bottom w:val="single" w:sz="6" w:space="0" w:color="000000"/>
              <w:right w:val="single" w:sz="6" w:space="0" w:color="000000"/>
            </w:tcBorders>
          </w:tcPr>
          <w:p w14:paraId="0CE99264" w14:textId="77777777" w:rsidR="0043751A" w:rsidRPr="00FA3A7F" w:rsidRDefault="0043751A" w:rsidP="003628A6">
            <w:pPr>
              <w:pStyle w:val="Tabletext"/>
              <w:jc w:val="center"/>
              <w:rPr>
                <w:sz w:val="21"/>
                <w:szCs w:val="21"/>
              </w:rPr>
            </w:pPr>
            <w:r w:rsidRPr="00FA3A7F">
              <w:rPr>
                <w:sz w:val="21"/>
                <w:szCs w:val="21"/>
              </w:rPr>
              <w:t>2382</w:t>
            </w:r>
          </w:p>
        </w:tc>
        <w:tc>
          <w:tcPr>
            <w:tcW w:w="826" w:type="dxa"/>
            <w:tcBorders>
              <w:top w:val="single" w:sz="6" w:space="0" w:color="000000"/>
              <w:left w:val="single" w:sz="6" w:space="0" w:color="000000"/>
              <w:bottom w:val="single" w:sz="6" w:space="0" w:color="000000"/>
              <w:right w:val="single" w:sz="6" w:space="0" w:color="000000"/>
            </w:tcBorders>
          </w:tcPr>
          <w:p w14:paraId="0CE99265" w14:textId="77777777" w:rsidR="0043751A" w:rsidRPr="00FA3A7F" w:rsidRDefault="0043751A" w:rsidP="003628A6">
            <w:pPr>
              <w:pStyle w:val="Tabletext"/>
              <w:jc w:val="center"/>
              <w:rPr>
                <w:sz w:val="21"/>
                <w:szCs w:val="21"/>
              </w:rPr>
            </w:pPr>
            <w:r w:rsidRPr="00FA3A7F">
              <w:rPr>
                <w:sz w:val="21"/>
                <w:szCs w:val="21"/>
              </w:rPr>
              <w:t>2068</w:t>
            </w:r>
          </w:p>
        </w:tc>
        <w:tc>
          <w:tcPr>
            <w:tcW w:w="826" w:type="dxa"/>
            <w:tcBorders>
              <w:top w:val="single" w:sz="6" w:space="0" w:color="000000"/>
              <w:left w:val="single" w:sz="6" w:space="0" w:color="000000"/>
              <w:bottom w:val="single" w:sz="6" w:space="0" w:color="000000"/>
              <w:right w:val="single" w:sz="6" w:space="0" w:color="000000"/>
            </w:tcBorders>
          </w:tcPr>
          <w:p w14:paraId="0CE99266" w14:textId="77777777" w:rsidR="0043751A" w:rsidRPr="00FA3A7F" w:rsidRDefault="0043751A" w:rsidP="003628A6">
            <w:pPr>
              <w:pStyle w:val="Tabletext"/>
              <w:jc w:val="center"/>
              <w:rPr>
                <w:sz w:val="21"/>
                <w:szCs w:val="21"/>
              </w:rPr>
            </w:pPr>
            <w:r w:rsidRPr="00FA3A7F">
              <w:rPr>
                <w:sz w:val="21"/>
                <w:szCs w:val="21"/>
              </w:rPr>
              <w:t>1516</w:t>
            </w:r>
          </w:p>
        </w:tc>
        <w:tc>
          <w:tcPr>
            <w:tcW w:w="964" w:type="dxa"/>
            <w:tcBorders>
              <w:top w:val="single" w:sz="6" w:space="0" w:color="000000"/>
              <w:left w:val="single" w:sz="6" w:space="0" w:color="000000"/>
              <w:bottom w:val="single" w:sz="6" w:space="0" w:color="000000"/>
              <w:right w:val="single" w:sz="6" w:space="0" w:color="000000"/>
            </w:tcBorders>
          </w:tcPr>
          <w:p w14:paraId="0CE99267" w14:textId="36F3A1E5"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1846</w:t>
            </w:r>
          </w:p>
        </w:tc>
        <w:tc>
          <w:tcPr>
            <w:tcW w:w="964" w:type="dxa"/>
            <w:tcBorders>
              <w:top w:val="single" w:sz="6" w:space="0" w:color="000000"/>
              <w:left w:val="single" w:sz="6" w:space="0" w:color="000000"/>
              <w:bottom w:val="single" w:sz="6" w:space="0" w:color="000000"/>
              <w:right w:val="single" w:sz="6" w:space="0" w:color="000000"/>
            </w:tcBorders>
          </w:tcPr>
          <w:p w14:paraId="0CE99268" w14:textId="06F180D6"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8998</w:t>
            </w:r>
          </w:p>
        </w:tc>
        <w:tc>
          <w:tcPr>
            <w:tcW w:w="964" w:type="dxa"/>
            <w:tcBorders>
              <w:top w:val="single" w:sz="6" w:space="0" w:color="000000"/>
              <w:left w:val="single" w:sz="6" w:space="0" w:color="000000"/>
              <w:bottom w:val="single" w:sz="6" w:space="0" w:color="000000"/>
              <w:right w:val="single" w:sz="6" w:space="0" w:color="000000"/>
            </w:tcBorders>
          </w:tcPr>
          <w:p w14:paraId="0CE99269" w14:textId="2326AA50"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2830</w:t>
            </w:r>
          </w:p>
        </w:tc>
        <w:tc>
          <w:tcPr>
            <w:tcW w:w="964" w:type="dxa"/>
            <w:tcBorders>
              <w:top w:val="single" w:sz="6" w:space="0" w:color="000000"/>
              <w:left w:val="single" w:sz="6" w:space="0" w:color="000000"/>
              <w:bottom w:val="single" w:sz="6" w:space="0" w:color="000000"/>
              <w:right w:val="single" w:sz="6" w:space="0" w:color="000000"/>
            </w:tcBorders>
          </w:tcPr>
          <w:p w14:paraId="0CE9926A" w14:textId="4F9E89F2"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1274</w:t>
            </w:r>
          </w:p>
        </w:tc>
        <w:tc>
          <w:tcPr>
            <w:tcW w:w="826" w:type="dxa"/>
            <w:tcBorders>
              <w:top w:val="single" w:sz="6" w:space="0" w:color="000000"/>
              <w:left w:val="single" w:sz="6" w:space="0" w:color="000000"/>
              <w:bottom w:val="single" w:sz="6" w:space="0" w:color="000000"/>
              <w:right w:val="single" w:sz="6" w:space="0" w:color="000000"/>
            </w:tcBorders>
          </w:tcPr>
          <w:p w14:paraId="0CE9926B" w14:textId="77777777" w:rsidR="0043751A" w:rsidRPr="00FA3A7F" w:rsidRDefault="0043751A" w:rsidP="003628A6">
            <w:pPr>
              <w:pStyle w:val="Tabletext"/>
              <w:jc w:val="center"/>
              <w:rPr>
                <w:sz w:val="21"/>
                <w:szCs w:val="21"/>
              </w:rPr>
            </w:pPr>
          </w:p>
        </w:tc>
      </w:tr>
      <w:tr w:rsidR="0043751A" w:rsidRPr="00FA3A7F" w14:paraId="0CE99278"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6D" w14:textId="77777777" w:rsidR="0043751A" w:rsidRPr="00FA3A7F" w:rsidRDefault="0043751A" w:rsidP="003628A6">
            <w:pPr>
              <w:pStyle w:val="Tabletext"/>
              <w:jc w:val="center"/>
              <w:rPr>
                <w:sz w:val="21"/>
                <w:szCs w:val="21"/>
              </w:rPr>
            </w:pPr>
            <w:r w:rsidRPr="00FA3A7F">
              <w:rPr>
                <w:sz w:val="21"/>
                <w:szCs w:val="21"/>
              </w:rPr>
              <w:t>1752</w:t>
            </w:r>
          </w:p>
        </w:tc>
        <w:tc>
          <w:tcPr>
            <w:tcW w:w="826" w:type="dxa"/>
            <w:tcBorders>
              <w:top w:val="single" w:sz="6" w:space="0" w:color="000000"/>
              <w:left w:val="single" w:sz="6" w:space="0" w:color="000000"/>
              <w:bottom w:val="single" w:sz="6" w:space="0" w:color="000000"/>
              <w:right w:val="single" w:sz="6" w:space="0" w:color="000000"/>
            </w:tcBorders>
          </w:tcPr>
          <w:p w14:paraId="0CE9926E" w14:textId="77777777" w:rsidR="0043751A" w:rsidRPr="00FA3A7F" w:rsidRDefault="0043751A" w:rsidP="003628A6">
            <w:pPr>
              <w:pStyle w:val="Tabletext"/>
              <w:jc w:val="center"/>
              <w:rPr>
                <w:sz w:val="21"/>
                <w:szCs w:val="21"/>
              </w:rPr>
            </w:pPr>
            <w:r w:rsidRPr="00FA3A7F">
              <w:rPr>
                <w:sz w:val="21"/>
                <w:szCs w:val="21"/>
              </w:rPr>
              <w:t>3032</w:t>
            </w:r>
          </w:p>
        </w:tc>
        <w:tc>
          <w:tcPr>
            <w:tcW w:w="826" w:type="dxa"/>
            <w:tcBorders>
              <w:top w:val="single" w:sz="6" w:space="0" w:color="000000"/>
              <w:left w:val="single" w:sz="6" w:space="0" w:color="000000"/>
              <w:bottom w:val="single" w:sz="6" w:space="0" w:color="000000"/>
              <w:right w:val="single" w:sz="6" w:space="0" w:color="000000"/>
            </w:tcBorders>
          </w:tcPr>
          <w:p w14:paraId="0CE9926F" w14:textId="77777777" w:rsidR="0043751A" w:rsidRPr="00FA3A7F" w:rsidRDefault="0043751A" w:rsidP="003628A6">
            <w:pPr>
              <w:pStyle w:val="Tabletext"/>
              <w:jc w:val="center"/>
              <w:rPr>
                <w:sz w:val="21"/>
                <w:szCs w:val="21"/>
              </w:rPr>
            </w:pPr>
            <w:r w:rsidRPr="00FA3A7F">
              <w:rPr>
                <w:sz w:val="21"/>
                <w:szCs w:val="21"/>
              </w:rPr>
              <w:t>3038</w:t>
            </w:r>
          </w:p>
        </w:tc>
        <w:tc>
          <w:tcPr>
            <w:tcW w:w="826" w:type="dxa"/>
            <w:tcBorders>
              <w:top w:val="single" w:sz="6" w:space="0" w:color="000000"/>
              <w:left w:val="single" w:sz="6" w:space="0" w:color="000000"/>
              <w:bottom w:val="single" w:sz="6" w:space="0" w:color="000000"/>
              <w:right w:val="single" w:sz="6" w:space="0" w:color="000000"/>
            </w:tcBorders>
          </w:tcPr>
          <w:p w14:paraId="0CE99270" w14:textId="77777777" w:rsidR="0043751A" w:rsidRPr="00FA3A7F" w:rsidRDefault="0043751A" w:rsidP="003628A6">
            <w:pPr>
              <w:pStyle w:val="Tabletext"/>
              <w:jc w:val="center"/>
              <w:rPr>
                <w:sz w:val="21"/>
                <w:szCs w:val="21"/>
              </w:rPr>
            </w:pPr>
            <w:r w:rsidRPr="00FA3A7F">
              <w:rPr>
                <w:sz w:val="21"/>
                <w:szCs w:val="21"/>
              </w:rPr>
              <w:t>2362</w:t>
            </w:r>
          </w:p>
        </w:tc>
        <w:tc>
          <w:tcPr>
            <w:tcW w:w="826" w:type="dxa"/>
            <w:tcBorders>
              <w:top w:val="single" w:sz="6" w:space="0" w:color="000000"/>
              <w:left w:val="single" w:sz="6" w:space="0" w:color="000000"/>
              <w:bottom w:val="single" w:sz="6" w:space="0" w:color="000000"/>
              <w:right w:val="single" w:sz="6" w:space="0" w:color="000000"/>
            </w:tcBorders>
          </w:tcPr>
          <w:p w14:paraId="0CE99271" w14:textId="77777777" w:rsidR="0043751A" w:rsidRPr="00FA3A7F" w:rsidRDefault="0043751A" w:rsidP="003628A6">
            <w:pPr>
              <w:pStyle w:val="Tabletext"/>
              <w:jc w:val="center"/>
              <w:rPr>
                <w:sz w:val="21"/>
                <w:szCs w:val="21"/>
              </w:rPr>
            </w:pPr>
            <w:r w:rsidRPr="00FA3A7F">
              <w:rPr>
                <w:sz w:val="21"/>
                <w:szCs w:val="21"/>
              </w:rPr>
              <w:t>1976</w:t>
            </w:r>
          </w:p>
        </w:tc>
        <w:tc>
          <w:tcPr>
            <w:tcW w:w="826" w:type="dxa"/>
            <w:tcBorders>
              <w:top w:val="single" w:sz="6" w:space="0" w:color="000000"/>
              <w:left w:val="single" w:sz="6" w:space="0" w:color="000000"/>
              <w:bottom w:val="single" w:sz="6" w:space="0" w:color="000000"/>
              <w:right w:val="single" w:sz="6" w:space="0" w:color="000000"/>
            </w:tcBorders>
          </w:tcPr>
          <w:p w14:paraId="0CE99272" w14:textId="77777777" w:rsidR="0043751A" w:rsidRPr="00FA3A7F" w:rsidRDefault="0043751A" w:rsidP="003628A6">
            <w:pPr>
              <w:pStyle w:val="Tabletext"/>
              <w:jc w:val="center"/>
              <w:rPr>
                <w:sz w:val="21"/>
                <w:szCs w:val="21"/>
              </w:rPr>
            </w:pPr>
            <w:r w:rsidRPr="00FA3A7F">
              <w:rPr>
                <w:sz w:val="21"/>
                <w:szCs w:val="21"/>
              </w:rPr>
              <w:t>1460</w:t>
            </w:r>
          </w:p>
        </w:tc>
        <w:tc>
          <w:tcPr>
            <w:tcW w:w="964" w:type="dxa"/>
            <w:tcBorders>
              <w:top w:val="single" w:sz="6" w:space="0" w:color="000000"/>
              <w:left w:val="single" w:sz="6" w:space="0" w:color="000000"/>
              <w:bottom w:val="single" w:sz="6" w:space="0" w:color="000000"/>
              <w:right w:val="single" w:sz="6" w:space="0" w:color="000000"/>
            </w:tcBorders>
          </w:tcPr>
          <w:p w14:paraId="0CE99273" w14:textId="1CB0987B"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2356</w:t>
            </w:r>
          </w:p>
        </w:tc>
        <w:tc>
          <w:tcPr>
            <w:tcW w:w="964" w:type="dxa"/>
            <w:tcBorders>
              <w:top w:val="single" w:sz="6" w:space="0" w:color="000000"/>
              <w:left w:val="single" w:sz="6" w:space="0" w:color="000000"/>
              <w:bottom w:val="single" w:sz="6" w:space="0" w:color="000000"/>
              <w:right w:val="single" w:sz="6" w:space="0" w:color="000000"/>
            </w:tcBorders>
          </w:tcPr>
          <w:p w14:paraId="0CE99274" w14:textId="5FAE5BC3"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8898</w:t>
            </w:r>
          </w:p>
        </w:tc>
        <w:tc>
          <w:tcPr>
            <w:tcW w:w="964" w:type="dxa"/>
            <w:tcBorders>
              <w:top w:val="single" w:sz="6" w:space="0" w:color="000000"/>
              <w:left w:val="single" w:sz="6" w:space="0" w:color="000000"/>
              <w:bottom w:val="single" w:sz="6" w:space="0" w:color="000000"/>
              <w:right w:val="single" w:sz="6" w:space="0" w:color="000000"/>
            </w:tcBorders>
          </w:tcPr>
          <w:p w14:paraId="0CE99275" w14:textId="1C60F868"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2800</w:t>
            </w:r>
          </w:p>
        </w:tc>
        <w:tc>
          <w:tcPr>
            <w:tcW w:w="964" w:type="dxa"/>
            <w:tcBorders>
              <w:top w:val="single" w:sz="6" w:space="0" w:color="000000"/>
              <w:left w:val="single" w:sz="6" w:space="0" w:color="000000"/>
              <w:bottom w:val="single" w:sz="6" w:space="0" w:color="000000"/>
              <w:right w:val="single" w:sz="6" w:space="0" w:color="000000"/>
            </w:tcBorders>
          </w:tcPr>
          <w:p w14:paraId="0CE99276" w14:textId="0A8C47B2"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1032</w:t>
            </w:r>
          </w:p>
        </w:tc>
        <w:tc>
          <w:tcPr>
            <w:tcW w:w="826" w:type="dxa"/>
            <w:tcBorders>
              <w:top w:val="single" w:sz="6" w:space="0" w:color="000000"/>
              <w:left w:val="single" w:sz="6" w:space="0" w:color="000000"/>
              <w:bottom w:val="single" w:sz="6" w:space="0" w:color="000000"/>
              <w:right w:val="single" w:sz="6" w:space="0" w:color="000000"/>
            </w:tcBorders>
          </w:tcPr>
          <w:p w14:paraId="0CE99277" w14:textId="77777777" w:rsidR="0043751A" w:rsidRPr="00FA3A7F" w:rsidRDefault="0043751A" w:rsidP="003628A6">
            <w:pPr>
              <w:pStyle w:val="Tabletext"/>
              <w:jc w:val="center"/>
              <w:rPr>
                <w:sz w:val="21"/>
                <w:szCs w:val="21"/>
              </w:rPr>
            </w:pPr>
          </w:p>
        </w:tc>
      </w:tr>
      <w:tr w:rsidR="0043751A" w:rsidRPr="00FA3A7F" w14:paraId="0CE99284" w14:textId="77777777" w:rsidTr="003628A6">
        <w:trPr>
          <w:cantSplit/>
          <w:jc w:val="center"/>
        </w:trPr>
        <w:tc>
          <w:tcPr>
            <w:tcW w:w="827" w:type="dxa"/>
            <w:tcBorders>
              <w:top w:val="single" w:sz="6" w:space="0" w:color="000000"/>
              <w:left w:val="single" w:sz="6" w:space="0" w:color="000000"/>
              <w:bottom w:val="single" w:sz="6" w:space="0" w:color="000000"/>
              <w:right w:val="single" w:sz="6" w:space="0" w:color="000000"/>
            </w:tcBorders>
          </w:tcPr>
          <w:p w14:paraId="0CE99279" w14:textId="77777777" w:rsidR="0043751A" w:rsidRPr="00FA3A7F" w:rsidRDefault="0043751A" w:rsidP="003628A6">
            <w:pPr>
              <w:pStyle w:val="Tabletext"/>
              <w:jc w:val="center"/>
              <w:rPr>
                <w:sz w:val="21"/>
                <w:szCs w:val="21"/>
              </w:rPr>
            </w:pPr>
            <w:r w:rsidRPr="00FA3A7F">
              <w:rPr>
                <w:sz w:val="21"/>
                <w:szCs w:val="21"/>
              </w:rPr>
              <w:t>1932</w:t>
            </w:r>
          </w:p>
        </w:tc>
        <w:tc>
          <w:tcPr>
            <w:tcW w:w="826" w:type="dxa"/>
            <w:tcBorders>
              <w:top w:val="single" w:sz="6" w:space="0" w:color="000000"/>
              <w:left w:val="single" w:sz="6" w:space="0" w:color="000000"/>
              <w:bottom w:val="single" w:sz="6" w:space="0" w:color="000000"/>
              <w:right w:val="single" w:sz="6" w:space="0" w:color="000000"/>
            </w:tcBorders>
          </w:tcPr>
          <w:p w14:paraId="0CE9927A" w14:textId="77777777" w:rsidR="0043751A" w:rsidRPr="00FA3A7F" w:rsidRDefault="0043751A" w:rsidP="003628A6">
            <w:pPr>
              <w:pStyle w:val="Tabletext"/>
              <w:jc w:val="center"/>
              <w:rPr>
                <w:sz w:val="21"/>
                <w:szCs w:val="21"/>
              </w:rPr>
            </w:pPr>
            <w:r w:rsidRPr="00FA3A7F">
              <w:rPr>
                <w:sz w:val="21"/>
                <w:szCs w:val="21"/>
              </w:rPr>
              <w:t>3072</w:t>
            </w:r>
          </w:p>
        </w:tc>
        <w:tc>
          <w:tcPr>
            <w:tcW w:w="826" w:type="dxa"/>
            <w:tcBorders>
              <w:top w:val="single" w:sz="6" w:space="0" w:color="000000"/>
              <w:left w:val="single" w:sz="6" w:space="0" w:color="000000"/>
              <w:bottom w:val="single" w:sz="6" w:space="0" w:color="000000"/>
              <w:right w:val="single" w:sz="6" w:space="0" w:color="000000"/>
            </w:tcBorders>
          </w:tcPr>
          <w:p w14:paraId="0CE9927B" w14:textId="77777777" w:rsidR="0043751A" w:rsidRPr="00FA3A7F" w:rsidRDefault="0043751A" w:rsidP="003628A6">
            <w:pPr>
              <w:pStyle w:val="Tabletext"/>
              <w:jc w:val="center"/>
              <w:rPr>
                <w:sz w:val="21"/>
                <w:szCs w:val="21"/>
              </w:rPr>
            </w:pPr>
            <w:r w:rsidRPr="00FA3A7F">
              <w:rPr>
                <w:sz w:val="21"/>
                <w:szCs w:val="21"/>
              </w:rPr>
              <w:t>2992</w:t>
            </w:r>
          </w:p>
        </w:tc>
        <w:tc>
          <w:tcPr>
            <w:tcW w:w="826" w:type="dxa"/>
            <w:tcBorders>
              <w:top w:val="single" w:sz="6" w:space="0" w:color="000000"/>
              <w:left w:val="single" w:sz="6" w:space="0" w:color="000000"/>
              <w:bottom w:val="single" w:sz="6" w:space="0" w:color="000000"/>
              <w:right w:val="single" w:sz="6" w:space="0" w:color="000000"/>
            </w:tcBorders>
          </w:tcPr>
          <w:p w14:paraId="0CE9927C" w14:textId="77777777" w:rsidR="0043751A" w:rsidRPr="00FA3A7F" w:rsidRDefault="0043751A" w:rsidP="003628A6">
            <w:pPr>
              <w:pStyle w:val="Tabletext"/>
              <w:jc w:val="center"/>
              <w:rPr>
                <w:sz w:val="21"/>
                <w:szCs w:val="21"/>
              </w:rPr>
            </w:pPr>
            <w:r w:rsidRPr="00FA3A7F">
              <w:rPr>
                <w:sz w:val="21"/>
                <w:szCs w:val="21"/>
              </w:rPr>
              <w:t>2368</w:t>
            </w:r>
          </w:p>
        </w:tc>
        <w:tc>
          <w:tcPr>
            <w:tcW w:w="826" w:type="dxa"/>
            <w:tcBorders>
              <w:top w:val="single" w:sz="6" w:space="0" w:color="000000"/>
              <w:left w:val="single" w:sz="6" w:space="0" w:color="000000"/>
              <w:bottom w:val="single" w:sz="6" w:space="0" w:color="000000"/>
              <w:right w:val="single" w:sz="6" w:space="0" w:color="000000"/>
            </w:tcBorders>
          </w:tcPr>
          <w:p w14:paraId="0CE9927D" w14:textId="77777777" w:rsidR="0043751A" w:rsidRPr="00FA3A7F" w:rsidRDefault="0043751A" w:rsidP="003628A6">
            <w:pPr>
              <w:pStyle w:val="Tabletext"/>
              <w:jc w:val="center"/>
              <w:rPr>
                <w:sz w:val="21"/>
                <w:szCs w:val="21"/>
              </w:rPr>
            </w:pPr>
            <w:r w:rsidRPr="00FA3A7F">
              <w:rPr>
                <w:sz w:val="21"/>
                <w:szCs w:val="21"/>
              </w:rPr>
              <w:t>1892</w:t>
            </w:r>
          </w:p>
        </w:tc>
        <w:tc>
          <w:tcPr>
            <w:tcW w:w="826" w:type="dxa"/>
            <w:tcBorders>
              <w:top w:val="single" w:sz="6" w:space="0" w:color="000000"/>
              <w:left w:val="single" w:sz="6" w:space="0" w:color="000000"/>
              <w:bottom w:val="single" w:sz="6" w:space="0" w:color="000000"/>
              <w:right w:val="single" w:sz="6" w:space="0" w:color="000000"/>
            </w:tcBorders>
          </w:tcPr>
          <w:p w14:paraId="0CE9927E" w14:textId="77777777" w:rsidR="0043751A" w:rsidRPr="00FA3A7F" w:rsidRDefault="0043751A" w:rsidP="003628A6">
            <w:pPr>
              <w:pStyle w:val="Tabletext"/>
              <w:jc w:val="center"/>
              <w:rPr>
                <w:sz w:val="21"/>
                <w:szCs w:val="21"/>
              </w:rPr>
            </w:pPr>
            <w:r w:rsidRPr="00FA3A7F">
              <w:rPr>
                <w:sz w:val="21"/>
                <w:szCs w:val="21"/>
              </w:rPr>
              <w:t>1390</w:t>
            </w:r>
          </w:p>
        </w:tc>
        <w:tc>
          <w:tcPr>
            <w:tcW w:w="964" w:type="dxa"/>
            <w:tcBorders>
              <w:top w:val="single" w:sz="6" w:space="0" w:color="000000"/>
              <w:left w:val="single" w:sz="6" w:space="0" w:color="000000"/>
              <w:bottom w:val="single" w:sz="6" w:space="0" w:color="000000"/>
              <w:right w:val="single" w:sz="6" w:space="0" w:color="000000"/>
            </w:tcBorders>
          </w:tcPr>
          <w:p w14:paraId="0CE9927F" w14:textId="628FF11A"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2898</w:t>
            </w:r>
          </w:p>
        </w:tc>
        <w:tc>
          <w:tcPr>
            <w:tcW w:w="964" w:type="dxa"/>
            <w:tcBorders>
              <w:top w:val="single" w:sz="6" w:space="0" w:color="000000"/>
              <w:left w:val="single" w:sz="6" w:space="0" w:color="000000"/>
              <w:bottom w:val="single" w:sz="6" w:space="0" w:color="000000"/>
              <w:right w:val="single" w:sz="6" w:space="0" w:color="000000"/>
            </w:tcBorders>
          </w:tcPr>
          <w:p w14:paraId="0CE99280" w14:textId="79E47734"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8378</w:t>
            </w:r>
          </w:p>
        </w:tc>
        <w:tc>
          <w:tcPr>
            <w:tcW w:w="964" w:type="dxa"/>
            <w:tcBorders>
              <w:top w:val="single" w:sz="6" w:space="0" w:color="000000"/>
              <w:left w:val="single" w:sz="6" w:space="0" w:color="000000"/>
              <w:bottom w:val="single" w:sz="6" w:space="0" w:color="000000"/>
              <w:right w:val="single" w:sz="6" w:space="0" w:color="000000"/>
            </w:tcBorders>
          </w:tcPr>
          <w:p w14:paraId="0CE99281" w14:textId="0E28F5C1"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2792</w:t>
            </w:r>
          </w:p>
        </w:tc>
        <w:tc>
          <w:tcPr>
            <w:tcW w:w="964" w:type="dxa"/>
            <w:tcBorders>
              <w:top w:val="single" w:sz="6" w:space="0" w:color="000000"/>
              <w:left w:val="single" w:sz="6" w:space="0" w:color="000000"/>
              <w:bottom w:val="single" w:sz="6" w:space="0" w:color="000000"/>
              <w:right w:val="single" w:sz="6" w:space="0" w:color="000000"/>
            </w:tcBorders>
          </w:tcPr>
          <w:p w14:paraId="0CE99282" w14:textId="2356E86E" w:rsidR="0043751A" w:rsidRPr="00FA3A7F" w:rsidRDefault="00533E06" w:rsidP="003628A6">
            <w:pPr>
              <w:pStyle w:val="Tabletext"/>
              <w:jc w:val="center"/>
              <w:rPr>
                <w:sz w:val="21"/>
                <w:szCs w:val="21"/>
              </w:rPr>
            </w:pPr>
            <w:r w:rsidRPr="00FA3A7F">
              <w:rPr>
                <w:sz w:val="21"/>
                <w:szCs w:val="21"/>
              </w:rPr>
              <w:t>−</w:t>
            </w:r>
            <w:r w:rsidR="0043751A" w:rsidRPr="00FA3A7F">
              <w:rPr>
                <w:sz w:val="21"/>
                <w:szCs w:val="21"/>
              </w:rPr>
              <w:t>818</w:t>
            </w:r>
          </w:p>
        </w:tc>
        <w:tc>
          <w:tcPr>
            <w:tcW w:w="826" w:type="dxa"/>
            <w:tcBorders>
              <w:top w:val="single" w:sz="6" w:space="0" w:color="000000"/>
              <w:left w:val="single" w:sz="6" w:space="0" w:color="000000"/>
              <w:bottom w:val="single" w:sz="6" w:space="0" w:color="000000"/>
              <w:right w:val="single" w:sz="6" w:space="0" w:color="000000"/>
            </w:tcBorders>
          </w:tcPr>
          <w:p w14:paraId="0CE99283" w14:textId="77777777" w:rsidR="0043751A" w:rsidRPr="00FA3A7F" w:rsidRDefault="0043751A" w:rsidP="003628A6">
            <w:pPr>
              <w:pStyle w:val="Tabletext"/>
              <w:jc w:val="center"/>
              <w:rPr>
                <w:sz w:val="21"/>
                <w:szCs w:val="21"/>
              </w:rPr>
            </w:pPr>
          </w:p>
        </w:tc>
      </w:tr>
    </w:tbl>
    <w:p w14:paraId="0CE99285" w14:textId="77777777" w:rsidR="0043751A" w:rsidRPr="00FA3A7F" w:rsidRDefault="0043751A" w:rsidP="0043751A">
      <w:pPr>
        <w:pStyle w:val="Headingi"/>
        <w:keepLines/>
      </w:pPr>
      <w:r w:rsidRPr="00FA3A7F">
        <w:t>b)</w:t>
      </w:r>
      <w:r w:rsidRPr="00FA3A7F">
        <w:tab/>
        <w:t>Pseudo noise signal</w:t>
      </w:r>
    </w:p>
    <w:p w14:paraId="0CE99286" w14:textId="77777777" w:rsidR="0043751A" w:rsidRPr="00FA3A7F" w:rsidRDefault="0043751A" w:rsidP="0043751A">
      <w:pPr>
        <w:keepNext/>
        <w:keepLines/>
      </w:pPr>
      <w:r w:rsidRPr="00FA3A7F">
        <w:t>The parameters for the PN-sequence are:</w:t>
      </w:r>
    </w:p>
    <w:p w14:paraId="0CE99287" w14:textId="0A799265" w:rsidR="0043751A" w:rsidRPr="00FA3A7F" w:rsidRDefault="0043751A">
      <w:pPr>
        <w:keepNext/>
        <w:keepLines/>
      </w:pPr>
      <w:r w:rsidRPr="00FA3A7F">
        <w:t>Sampling rate 44.1 kHz, 16</w:t>
      </w:r>
      <w:r w:rsidR="009920E8" w:rsidRPr="00FA3A7F">
        <w:t> </w:t>
      </w:r>
      <w:r w:rsidRPr="00FA3A7F">
        <w:t>bit word length, length of Fourier transform 2048 points.</w:t>
      </w:r>
    </w:p>
    <w:p w14:paraId="0CE99288" w14:textId="77777777" w:rsidR="0043751A" w:rsidRPr="00FA3A7F" w:rsidRDefault="0043751A" w:rsidP="0043751A">
      <w:pPr>
        <w:pStyle w:val="Equation"/>
      </w:pPr>
      <w:r w:rsidRPr="00FA3A7F">
        <w:tab/>
      </w:r>
      <w:r w:rsidRPr="00FA3A7F">
        <w:tab/>
      </w:r>
      <w:r w:rsidRPr="00FA3A7F">
        <w:rPr>
          <w:i/>
          <w:iCs/>
        </w:rPr>
        <w:t>H</w:t>
      </w:r>
      <w:r w:rsidRPr="00FA3A7F">
        <w:t>(</w:t>
      </w:r>
      <w:r w:rsidRPr="00FA3A7F">
        <w:rPr>
          <w:i/>
          <w:iCs/>
        </w:rPr>
        <w:t>k</w:t>
      </w:r>
      <w:r w:rsidRPr="00FA3A7F">
        <w:t>) =</w:t>
      </w:r>
      <w:r w:rsidR="009920E8" w:rsidRPr="00FA3A7F">
        <w:rPr>
          <w:position w:val="-30"/>
        </w:rPr>
        <w:object w:dxaOrig="7460" w:dyaOrig="720" w14:anchorId="0CE99A49">
          <v:shape id="_x0000_i1035" type="#_x0000_t75" style="width:373.8pt;height:36.6pt" o:ole="">
            <v:imagedata r:id="rId56" o:title=""/>
          </v:shape>
          <o:OLEObject Type="Embed" ProgID="Equation.3" ShapeID="_x0000_i1035" DrawAspect="Content" ObjectID="_1595480616" r:id="rId57"/>
        </w:object>
      </w:r>
      <w:r w:rsidRPr="00FA3A7F">
        <w:tab/>
        <w:t>(7-8)</w:t>
      </w:r>
    </w:p>
    <w:p w14:paraId="0CE99289" w14:textId="2FD64891" w:rsidR="0043751A" w:rsidRPr="00FA3A7F" w:rsidRDefault="0043751A" w:rsidP="0043751A">
      <w:r w:rsidRPr="00FA3A7F">
        <w:t xml:space="preserve">According to </w:t>
      </w:r>
      <w:r w:rsidR="009920E8" w:rsidRPr="00FA3A7F">
        <w:t>E</w:t>
      </w:r>
      <w:r w:rsidRPr="00FA3A7F">
        <w:t>quation 7-8, the time signal is calculated by inverse Fourier transformation. This sequence is repeated 4307 times to achieve a length of 200 ms for the PN</w:t>
      </w:r>
      <w:r w:rsidRPr="00FA3A7F">
        <w:noBreakHyphen/>
        <w:t xml:space="preserve">measurement sequence. The crest factor of the PN-sequence is 11 dB </w:t>
      </w:r>
      <w:r w:rsidRPr="00FA3A7F">
        <w:sym w:font="Symbol" w:char="F0B1"/>
      </w:r>
      <w:r w:rsidRPr="00FA3A7F">
        <w:t xml:space="preserve"> 1 dB.</w:t>
      </w:r>
    </w:p>
    <w:p w14:paraId="0CE9928A" w14:textId="16A3A104" w:rsidR="0043751A" w:rsidRPr="00FA3A7F" w:rsidRDefault="0043751A" w:rsidP="0043751A">
      <w:r w:rsidRPr="00FA3A7F">
        <w:t>According to the frequency resolution of 21.533 Hz (44.1 kHz/2048), there are 928 FFT values in the frequency range between 0</w:t>
      </w:r>
      <w:r w:rsidR="009920E8" w:rsidRPr="00FA3A7F">
        <w:t> kHz</w:t>
      </w:r>
      <w:r w:rsidRPr="00FA3A7F">
        <w:t xml:space="preserve"> and 20 kHz. Each value </w:t>
      </w:r>
      <w:r w:rsidRPr="00FA3A7F">
        <w:rPr>
          <w:i/>
          <w:iCs/>
        </w:rPr>
        <w:t>W</w:t>
      </w:r>
      <w:r w:rsidRPr="00FA3A7F">
        <w:t>(</w:t>
      </w:r>
      <w:r w:rsidRPr="00FA3A7F">
        <w:rPr>
          <w:i/>
          <w:iCs/>
        </w:rPr>
        <w:t>k</w:t>
      </w:r>
      <w:r w:rsidRPr="00FA3A7F">
        <w:t>) is 152 680. It is calculated such that levels within a bandwidth of 20 kHz are the same for the voiced signal and the PN-sequence.</w:t>
      </w:r>
    </w:p>
    <w:p w14:paraId="0CE9928B" w14:textId="74F1DD51" w:rsidR="0043751A" w:rsidRPr="00FA3A7F" w:rsidRDefault="0043751A" w:rsidP="006D04F4">
      <w:pPr>
        <w:pStyle w:val="Note"/>
      </w:pPr>
      <w:r w:rsidRPr="00FA3A7F">
        <w:t xml:space="preserve">NOTE 1 – As described for the narrow-band </w:t>
      </w:r>
      <w:r w:rsidR="006D04F4" w:rsidRPr="00FA3A7F">
        <w:t>CSS</w:t>
      </w:r>
      <w:r w:rsidRPr="00FA3A7F">
        <w:t>, alternatively a</w:t>
      </w:r>
      <w:r w:rsidR="00225876" w:rsidRPr="00FA3A7F">
        <w:t>n</w:t>
      </w:r>
      <w:r w:rsidRPr="00FA3A7F">
        <w:t xml:space="preserve"> 8192 point PN-sequence can be used.</w:t>
      </w:r>
    </w:p>
    <w:p w14:paraId="0CE9928C" w14:textId="77777777" w:rsidR="0043751A" w:rsidRPr="00FA3A7F" w:rsidRDefault="0043751A" w:rsidP="0043751A">
      <w:pPr>
        <w:pStyle w:val="Headingi"/>
      </w:pPr>
      <w:r w:rsidRPr="00FA3A7F">
        <w:t>c)</w:t>
      </w:r>
      <w:r w:rsidRPr="00FA3A7F">
        <w:tab/>
        <w:t>Pause</w:t>
      </w:r>
    </w:p>
    <w:p w14:paraId="0CE9928D" w14:textId="72DE95CA" w:rsidR="0043751A" w:rsidRPr="00FA3A7F" w:rsidRDefault="0043751A">
      <w:r w:rsidRPr="00FA3A7F">
        <w:t>The pause is used as described in the general description of the CS</w:t>
      </w:r>
      <w:r w:rsidR="001660DD" w:rsidRPr="00FA3A7F">
        <w:t>S</w:t>
      </w:r>
      <w:r w:rsidRPr="00FA3A7F">
        <w:t>. The length of the pause amounts to 101.38 ms in order to achieve a signal duration of exactly 350 ms.</w:t>
      </w:r>
    </w:p>
    <w:p w14:paraId="0CE9928E" w14:textId="120086BB" w:rsidR="0043751A" w:rsidRPr="00FA3A7F" w:rsidRDefault="0043751A" w:rsidP="0043751A">
      <w:pPr>
        <w:pStyle w:val="Note"/>
      </w:pPr>
      <w:r w:rsidRPr="00FA3A7F">
        <w:t>NOTE 2 – By appropriate up- or down-sampling, other sampling rates for the described sequence can be achieved. The interpolation filter used for up- and down-sampling should be close to an ideal rectangular filter. The stopband attenuation should be &gt;60 dB, the passband ripple &lt;</w:t>
      </w:r>
      <w:r w:rsidRPr="00FA3A7F">
        <w:sym w:font="Symbol" w:char="F0B1"/>
      </w:r>
      <w:r w:rsidRPr="00FA3A7F">
        <w:t>0.2 dB.</w:t>
      </w:r>
    </w:p>
    <w:p w14:paraId="0CE9928F" w14:textId="77777777" w:rsidR="0043751A" w:rsidRPr="00FA3A7F" w:rsidRDefault="0043751A" w:rsidP="0043751A">
      <w:r w:rsidRPr="00FA3A7F">
        <w:t>See Figures 7-1 to 7-5.</w:t>
      </w:r>
    </w:p>
    <w:p w14:paraId="0CE99290" w14:textId="77777777" w:rsidR="0043751A" w:rsidRPr="00FA3A7F" w:rsidRDefault="0043751A" w:rsidP="0043751A">
      <w:pPr>
        <w:pStyle w:val="Figure"/>
      </w:pPr>
      <w:r w:rsidRPr="00FA3A7F">
        <w:object w:dxaOrig="8396" w:dyaOrig="4878" w14:anchorId="0CE99A4A">
          <v:shape id="_x0000_i1036" type="#_x0000_t75" style="width:417.6pt;height:246pt" o:ole="" o:allowoverlap="f">
            <v:imagedata r:id="rId58" o:title=""/>
          </v:shape>
          <o:OLEObject Type="Embed" ProgID="Designer.Drawing.7" ShapeID="_x0000_i1036" DrawAspect="Content" ObjectID="_1595480617" r:id="rId59"/>
        </w:object>
      </w:r>
    </w:p>
    <w:p w14:paraId="0CE99291" w14:textId="77777777" w:rsidR="0043751A" w:rsidRPr="00FA3A7F" w:rsidRDefault="0043751A" w:rsidP="0043751A">
      <w:pPr>
        <w:pStyle w:val="FigureNoTitle"/>
      </w:pPr>
      <w:r w:rsidRPr="00FA3A7F">
        <w:t>Figure 7-1 – Composite source signal, time signal</w:t>
      </w:r>
    </w:p>
    <w:p w14:paraId="0CE99292" w14:textId="77777777" w:rsidR="0043751A" w:rsidRPr="00FA3A7F" w:rsidRDefault="0043751A" w:rsidP="0043751A">
      <w:pPr>
        <w:pStyle w:val="Figure"/>
      </w:pPr>
      <w:r w:rsidRPr="00FA3A7F">
        <w:object w:dxaOrig="7796" w:dyaOrig="4954" w14:anchorId="0CE99A4B">
          <v:shape id="_x0000_i1037" type="#_x0000_t75" style="width:388.8pt;height:244.2pt" o:ole="" o:allowoverlap="f">
            <v:imagedata r:id="rId60" o:title=""/>
          </v:shape>
          <o:OLEObject Type="Embed" ProgID="Designer.Drawing.7" ShapeID="_x0000_i1037" DrawAspect="Content" ObjectID="_1595480618" r:id="rId61"/>
        </w:object>
      </w:r>
    </w:p>
    <w:p w14:paraId="0CE99293" w14:textId="77777777" w:rsidR="0043751A" w:rsidRPr="00FA3A7F" w:rsidRDefault="0043751A" w:rsidP="0043751A">
      <w:pPr>
        <w:pStyle w:val="FigureNoTitle"/>
      </w:pPr>
      <w:r w:rsidRPr="00FA3A7F">
        <w:t xml:space="preserve">Figure 7-2 – Power density spectrum of the composite source signal </w:t>
      </w:r>
      <w:r w:rsidRPr="00FA3A7F">
        <w:br/>
        <w:t>(analysis window: Hanning)</w:t>
      </w:r>
    </w:p>
    <w:p w14:paraId="0CE99294" w14:textId="77777777" w:rsidR="0043751A" w:rsidRPr="00FA3A7F" w:rsidRDefault="0043751A" w:rsidP="0043751A">
      <w:pPr>
        <w:pStyle w:val="Figure"/>
      </w:pPr>
      <w:r w:rsidRPr="00FA3A7F">
        <w:object w:dxaOrig="8118" w:dyaOrig="4781" w14:anchorId="0CE99A4C">
          <v:shape id="_x0000_i1038" type="#_x0000_t75" style="width:402.6pt;height:237.6pt" o:ole="" o:allowoverlap="f">
            <v:imagedata r:id="rId62" o:title=""/>
          </v:shape>
          <o:OLEObject Type="Embed" ProgID="Designer.Drawing.7" ShapeID="_x0000_i1038" DrawAspect="Content" ObjectID="_1595480619" r:id="rId63"/>
        </w:object>
      </w:r>
    </w:p>
    <w:p w14:paraId="0CE99295" w14:textId="7002C488" w:rsidR="0043751A" w:rsidRPr="00FA3A7F" w:rsidRDefault="0043751A" w:rsidP="00B42E87">
      <w:pPr>
        <w:pStyle w:val="FigureNoTitle"/>
      </w:pPr>
      <w:r w:rsidRPr="00FA3A7F">
        <w:t xml:space="preserve">Figure 7-3 – Power density spectrum of the voiced signal </w:t>
      </w:r>
      <w:r w:rsidR="00B42E87" w:rsidRPr="00FA3A7F">
        <w:br/>
      </w:r>
      <w:r w:rsidRPr="00FA3A7F">
        <w:t>(analysis window: Hanning)</w:t>
      </w:r>
    </w:p>
    <w:p w14:paraId="0CE99296" w14:textId="77777777" w:rsidR="0043751A" w:rsidRPr="00FA3A7F" w:rsidRDefault="0043751A" w:rsidP="0043751A">
      <w:pPr>
        <w:pStyle w:val="Figure"/>
      </w:pPr>
      <w:r w:rsidRPr="00FA3A7F">
        <w:object w:dxaOrig="8218" w:dyaOrig="4666" w14:anchorId="0CE99A4D">
          <v:shape id="_x0000_i1039" type="#_x0000_t75" style="width:409.8pt;height:229.8pt" o:ole="" o:allowoverlap="f">
            <v:imagedata r:id="rId64" o:title=""/>
          </v:shape>
          <o:OLEObject Type="Embed" ProgID="Designer.Drawing.7" ShapeID="_x0000_i1039" DrawAspect="Content" ObjectID="_1595480620" r:id="rId65"/>
        </w:object>
      </w:r>
    </w:p>
    <w:p w14:paraId="0CE99297" w14:textId="77777777" w:rsidR="0043751A" w:rsidRPr="00FA3A7F" w:rsidRDefault="0043751A" w:rsidP="0043751A">
      <w:pPr>
        <w:pStyle w:val="FigureNoTitle"/>
      </w:pPr>
      <w:r w:rsidRPr="00FA3A7F">
        <w:t xml:space="preserve">Figure 7-4 – Power density spectrum of the PN-sequence </w:t>
      </w:r>
      <w:r w:rsidRPr="00FA3A7F">
        <w:br/>
        <w:t>(analysis window: Rectangle)</w:t>
      </w:r>
    </w:p>
    <w:p w14:paraId="0CE99298" w14:textId="4C54BEA1" w:rsidR="0043751A" w:rsidRPr="00FA3A7F" w:rsidRDefault="00DE640B" w:rsidP="0043751A">
      <w:pPr>
        <w:pStyle w:val="Figure"/>
      </w:pPr>
      <w:r w:rsidRPr="00FA3A7F">
        <w:object w:dxaOrig="8247" w:dyaOrig="3975" w14:anchorId="0CE99A4E">
          <v:shape id="_x0000_i1040" type="#_x0000_t75" style="width:399.6pt;height:195.6pt" o:ole="" o:allowoverlap="f">
            <v:imagedata r:id="rId66" o:title=""/>
          </v:shape>
          <o:OLEObject Type="Embed" ProgID="Designer.Drawing.7" ShapeID="_x0000_i1040" DrawAspect="Content" ObjectID="_1595480621" r:id="rId67"/>
        </w:object>
      </w:r>
    </w:p>
    <w:p w14:paraId="0CE99299" w14:textId="393D6C21" w:rsidR="0043751A" w:rsidRPr="00FA3A7F" w:rsidRDefault="0043751A">
      <w:pPr>
        <w:pStyle w:val="FigureNoTitle"/>
      </w:pPr>
      <w:r w:rsidRPr="00FA3A7F">
        <w:t>Figure 7-5 – Probability density function of the CS</w:t>
      </w:r>
      <w:r w:rsidR="001660DD" w:rsidRPr="00FA3A7F">
        <w:t>S</w:t>
      </w:r>
      <w:r w:rsidRPr="00FA3A7F">
        <w:t xml:space="preserve"> according to clause 7.2.1.2</w:t>
      </w:r>
    </w:p>
    <w:p w14:paraId="0CE9929A" w14:textId="77777777" w:rsidR="0043751A" w:rsidRPr="00FA3A7F" w:rsidRDefault="0043751A" w:rsidP="0043751A">
      <w:pPr>
        <w:pStyle w:val="Heading4"/>
      </w:pPr>
      <w:bookmarkStart w:id="244" w:name="_Toc182630657"/>
      <w:r w:rsidRPr="00FA3A7F">
        <w:t>7.2.1.3</w:t>
      </w:r>
      <w:r w:rsidRPr="00FA3A7F">
        <w:tab/>
        <w:t>Application</w:t>
      </w:r>
      <w:bookmarkEnd w:id="244"/>
    </w:p>
    <w:p w14:paraId="0CE9929B" w14:textId="008AEE62" w:rsidR="0043751A" w:rsidRPr="00FA3A7F" w:rsidRDefault="0043751A">
      <w:r w:rsidRPr="00FA3A7F">
        <w:t xml:space="preserve">The signal </w:t>
      </w:r>
      <w:r w:rsidR="005E7DB3" w:rsidRPr="00FA3A7F">
        <w:t xml:space="preserve">described in clause 7.2.1.2 </w:t>
      </w:r>
      <w:r w:rsidRPr="00FA3A7F">
        <w:t xml:space="preserve">may be applied to systems </w:t>
      </w:r>
      <w:r w:rsidR="001660DD" w:rsidRPr="00FA3A7F">
        <w:t>that</w:t>
      </w:r>
      <w:r w:rsidRPr="00FA3A7F">
        <w:t xml:space="preserve"> behave non-linearly and </w:t>
      </w:r>
      <w:r w:rsidR="001660DD" w:rsidRPr="00FA3A7F">
        <w:t xml:space="preserve">that </w:t>
      </w:r>
      <w:r w:rsidRPr="00FA3A7F">
        <w:t>are time variant</w:t>
      </w:r>
      <w:r w:rsidR="001660DD" w:rsidRPr="00FA3A7F">
        <w:t>,</w:t>
      </w:r>
      <w:r w:rsidRPr="00FA3A7F">
        <w:t xml:space="preserve"> but </w:t>
      </w:r>
      <w:r w:rsidR="001660DD" w:rsidRPr="00FA3A7F">
        <w:t>that</w:t>
      </w:r>
      <w:r w:rsidRPr="00FA3A7F">
        <w:t xml:space="preserve"> can be considered for the short period of measurement to be in quasi-stationary conditions. Parameters in the frequency domain</w:t>
      </w:r>
      <w:r w:rsidR="004F7A97" w:rsidRPr="00FA3A7F">
        <w:t>,</w:t>
      </w:r>
      <w:r w:rsidRPr="00FA3A7F">
        <w:t xml:space="preserve"> such as frequency response</w:t>
      </w:r>
      <w:r w:rsidR="001660DD" w:rsidRPr="00FA3A7F">
        <w:t xml:space="preserve"> and</w:t>
      </w:r>
      <w:r w:rsidRPr="00FA3A7F">
        <w:t xml:space="preserve"> loudness ratings, as well as parameters in the time domain</w:t>
      </w:r>
      <w:r w:rsidR="001660DD" w:rsidRPr="00FA3A7F">
        <w:t>,</w:t>
      </w:r>
      <w:r w:rsidRPr="00FA3A7F">
        <w:t xml:space="preserve"> such as switch-on times, can be determined. If a signal for distortion measurement is inserted instead of the PN-sequence (sinusoidal signals or narrow-band noise), those parameters can </w:t>
      </w:r>
      <w:r w:rsidR="001660DD" w:rsidRPr="00FA3A7F">
        <w:t xml:space="preserve">also </w:t>
      </w:r>
      <w:r w:rsidRPr="00FA3A7F">
        <w:t>be determined.</w:t>
      </w:r>
    </w:p>
    <w:p w14:paraId="0CE9929C" w14:textId="360B12FC" w:rsidR="0043751A" w:rsidRPr="00FA3A7F" w:rsidRDefault="0043751A">
      <w:r w:rsidRPr="00FA3A7F">
        <w:t>In general, the CS</w:t>
      </w:r>
      <w:r w:rsidR="001660DD" w:rsidRPr="00FA3A7F">
        <w:t>S</w:t>
      </w:r>
      <w:r w:rsidRPr="00FA3A7F">
        <w:t xml:space="preserve"> represents a class of signal. If, for a special application, longer parts of the voiced sound are required, the sequence of the voiced sound may be repeated until the required signal length is achieved. The same procedure can be applied to the PN</w:t>
      </w:r>
      <w:r w:rsidRPr="00FA3A7F">
        <w:noBreakHyphen/>
        <w:t>sequence and the pause. If such special applications are desired, the procedure of signal composition should be described in the relevant application.</w:t>
      </w:r>
    </w:p>
    <w:p w14:paraId="0CE9929D" w14:textId="7F069674" w:rsidR="0043751A" w:rsidRPr="00FA3A7F" w:rsidRDefault="005E7DB3">
      <w:r w:rsidRPr="00FA3A7F">
        <w:t>For</w:t>
      </w:r>
      <w:r w:rsidR="0043751A" w:rsidRPr="00FA3A7F">
        <w:t xml:space="preserve"> adaptive systems </w:t>
      </w:r>
      <w:r w:rsidRPr="00FA3A7F">
        <w:t>that</w:t>
      </w:r>
      <w:r w:rsidR="0043751A" w:rsidRPr="00FA3A7F">
        <w:t xml:space="preserve"> change their transmission properties depending on the signal characteristics, a low correlated signal is of advantage. For such systems, the Fourier transformation </w:t>
      </w:r>
      <w:r w:rsidR="0043751A" w:rsidRPr="00FA3A7F">
        <w:lastRenderedPageBreak/>
        <w:t>length should be extended to approximately 200 ms (e.g.</w:t>
      </w:r>
      <w:r w:rsidR="00B67C4A" w:rsidRPr="00FA3A7F">
        <w:t>,</w:t>
      </w:r>
      <w:r w:rsidR="0043751A" w:rsidRPr="00FA3A7F">
        <w:t xml:space="preserve"> 8192 point FFT instead of 2048 point FFT). The signal analysis and generation parameters have to be adjusted accordingly</w:t>
      </w:r>
      <w:r w:rsidR="003628A6" w:rsidRPr="00FA3A7F">
        <w:t>:</w:t>
      </w:r>
      <w:r w:rsidR="009F0DE5" w:rsidRPr="00FA3A7F">
        <w:t xml:space="preserve"> </w:t>
      </w:r>
      <w:r w:rsidR="009F0DE5" w:rsidRPr="00FA3A7F">
        <w:rPr>
          <w:i/>
          <w:iCs/>
        </w:rPr>
        <w:t>k</w:t>
      </w:r>
      <w:r w:rsidR="001660DD" w:rsidRPr="00FA3A7F">
        <w:rPr>
          <w:i/>
          <w:iCs/>
        </w:rPr>
        <w:t> </w:t>
      </w:r>
      <w:r w:rsidR="009F0DE5" w:rsidRPr="00FA3A7F">
        <w:t>= −3715,</w:t>
      </w:r>
      <w:r w:rsidR="0043751A" w:rsidRPr="00FA3A7F">
        <w:t> …,</w:t>
      </w:r>
      <w:r w:rsidR="003628A6" w:rsidRPr="00FA3A7F">
        <w:t> </w:t>
      </w:r>
      <w:r w:rsidR="0043751A" w:rsidRPr="00FA3A7F">
        <w:t>3715 random without 0.</w:t>
      </w:r>
    </w:p>
    <w:p w14:paraId="0CE9929E" w14:textId="77777777" w:rsidR="0043751A" w:rsidRPr="00FA3A7F" w:rsidRDefault="0043751A" w:rsidP="0043751A">
      <w:pPr>
        <w:pStyle w:val="Heading4"/>
      </w:pPr>
      <w:r w:rsidRPr="00FA3A7F">
        <w:t>7.2.1.4</w:t>
      </w:r>
      <w:r w:rsidRPr="00FA3A7F">
        <w:tab/>
        <w:t>Fullband composite source signal for double talk</w:t>
      </w:r>
    </w:p>
    <w:p w14:paraId="0CE9929F" w14:textId="24DABB1B" w:rsidR="0043751A" w:rsidRPr="00FA3A7F" w:rsidRDefault="0043751A" w:rsidP="0043751A">
      <w:r w:rsidRPr="00FA3A7F">
        <w:t>The d</w:t>
      </w:r>
      <w:r w:rsidR="00423D96" w:rsidRPr="00FA3A7F">
        <w:t>ouble-talk</w:t>
      </w:r>
      <w:r w:rsidRPr="00FA3A7F">
        <w:t xml:space="preserve"> sequence is generated in the same way as the s</w:t>
      </w:r>
      <w:r w:rsidR="00423D96" w:rsidRPr="00FA3A7F">
        <w:t>ingle-talk</w:t>
      </w:r>
      <w:r w:rsidRPr="00FA3A7F">
        <w:t xml:space="preserve"> signal. However, the times of the voiced signal and the pause are slightly different in order to achieve a typical d</w:t>
      </w:r>
      <w:r w:rsidR="00423D96" w:rsidRPr="00FA3A7F">
        <w:t>ouble-talk</w:t>
      </w:r>
      <w:r w:rsidRPr="00FA3A7F">
        <w:t xml:space="preserve"> condition with two signals applied at the same time, </w:t>
      </w:r>
      <w:r w:rsidR="006D3314" w:rsidRPr="00FA3A7F">
        <w:t xml:space="preserve">a </w:t>
      </w:r>
      <w:r w:rsidRPr="00FA3A7F">
        <w:t>signal present only in one channel, voiced signals present on both sides</w:t>
      </w:r>
      <w:r w:rsidR="006D3314" w:rsidRPr="00FA3A7F">
        <w:t>,</w:t>
      </w:r>
      <w:r w:rsidRPr="00FA3A7F">
        <w:t xml:space="preserve"> as well as voiced signals and unvoiced signals present at the same time in the different channels. The correlation between </w:t>
      </w:r>
      <w:r w:rsidR="00327AB1" w:rsidRPr="00FA3A7F">
        <w:t xml:space="preserve">a </w:t>
      </w:r>
      <w:r w:rsidRPr="00FA3A7F">
        <w:t>s</w:t>
      </w:r>
      <w:r w:rsidR="00423D96" w:rsidRPr="00FA3A7F">
        <w:t>ingle-talk</w:t>
      </w:r>
      <w:r w:rsidRPr="00FA3A7F">
        <w:t xml:space="preserve"> signal and d</w:t>
      </w:r>
      <w:r w:rsidR="00423D96" w:rsidRPr="00FA3A7F">
        <w:t>ouble-talk</w:t>
      </w:r>
      <w:r w:rsidRPr="00FA3A7F">
        <w:t xml:space="preserve"> signal is low. This is achieved by choosing a different voiced signal with a different pitch frequency and a random noise signal instead of the PN</w:t>
      </w:r>
      <w:r w:rsidRPr="00FA3A7F">
        <w:noBreakHyphen/>
        <w:t>sequence. The duration of the voiced signal is 72.69 ms, the duration of the random noise signal is 200 ms and the duration of the pause amounts to 127.31 ms. This results in a total length of 400 ms.</w:t>
      </w:r>
    </w:p>
    <w:p w14:paraId="0CE992A0" w14:textId="6FBE68C2" w:rsidR="0043751A" w:rsidRPr="00FA3A7F" w:rsidRDefault="0043751A">
      <w:pPr>
        <w:pStyle w:val="Note"/>
      </w:pPr>
      <w:r w:rsidRPr="00FA3A7F">
        <w:t>NOTE – For some applications, it may be desirable to generate a d</w:t>
      </w:r>
      <w:r w:rsidR="00423D96" w:rsidRPr="00FA3A7F">
        <w:t>ouble-talk</w:t>
      </w:r>
      <w:r w:rsidRPr="00FA3A7F">
        <w:t xml:space="preserve"> signal </w:t>
      </w:r>
      <w:r w:rsidR="00327AB1" w:rsidRPr="00FA3A7F">
        <w:t>of length</w:t>
      </w:r>
      <w:r w:rsidRPr="00FA3A7F">
        <w:t xml:space="preserve"> equal to </w:t>
      </w:r>
      <w:r w:rsidR="00327AB1" w:rsidRPr="00FA3A7F">
        <w:t xml:space="preserve">that of </w:t>
      </w:r>
      <w:r w:rsidRPr="00FA3A7F">
        <w:t>the s</w:t>
      </w:r>
      <w:r w:rsidR="00423D96" w:rsidRPr="00FA3A7F">
        <w:t>ingle-talk</w:t>
      </w:r>
      <w:r w:rsidRPr="00FA3A7F">
        <w:t xml:space="preserve"> </w:t>
      </w:r>
      <w:r w:rsidR="006D04F4" w:rsidRPr="00FA3A7F">
        <w:t>CSS</w:t>
      </w:r>
      <w:r w:rsidRPr="00FA3A7F">
        <w:t>. In order to achieve the same length of the d</w:t>
      </w:r>
      <w:r w:rsidR="00423D96" w:rsidRPr="00FA3A7F">
        <w:t>ouble-talk</w:t>
      </w:r>
      <w:r w:rsidRPr="00FA3A7F">
        <w:t xml:space="preserve"> </w:t>
      </w:r>
      <w:r w:rsidR="006D04F4" w:rsidRPr="00FA3A7F">
        <w:t>CSS</w:t>
      </w:r>
      <w:r w:rsidRPr="00FA3A7F">
        <w:t xml:space="preserve"> as the s</w:t>
      </w:r>
      <w:r w:rsidR="00423D96" w:rsidRPr="00FA3A7F">
        <w:t>ingle-talk</w:t>
      </w:r>
      <w:r w:rsidRPr="00FA3A7F">
        <w:t xml:space="preserve"> </w:t>
      </w:r>
      <w:r w:rsidR="006D04F4" w:rsidRPr="00FA3A7F">
        <w:t>CSS</w:t>
      </w:r>
      <w:r w:rsidRPr="00FA3A7F">
        <w:t>, the artificial voice may be limited to 48.62 ms and the pause may be changed to 151.38 ms</w:t>
      </w:r>
      <w:r w:rsidR="00327AB1" w:rsidRPr="00FA3A7F">
        <w:t>,</w:t>
      </w:r>
      <w:r w:rsidRPr="00FA3A7F">
        <w:t xml:space="preserve"> while the pause for the s</w:t>
      </w:r>
      <w:r w:rsidR="00423D96" w:rsidRPr="00FA3A7F">
        <w:t>ingle-talk</w:t>
      </w:r>
      <w:r w:rsidRPr="00FA3A7F">
        <w:t xml:space="preserve"> </w:t>
      </w:r>
      <w:r w:rsidR="006D04F4" w:rsidRPr="00FA3A7F">
        <w:t>CSS</w:t>
      </w:r>
      <w:r w:rsidRPr="00FA3A7F">
        <w:t xml:space="preserve"> would </w:t>
      </w:r>
      <w:r w:rsidR="00327AB1" w:rsidRPr="00FA3A7F">
        <w:t xml:space="preserve">also </w:t>
      </w:r>
      <w:r w:rsidRPr="00FA3A7F">
        <w:t>be 151.38 ms. Other combinations in time are possible.</w:t>
      </w:r>
    </w:p>
    <w:p w14:paraId="0CE992A1" w14:textId="77777777" w:rsidR="0043751A" w:rsidRPr="00FA3A7F" w:rsidRDefault="0043751A" w:rsidP="0043751A">
      <w:pPr>
        <w:pStyle w:val="Headingi"/>
      </w:pPr>
      <w:r w:rsidRPr="00FA3A7F">
        <w:t>a)</w:t>
      </w:r>
      <w:r w:rsidRPr="00FA3A7F">
        <w:tab/>
        <w:t>Voiced signal</w:t>
      </w:r>
    </w:p>
    <w:p w14:paraId="0CE992A2" w14:textId="74BE9D42" w:rsidR="0043751A" w:rsidRPr="00FA3A7F" w:rsidRDefault="0043751A">
      <w:r w:rsidRPr="00FA3A7F">
        <w:t>The voiced signal for double talk was chosen to have a different base frequency t</w:t>
      </w:r>
      <w:r w:rsidR="00327AB1" w:rsidRPr="00FA3A7F">
        <w:t>o</w:t>
      </w:r>
      <w:r w:rsidRPr="00FA3A7F">
        <w:t xml:space="preserve"> </w:t>
      </w:r>
      <w:r w:rsidR="00327AB1" w:rsidRPr="00FA3A7F">
        <w:t xml:space="preserve">that of </w:t>
      </w:r>
      <w:r w:rsidRPr="00FA3A7F">
        <w:t>the signal talk voiced signal. The values for the voiced signal for double talk can be found in Table 7-2. The level of this sound again is the same as th</w:t>
      </w:r>
      <w:r w:rsidR="00327AB1" w:rsidRPr="00FA3A7F">
        <w:t>at</w:t>
      </w:r>
      <w:r w:rsidRPr="00FA3A7F">
        <w:t xml:space="preserve"> for single talk. Using a sampling rate of 44.1</w:t>
      </w:r>
      <w:r w:rsidR="00327AB1" w:rsidRPr="00FA3A7F">
        <w:t> </w:t>
      </w:r>
      <w:r w:rsidRPr="00FA3A7F">
        <w:t xml:space="preserve">kHz, 229 ASCII values represent 5.19 ms. </w:t>
      </w:r>
      <w:r w:rsidR="005E7DB3" w:rsidRPr="00FA3A7F">
        <w:t xml:space="preserve">Read </w:t>
      </w:r>
      <w:r w:rsidRPr="00FA3A7F">
        <w:t xml:space="preserve">Ttable </w:t>
      </w:r>
      <w:r w:rsidR="005E7DB3" w:rsidRPr="00FA3A7F">
        <w:t>7-2</w:t>
      </w:r>
      <w:r w:rsidRPr="00FA3A7F">
        <w:t xml:space="preserve"> in columns.</w:t>
      </w:r>
    </w:p>
    <w:p w14:paraId="2F1D6D2C" w14:textId="77777777" w:rsidR="00DE640B" w:rsidRPr="00FA3A7F" w:rsidRDefault="00DE640B" w:rsidP="00DE640B">
      <w:pPr>
        <w:pStyle w:val="TableNoTitle"/>
        <w:spacing w:before="320"/>
        <w:rPr>
          <w:rFonts w:eastAsia="MS Mincho"/>
          <w:color w:val="000000"/>
          <w:sz w:val="22"/>
          <w:szCs w:val="22"/>
          <w:lang w:eastAsia="ja-JP"/>
        </w:rPr>
      </w:pPr>
      <w:r w:rsidRPr="00FA3A7F">
        <w:t>Table 7-2 – ASCII values for the double-talk voiced signal (to be read in columns)</w:t>
      </w:r>
    </w:p>
    <w:tbl>
      <w:tblPr>
        <w:tblW w:w="9639" w:type="dxa"/>
        <w:jc w:val="center"/>
        <w:tblLayout w:type="fixed"/>
        <w:tblLook w:val="0000" w:firstRow="0" w:lastRow="0" w:firstColumn="0" w:lastColumn="0" w:noHBand="0" w:noVBand="0"/>
      </w:tblPr>
      <w:tblGrid>
        <w:gridCol w:w="804"/>
        <w:gridCol w:w="804"/>
        <w:gridCol w:w="804"/>
        <w:gridCol w:w="803"/>
        <w:gridCol w:w="803"/>
        <w:gridCol w:w="803"/>
        <w:gridCol w:w="803"/>
        <w:gridCol w:w="803"/>
        <w:gridCol w:w="803"/>
        <w:gridCol w:w="803"/>
        <w:gridCol w:w="803"/>
        <w:gridCol w:w="803"/>
      </w:tblGrid>
      <w:tr w:rsidR="0043751A" w:rsidRPr="00FA3A7F" w14:paraId="0CE992B1"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A5" w14:textId="088EC488"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64</w:t>
            </w:r>
          </w:p>
        </w:tc>
        <w:tc>
          <w:tcPr>
            <w:tcW w:w="804" w:type="dxa"/>
            <w:tcBorders>
              <w:top w:val="single" w:sz="6" w:space="0" w:color="auto"/>
              <w:left w:val="single" w:sz="6" w:space="0" w:color="auto"/>
              <w:bottom w:val="single" w:sz="6" w:space="0" w:color="auto"/>
              <w:right w:val="single" w:sz="6" w:space="0" w:color="auto"/>
            </w:tcBorders>
          </w:tcPr>
          <w:p w14:paraId="0CE992A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2242</w:t>
            </w:r>
          </w:p>
        </w:tc>
        <w:tc>
          <w:tcPr>
            <w:tcW w:w="804" w:type="dxa"/>
            <w:tcBorders>
              <w:top w:val="single" w:sz="6" w:space="0" w:color="auto"/>
              <w:left w:val="single" w:sz="6" w:space="0" w:color="auto"/>
              <w:bottom w:val="single" w:sz="6" w:space="0" w:color="auto"/>
              <w:right w:val="single" w:sz="6" w:space="0" w:color="auto"/>
            </w:tcBorders>
          </w:tcPr>
          <w:p w14:paraId="0CE992A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1614</w:t>
            </w:r>
          </w:p>
        </w:tc>
        <w:tc>
          <w:tcPr>
            <w:tcW w:w="803" w:type="dxa"/>
            <w:tcBorders>
              <w:top w:val="single" w:sz="6" w:space="0" w:color="auto"/>
              <w:left w:val="single" w:sz="6" w:space="0" w:color="auto"/>
              <w:bottom w:val="single" w:sz="6" w:space="0" w:color="auto"/>
              <w:right w:val="single" w:sz="6" w:space="0" w:color="auto"/>
            </w:tcBorders>
          </w:tcPr>
          <w:p w14:paraId="0CE992A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166</w:t>
            </w:r>
          </w:p>
        </w:tc>
        <w:tc>
          <w:tcPr>
            <w:tcW w:w="803" w:type="dxa"/>
            <w:tcBorders>
              <w:top w:val="single" w:sz="6" w:space="0" w:color="auto"/>
              <w:left w:val="single" w:sz="6" w:space="0" w:color="auto"/>
              <w:bottom w:val="single" w:sz="6" w:space="0" w:color="auto"/>
              <w:right w:val="single" w:sz="6" w:space="0" w:color="auto"/>
            </w:tcBorders>
          </w:tcPr>
          <w:p w14:paraId="0CE992A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391</w:t>
            </w:r>
          </w:p>
        </w:tc>
        <w:tc>
          <w:tcPr>
            <w:tcW w:w="803" w:type="dxa"/>
            <w:tcBorders>
              <w:top w:val="single" w:sz="6" w:space="0" w:color="auto"/>
              <w:left w:val="single" w:sz="6" w:space="0" w:color="auto"/>
              <w:bottom w:val="single" w:sz="6" w:space="0" w:color="auto"/>
              <w:right w:val="single" w:sz="6" w:space="0" w:color="auto"/>
            </w:tcBorders>
          </w:tcPr>
          <w:p w14:paraId="0CE992A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926</w:t>
            </w:r>
          </w:p>
        </w:tc>
        <w:tc>
          <w:tcPr>
            <w:tcW w:w="803" w:type="dxa"/>
            <w:tcBorders>
              <w:top w:val="single" w:sz="6" w:space="0" w:color="auto"/>
              <w:left w:val="single" w:sz="6" w:space="0" w:color="auto"/>
              <w:bottom w:val="single" w:sz="6" w:space="0" w:color="auto"/>
              <w:right w:val="single" w:sz="6" w:space="0" w:color="auto"/>
            </w:tcBorders>
          </w:tcPr>
          <w:p w14:paraId="0CE992A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727</w:t>
            </w:r>
          </w:p>
        </w:tc>
        <w:tc>
          <w:tcPr>
            <w:tcW w:w="803" w:type="dxa"/>
            <w:tcBorders>
              <w:top w:val="single" w:sz="6" w:space="0" w:color="auto"/>
              <w:left w:val="single" w:sz="6" w:space="0" w:color="auto"/>
              <w:bottom w:val="single" w:sz="6" w:space="0" w:color="auto"/>
              <w:right w:val="single" w:sz="6" w:space="0" w:color="auto"/>
            </w:tcBorders>
          </w:tcPr>
          <w:p w14:paraId="0CE992A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406</w:t>
            </w:r>
          </w:p>
        </w:tc>
        <w:tc>
          <w:tcPr>
            <w:tcW w:w="803" w:type="dxa"/>
            <w:tcBorders>
              <w:top w:val="single" w:sz="6" w:space="0" w:color="auto"/>
              <w:left w:val="single" w:sz="6" w:space="0" w:color="auto"/>
              <w:bottom w:val="single" w:sz="6" w:space="0" w:color="auto"/>
              <w:right w:val="single" w:sz="6" w:space="0" w:color="auto"/>
            </w:tcBorders>
          </w:tcPr>
          <w:p w14:paraId="0CE992A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561</w:t>
            </w:r>
          </w:p>
        </w:tc>
        <w:tc>
          <w:tcPr>
            <w:tcW w:w="803" w:type="dxa"/>
            <w:tcBorders>
              <w:top w:val="single" w:sz="6" w:space="0" w:color="auto"/>
              <w:left w:val="single" w:sz="6" w:space="0" w:color="auto"/>
              <w:bottom w:val="single" w:sz="6" w:space="0" w:color="auto"/>
              <w:right w:val="single" w:sz="6" w:space="0" w:color="auto"/>
            </w:tcBorders>
          </w:tcPr>
          <w:p w14:paraId="0CE992A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2395</w:t>
            </w:r>
          </w:p>
        </w:tc>
        <w:tc>
          <w:tcPr>
            <w:tcW w:w="803" w:type="dxa"/>
            <w:tcBorders>
              <w:top w:val="single" w:sz="6" w:space="0" w:color="auto"/>
              <w:left w:val="single" w:sz="6" w:space="0" w:color="auto"/>
              <w:bottom w:val="single" w:sz="6" w:space="0" w:color="auto"/>
              <w:right w:val="single" w:sz="6" w:space="0" w:color="auto"/>
            </w:tcBorders>
          </w:tcPr>
          <w:p w14:paraId="0CE992AF" w14:textId="5E230990"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4239</w:t>
            </w:r>
          </w:p>
        </w:tc>
        <w:tc>
          <w:tcPr>
            <w:tcW w:w="803" w:type="dxa"/>
            <w:tcBorders>
              <w:top w:val="single" w:sz="6" w:space="0" w:color="auto"/>
              <w:left w:val="single" w:sz="6" w:space="0" w:color="auto"/>
              <w:bottom w:val="single" w:sz="6" w:space="0" w:color="auto"/>
              <w:right w:val="single" w:sz="6" w:space="0" w:color="auto"/>
            </w:tcBorders>
          </w:tcPr>
          <w:p w14:paraId="0CE992B0" w14:textId="760EFA77"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4202</w:t>
            </w:r>
          </w:p>
        </w:tc>
      </w:tr>
      <w:tr w:rsidR="0043751A" w:rsidRPr="00FA3A7F" w14:paraId="0CE992BE"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B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148</w:t>
            </w:r>
          </w:p>
        </w:tc>
        <w:tc>
          <w:tcPr>
            <w:tcW w:w="804" w:type="dxa"/>
            <w:tcBorders>
              <w:top w:val="single" w:sz="6" w:space="0" w:color="auto"/>
              <w:left w:val="single" w:sz="6" w:space="0" w:color="auto"/>
              <w:bottom w:val="single" w:sz="6" w:space="0" w:color="auto"/>
              <w:right w:val="single" w:sz="6" w:space="0" w:color="auto"/>
            </w:tcBorders>
          </w:tcPr>
          <w:p w14:paraId="0CE992B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2310</w:t>
            </w:r>
          </w:p>
        </w:tc>
        <w:tc>
          <w:tcPr>
            <w:tcW w:w="804" w:type="dxa"/>
            <w:tcBorders>
              <w:top w:val="single" w:sz="6" w:space="0" w:color="auto"/>
              <w:left w:val="single" w:sz="6" w:space="0" w:color="auto"/>
              <w:bottom w:val="single" w:sz="6" w:space="0" w:color="auto"/>
              <w:right w:val="single" w:sz="6" w:space="0" w:color="auto"/>
            </w:tcBorders>
          </w:tcPr>
          <w:p w14:paraId="0CE992B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1515</w:t>
            </w:r>
          </w:p>
        </w:tc>
        <w:tc>
          <w:tcPr>
            <w:tcW w:w="803" w:type="dxa"/>
            <w:tcBorders>
              <w:top w:val="single" w:sz="6" w:space="0" w:color="auto"/>
              <w:left w:val="single" w:sz="6" w:space="0" w:color="auto"/>
              <w:bottom w:val="single" w:sz="6" w:space="0" w:color="auto"/>
              <w:right w:val="single" w:sz="6" w:space="0" w:color="auto"/>
            </w:tcBorders>
          </w:tcPr>
          <w:p w14:paraId="0CE992B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139</w:t>
            </w:r>
          </w:p>
        </w:tc>
        <w:tc>
          <w:tcPr>
            <w:tcW w:w="803" w:type="dxa"/>
            <w:tcBorders>
              <w:top w:val="single" w:sz="6" w:space="0" w:color="auto"/>
              <w:left w:val="single" w:sz="6" w:space="0" w:color="auto"/>
              <w:bottom w:val="single" w:sz="6" w:space="0" w:color="auto"/>
              <w:right w:val="single" w:sz="6" w:space="0" w:color="auto"/>
            </w:tcBorders>
          </w:tcPr>
          <w:p w14:paraId="0CE992B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429</w:t>
            </w:r>
          </w:p>
        </w:tc>
        <w:tc>
          <w:tcPr>
            <w:tcW w:w="803" w:type="dxa"/>
            <w:tcBorders>
              <w:top w:val="single" w:sz="6" w:space="0" w:color="auto"/>
              <w:left w:val="single" w:sz="6" w:space="0" w:color="auto"/>
              <w:bottom w:val="single" w:sz="6" w:space="0" w:color="auto"/>
              <w:right w:val="single" w:sz="6" w:space="0" w:color="auto"/>
            </w:tcBorders>
          </w:tcPr>
          <w:p w14:paraId="0CE992B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930</w:t>
            </w:r>
          </w:p>
        </w:tc>
        <w:tc>
          <w:tcPr>
            <w:tcW w:w="803" w:type="dxa"/>
            <w:tcBorders>
              <w:top w:val="single" w:sz="6" w:space="0" w:color="auto"/>
              <w:left w:val="single" w:sz="6" w:space="0" w:color="auto"/>
              <w:bottom w:val="single" w:sz="6" w:space="0" w:color="auto"/>
              <w:right w:val="single" w:sz="6" w:space="0" w:color="auto"/>
            </w:tcBorders>
          </w:tcPr>
          <w:p w14:paraId="0CE992B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709</w:t>
            </w:r>
          </w:p>
        </w:tc>
        <w:tc>
          <w:tcPr>
            <w:tcW w:w="803" w:type="dxa"/>
            <w:tcBorders>
              <w:top w:val="single" w:sz="6" w:space="0" w:color="auto"/>
              <w:left w:val="single" w:sz="6" w:space="0" w:color="auto"/>
              <w:bottom w:val="single" w:sz="6" w:space="0" w:color="auto"/>
              <w:right w:val="single" w:sz="6" w:space="0" w:color="auto"/>
            </w:tcBorders>
          </w:tcPr>
          <w:p w14:paraId="0CE992B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397</w:t>
            </w:r>
          </w:p>
        </w:tc>
        <w:tc>
          <w:tcPr>
            <w:tcW w:w="803" w:type="dxa"/>
            <w:tcBorders>
              <w:top w:val="single" w:sz="6" w:space="0" w:color="auto"/>
              <w:left w:val="single" w:sz="6" w:space="0" w:color="auto"/>
              <w:bottom w:val="single" w:sz="6" w:space="0" w:color="auto"/>
              <w:right w:val="single" w:sz="6" w:space="0" w:color="auto"/>
            </w:tcBorders>
          </w:tcPr>
          <w:p w14:paraId="0CE992B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618</w:t>
            </w:r>
          </w:p>
        </w:tc>
        <w:tc>
          <w:tcPr>
            <w:tcW w:w="803" w:type="dxa"/>
            <w:tcBorders>
              <w:top w:val="single" w:sz="6" w:space="0" w:color="auto"/>
              <w:left w:val="single" w:sz="6" w:space="0" w:color="auto"/>
              <w:bottom w:val="single" w:sz="6" w:space="0" w:color="auto"/>
              <w:right w:val="single" w:sz="6" w:space="0" w:color="auto"/>
            </w:tcBorders>
          </w:tcPr>
          <w:p w14:paraId="0CE992B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2299</w:t>
            </w:r>
          </w:p>
        </w:tc>
        <w:tc>
          <w:tcPr>
            <w:tcW w:w="803" w:type="dxa"/>
            <w:tcBorders>
              <w:top w:val="single" w:sz="6" w:space="0" w:color="auto"/>
              <w:left w:val="single" w:sz="6" w:space="0" w:color="auto"/>
              <w:bottom w:val="single" w:sz="6" w:space="0" w:color="auto"/>
              <w:right w:val="single" w:sz="6" w:space="0" w:color="auto"/>
            </w:tcBorders>
          </w:tcPr>
          <w:p w14:paraId="0CE992BC" w14:textId="12C49D2F"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4797</w:t>
            </w:r>
          </w:p>
        </w:tc>
        <w:tc>
          <w:tcPr>
            <w:tcW w:w="803" w:type="dxa"/>
            <w:tcBorders>
              <w:top w:val="single" w:sz="6" w:space="0" w:color="auto"/>
              <w:left w:val="single" w:sz="6" w:space="0" w:color="auto"/>
              <w:bottom w:val="single" w:sz="6" w:space="0" w:color="auto"/>
              <w:right w:val="single" w:sz="6" w:space="0" w:color="auto"/>
            </w:tcBorders>
          </w:tcPr>
          <w:p w14:paraId="0CE992BD" w14:textId="4B12EF62"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3601</w:t>
            </w:r>
          </w:p>
        </w:tc>
      </w:tr>
      <w:tr w:rsidR="0043751A" w:rsidRPr="00FA3A7F" w14:paraId="0CE992CB"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B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341</w:t>
            </w:r>
          </w:p>
        </w:tc>
        <w:tc>
          <w:tcPr>
            <w:tcW w:w="804" w:type="dxa"/>
            <w:tcBorders>
              <w:top w:val="single" w:sz="6" w:space="0" w:color="auto"/>
              <w:left w:val="single" w:sz="6" w:space="0" w:color="auto"/>
              <w:bottom w:val="single" w:sz="6" w:space="0" w:color="auto"/>
              <w:right w:val="single" w:sz="6" w:space="0" w:color="auto"/>
            </w:tcBorders>
          </w:tcPr>
          <w:p w14:paraId="0CE992C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2364</w:t>
            </w:r>
          </w:p>
        </w:tc>
        <w:tc>
          <w:tcPr>
            <w:tcW w:w="804" w:type="dxa"/>
            <w:tcBorders>
              <w:top w:val="single" w:sz="6" w:space="0" w:color="auto"/>
              <w:left w:val="single" w:sz="6" w:space="0" w:color="auto"/>
              <w:bottom w:val="single" w:sz="6" w:space="0" w:color="auto"/>
              <w:right w:val="single" w:sz="6" w:space="0" w:color="auto"/>
            </w:tcBorders>
          </w:tcPr>
          <w:p w14:paraId="0CE992C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1416</w:t>
            </w:r>
          </w:p>
        </w:tc>
        <w:tc>
          <w:tcPr>
            <w:tcW w:w="803" w:type="dxa"/>
            <w:tcBorders>
              <w:top w:val="single" w:sz="6" w:space="0" w:color="auto"/>
              <w:left w:val="single" w:sz="6" w:space="0" w:color="auto"/>
              <w:bottom w:val="single" w:sz="6" w:space="0" w:color="auto"/>
              <w:right w:val="single" w:sz="6" w:space="0" w:color="auto"/>
            </w:tcBorders>
          </w:tcPr>
          <w:p w14:paraId="0CE992C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121</w:t>
            </w:r>
          </w:p>
        </w:tc>
        <w:tc>
          <w:tcPr>
            <w:tcW w:w="803" w:type="dxa"/>
            <w:tcBorders>
              <w:top w:val="single" w:sz="6" w:space="0" w:color="auto"/>
              <w:left w:val="single" w:sz="6" w:space="0" w:color="auto"/>
              <w:bottom w:val="single" w:sz="6" w:space="0" w:color="auto"/>
              <w:right w:val="single" w:sz="6" w:space="0" w:color="auto"/>
            </w:tcBorders>
          </w:tcPr>
          <w:p w14:paraId="0CE992C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462</w:t>
            </w:r>
          </w:p>
        </w:tc>
        <w:tc>
          <w:tcPr>
            <w:tcW w:w="803" w:type="dxa"/>
            <w:tcBorders>
              <w:top w:val="single" w:sz="6" w:space="0" w:color="auto"/>
              <w:left w:val="single" w:sz="6" w:space="0" w:color="auto"/>
              <w:bottom w:val="single" w:sz="6" w:space="0" w:color="auto"/>
              <w:right w:val="single" w:sz="6" w:space="0" w:color="auto"/>
            </w:tcBorders>
          </w:tcPr>
          <w:p w14:paraId="0CE992C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935</w:t>
            </w:r>
          </w:p>
        </w:tc>
        <w:tc>
          <w:tcPr>
            <w:tcW w:w="803" w:type="dxa"/>
            <w:tcBorders>
              <w:top w:val="single" w:sz="6" w:space="0" w:color="auto"/>
              <w:left w:val="single" w:sz="6" w:space="0" w:color="auto"/>
              <w:bottom w:val="single" w:sz="6" w:space="0" w:color="auto"/>
              <w:right w:val="single" w:sz="6" w:space="0" w:color="auto"/>
            </w:tcBorders>
          </w:tcPr>
          <w:p w14:paraId="0CE992C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690</w:t>
            </w:r>
          </w:p>
        </w:tc>
        <w:tc>
          <w:tcPr>
            <w:tcW w:w="803" w:type="dxa"/>
            <w:tcBorders>
              <w:top w:val="single" w:sz="6" w:space="0" w:color="auto"/>
              <w:left w:val="single" w:sz="6" w:space="0" w:color="auto"/>
              <w:bottom w:val="single" w:sz="6" w:space="0" w:color="auto"/>
              <w:right w:val="single" w:sz="6" w:space="0" w:color="auto"/>
            </w:tcBorders>
          </w:tcPr>
          <w:p w14:paraId="0CE992C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388</w:t>
            </w:r>
          </w:p>
        </w:tc>
        <w:tc>
          <w:tcPr>
            <w:tcW w:w="803" w:type="dxa"/>
            <w:tcBorders>
              <w:top w:val="single" w:sz="6" w:space="0" w:color="auto"/>
              <w:left w:val="single" w:sz="6" w:space="0" w:color="auto"/>
              <w:bottom w:val="single" w:sz="6" w:space="0" w:color="auto"/>
              <w:right w:val="single" w:sz="6" w:space="0" w:color="auto"/>
            </w:tcBorders>
          </w:tcPr>
          <w:p w14:paraId="0CE992C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686</w:t>
            </w:r>
          </w:p>
        </w:tc>
        <w:tc>
          <w:tcPr>
            <w:tcW w:w="803" w:type="dxa"/>
            <w:tcBorders>
              <w:top w:val="single" w:sz="6" w:space="0" w:color="auto"/>
              <w:left w:val="single" w:sz="6" w:space="0" w:color="auto"/>
              <w:bottom w:val="single" w:sz="6" w:space="0" w:color="auto"/>
              <w:right w:val="single" w:sz="6" w:space="0" w:color="auto"/>
            </w:tcBorders>
          </w:tcPr>
          <w:p w14:paraId="0CE992C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2174</w:t>
            </w:r>
          </w:p>
        </w:tc>
        <w:tc>
          <w:tcPr>
            <w:tcW w:w="803" w:type="dxa"/>
            <w:tcBorders>
              <w:top w:val="single" w:sz="6" w:space="0" w:color="auto"/>
              <w:left w:val="single" w:sz="6" w:space="0" w:color="auto"/>
              <w:bottom w:val="single" w:sz="6" w:space="0" w:color="auto"/>
              <w:right w:val="single" w:sz="6" w:space="0" w:color="auto"/>
            </w:tcBorders>
          </w:tcPr>
          <w:p w14:paraId="0CE992C9" w14:textId="6A95DDAE"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5381</w:t>
            </w:r>
          </w:p>
        </w:tc>
        <w:tc>
          <w:tcPr>
            <w:tcW w:w="803" w:type="dxa"/>
            <w:tcBorders>
              <w:top w:val="single" w:sz="6" w:space="0" w:color="auto"/>
              <w:left w:val="single" w:sz="6" w:space="0" w:color="auto"/>
              <w:bottom w:val="single" w:sz="6" w:space="0" w:color="auto"/>
              <w:right w:val="single" w:sz="6" w:space="0" w:color="auto"/>
            </w:tcBorders>
          </w:tcPr>
          <w:p w14:paraId="0CE992CA" w14:textId="4A2F30EB"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3033</w:t>
            </w:r>
          </w:p>
        </w:tc>
      </w:tr>
      <w:tr w:rsidR="0043751A" w:rsidRPr="00FA3A7F" w14:paraId="0CE992D8"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C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502</w:t>
            </w:r>
          </w:p>
        </w:tc>
        <w:tc>
          <w:tcPr>
            <w:tcW w:w="804" w:type="dxa"/>
            <w:tcBorders>
              <w:top w:val="single" w:sz="6" w:space="0" w:color="auto"/>
              <w:left w:val="single" w:sz="6" w:space="0" w:color="auto"/>
              <w:bottom w:val="single" w:sz="6" w:space="0" w:color="auto"/>
              <w:right w:val="single" w:sz="6" w:space="0" w:color="auto"/>
            </w:tcBorders>
          </w:tcPr>
          <w:p w14:paraId="0CE992C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2413</w:t>
            </w:r>
          </w:p>
        </w:tc>
        <w:tc>
          <w:tcPr>
            <w:tcW w:w="804" w:type="dxa"/>
            <w:tcBorders>
              <w:top w:val="single" w:sz="6" w:space="0" w:color="auto"/>
              <w:left w:val="single" w:sz="6" w:space="0" w:color="auto"/>
              <w:bottom w:val="single" w:sz="6" w:space="0" w:color="auto"/>
              <w:right w:val="single" w:sz="6" w:space="0" w:color="auto"/>
            </w:tcBorders>
          </w:tcPr>
          <w:p w14:paraId="0CE992C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1316</w:t>
            </w:r>
          </w:p>
        </w:tc>
        <w:tc>
          <w:tcPr>
            <w:tcW w:w="803" w:type="dxa"/>
            <w:tcBorders>
              <w:top w:val="single" w:sz="6" w:space="0" w:color="auto"/>
              <w:left w:val="single" w:sz="6" w:space="0" w:color="auto"/>
              <w:bottom w:val="single" w:sz="6" w:space="0" w:color="auto"/>
              <w:right w:val="single" w:sz="6" w:space="0" w:color="auto"/>
            </w:tcBorders>
          </w:tcPr>
          <w:p w14:paraId="0CE992C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104</w:t>
            </w:r>
          </w:p>
        </w:tc>
        <w:tc>
          <w:tcPr>
            <w:tcW w:w="803" w:type="dxa"/>
            <w:tcBorders>
              <w:top w:val="single" w:sz="6" w:space="0" w:color="auto"/>
              <w:left w:val="single" w:sz="6" w:space="0" w:color="auto"/>
              <w:bottom w:val="single" w:sz="6" w:space="0" w:color="auto"/>
              <w:right w:val="single" w:sz="6" w:space="0" w:color="auto"/>
            </w:tcBorders>
          </w:tcPr>
          <w:p w14:paraId="0CE992D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500</w:t>
            </w:r>
          </w:p>
        </w:tc>
        <w:tc>
          <w:tcPr>
            <w:tcW w:w="803" w:type="dxa"/>
            <w:tcBorders>
              <w:top w:val="single" w:sz="6" w:space="0" w:color="auto"/>
              <w:left w:val="single" w:sz="6" w:space="0" w:color="auto"/>
              <w:bottom w:val="single" w:sz="6" w:space="0" w:color="auto"/>
              <w:right w:val="single" w:sz="6" w:space="0" w:color="auto"/>
            </w:tcBorders>
          </w:tcPr>
          <w:p w14:paraId="0CE992D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939</w:t>
            </w:r>
          </w:p>
        </w:tc>
        <w:tc>
          <w:tcPr>
            <w:tcW w:w="803" w:type="dxa"/>
            <w:tcBorders>
              <w:top w:val="single" w:sz="6" w:space="0" w:color="auto"/>
              <w:left w:val="single" w:sz="6" w:space="0" w:color="auto"/>
              <w:bottom w:val="single" w:sz="6" w:space="0" w:color="auto"/>
              <w:right w:val="single" w:sz="6" w:space="0" w:color="auto"/>
            </w:tcBorders>
          </w:tcPr>
          <w:p w14:paraId="0CE992D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660</w:t>
            </w:r>
          </w:p>
        </w:tc>
        <w:tc>
          <w:tcPr>
            <w:tcW w:w="803" w:type="dxa"/>
            <w:tcBorders>
              <w:top w:val="single" w:sz="6" w:space="0" w:color="auto"/>
              <w:left w:val="single" w:sz="6" w:space="0" w:color="auto"/>
              <w:bottom w:val="single" w:sz="6" w:space="0" w:color="auto"/>
              <w:right w:val="single" w:sz="6" w:space="0" w:color="auto"/>
            </w:tcBorders>
          </w:tcPr>
          <w:p w14:paraId="0CE992D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386</w:t>
            </w:r>
          </w:p>
        </w:tc>
        <w:tc>
          <w:tcPr>
            <w:tcW w:w="803" w:type="dxa"/>
            <w:tcBorders>
              <w:top w:val="single" w:sz="6" w:space="0" w:color="auto"/>
              <w:left w:val="single" w:sz="6" w:space="0" w:color="auto"/>
              <w:bottom w:val="single" w:sz="6" w:space="0" w:color="auto"/>
              <w:right w:val="single" w:sz="6" w:space="0" w:color="auto"/>
            </w:tcBorders>
          </w:tcPr>
          <w:p w14:paraId="0CE992D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770</w:t>
            </w:r>
          </w:p>
        </w:tc>
        <w:tc>
          <w:tcPr>
            <w:tcW w:w="803" w:type="dxa"/>
            <w:tcBorders>
              <w:top w:val="single" w:sz="6" w:space="0" w:color="auto"/>
              <w:left w:val="single" w:sz="6" w:space="0" w:color="auto"/>
              <w:bottom w:val="single" w:sz="6" w:space="0" w:color="auto"/>
              <w:right w:val="single" w:sz="6" w:space="0" w:color="auto"/>
            </w:tcBorders>
          </w:tcPr>
          <w:p w14:paraId="0CE992D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2033</w:t>
            </w:r>
          </w:p>
        </w:tc>
        <w:tc>
          <w:tcPr>
            <w:tcW w:w="803" w:type="dxa"/>
            <w:tcBorders>
              <w:top w:val="single" w:sz="6" w:space="0" w:color="auto"/>
              <w:left w:val="single" w:sz="6" w:space="0" w:color="auto"/>
              <w:bottom w:val="single" w:sz="6" w:space="0" w:color="auto"/>
              <w:right w:val="single" w:sz="6" w:space="0" w:color="auto"/>
            </w:tcBorders>
          </w:tcPr>
          <w:p w14:paraId="0CE992D6" w14:textId="7C4EAC2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5974</w:t>
            </w:r>
          </w:p>
        </w:tc>
        <w:tc>
          <w:tcPr>
            <w:tcW w:w="803" w:type="dxa"/>
            <w:tcBorders>
              <w:top w:val="single" w:sz="6" w:space="0" w:color="auto"/>
              <w:left w:val="single" w:sz="6" w:space="0" w:color="auto"/>
              <w:bottom w:val="single" w:sz="6" w:space="0" w:color="auto"/>
              <w:right w:val="single" w:sz="6" w:space="0" w:color="auto"/>
            </w:tcBorders>
          </w:tcPr>
          <w:p w14:paraId="0CE992D7" w14:textId="02EFAD68"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2506</w:t>
            </w:r>
          </w:p>
        </w:tc>
      </w:tr>
      <w:tr w:rsidR="0043751A" w:rsidRPr="00FA3A7F" w14:paraId="0CE992E5"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D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637</w:t>
            </w:r>
          </w:p>
        </w:tc>
        <w:tc>
          <w:tcPr>
            <w:tcW w:w="804" w:type="dxa"/>
            <w:tcBorders>
              <w:top w:val="single" w:sz="6" w:space="0" w:color="auto"/>
              <w:left w:val="single" w:sz="6" w:space="0" w:color="auto"/>
              <w:bottom w:val="single" w:sz="6" w:space="0" w:color="auto"/>
              <w:right w:val="single" w:sz="6" w:space="0" w:color="auto"/>
            </w:tcBorders>
          </w:tcPr>
          <w:p w14:paraId="0CE992D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2450</w:t>
            </w:r>
          </w:p>
        </w:tc>
        <w:tc>
          <w:tcPr>
            <w:tcW w:w="804" w:type="dxa"/>
            <w:tcBorders>
              <w:top w:val="single" w:sz="6" w:space="0" w:color="auto"/>
              <w:left w:val="single" w:sz="6" w:space="0" w:color="auto"/>
              <w:bottom w:val="single" w:sz="6" w:space="0" w:color="auto"/>
              <w:right w:val="single" w:sz="6" w:space="0" w:color="auto"/>
            </w:tcBorders>
          </w:tcPr>
          <w:p w14:paraId="0CE992D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1212</w:t>
            </w:r>
          </w:p>
        </w:tc>
        <w:tc>
          <w:tcPr>
            <w:tcW w:w="803" w:type="dxa"/>
            <w:tcBorders>
              <w:top w:val="single" w:sz="6" w:space="0" w:color="auto"/>
              <w:left w:val="single" w:sz="6" w:space="0" w:color="auto"/>
              <w:bottom w:val="single" w:sz="6" w:space="0" w:color="auto"/>
              <w:right w:val="single" w:sz="6" w:space="0" w:color="auto"/>
            </w:tcBorders>
          </w:tcPr>
          <w:p w14:paraId="0CE992D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96</w:t>
            </w:r>
          </w:p>
        </w:tc>
        <w:tc>
          <w:tcPr>
            <w:tcW w:w="803" w:type="dxa"/>
            <w:tcBorders>
              <w:top w:val="single" w:sz="6" w:space="0" w:color="auto"/>
              <w:left w:val="single" w:sz="6" w:space="0" w:color="auto"/>
              <w:bottom w:val="single" w:sz="6" w:space="0" w:color="auto"/>
              <w:right w:val="single" w:sz="6" w:space="0" w:color="auto"/>
            </w:tcBorders>
          </w:tcPr>
          <w:p w14:paraId="0CE992D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534</w:t>
            </w:r>
          </w:p>
        </w:tc>
        <w:tc>
          <w:tcPr>
            <w:tcW w:w="803" w:type="dxa"/>
            <w:tcBorders>
              <w:top w:val="single" w:sz="6" w:space="0" w:color="auto"/>
              <w:left w:val="single" w:sz="6" w:space="0" w:color="auto"/>
              <w:bottom w:val="single" w:sz="6" w:space="0" w:color="auto"/>
              <w:right w:val="single" w:sz="6" w:space="0" w:color="auto"/>
            </w:tcBorders>
          </w:tcPr>
          <w:p w14:paraId="0CE992D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935</w:t>
            </w:r>
          </w:p>
        </w:tc>
        <w:tc>
          <w:tcPr>
            <w:tcW w:w="803" w:type="dxa"/>
            <w:tcBorders>
              <w:top w:val="single" w:sz="6" w:space="0" w:color="auto"/>
              <w:left w:val="single" w:sz="6" w:space="0" w:color="auto"/>
              <w:bottom w:val="single" w:sz="6" w:space="0" w:color="auto"/>
              <w:right w:val="single" w:sz="6" w:space="0" w:color="auto"/>
            </w:tcBorders>
          </w:tcPr>
          <w:p w14:paraId="0CE992D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645</w:t>
            </w:r>
          </w:p>
        </w:tc>
        <w:tc>
          <w:tcPr>
            <w:tcW w:w="803" w:type="dxa"/>
            <w:tcBorders>
              <w:top w:val="single" w:sz="6" w:space="0" w:color="auto"/>
              <w:left w:val="single" w:sz="6" w:space="0" w:color="auto"/>
              <w:bottom w:val="single" w:sz="6" w:space="0" w:color="auto"/>
              <w:right w:val="single" w:sz="6" w:space="0" w:color="auto"/>
            </w:tcBorders>
          </w:tcPr>
          <w:p w14:paraId="0CE992E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379</w:t>
            </w:r>
          </w:p>
        </w:tc>
        <w:tc>
          <w:tcPr>
            <w:tcW w:w="803" w:type="dxa"/>
            <w:tcBorders>
              <w:top w:val="single" w:sz="6" w:space="0" w:color="auto"/>
              <w:left w:val="single" w:sz="6" w:space="0" w:color="auto"/>
              <w:bottom w:val="single" w:sz="6" w:space="0" w:color="auto"/>
              <w:right w:val="single" w:sz="6" w:space="0" w:color="auto"/>
            </w:tcBorders>
          </w:tcPr>
          <w:p w14:paraId="0CE992E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856</w:t>
            </w:r>
          </w:p>
        </w:tc>
        <w:tc>
          <w:tcPr>
            <w:tcW w:w="803" w:type="dxa"/>
            <w:tcBorders>
              <w:top w:val="single" w:sz="6" w:space="0" w:color="auto"/>
              <w:left w:val="single" w:sz="6" w:space="0" w:color="auto"/>
              <w:bottom w:val="single" w:sz="6" w:space="0" w:color="auto"/>
              <w:right w:val="single" w:sz="6" w:space="0" w:color="auto"/>
            </w:tcBorders>
          </w:tcPr>
          <w:p w14:paraId="0CE992E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1864</w:t>
            </w:r>
          </w:p>
        </w:tc>
        <w:tc>
          <w:tcPr>
            <w:tcW w:w="803" w:type="dxa"/>
            <w:tcBorders>
              <w:top w:val="single" w:sz="6" w:space="0" w:color="auto"/>
              <w:left w:val="single" w:sz="6" w:space="0" w:color="auto"/>
              <w:bottom w:val="single" w:sz="6" w:space="0" w:color="auto"/>
              <w:right w:val="single" w:sz="6" w:space="0" w:color="auto"/>
            </w:tcBorders>
          </w:tcPr>
          <w:p w14:paraId="0CE992E3" w14:textId="2CC4ED1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6571</w:t>
            </w:r>
          </w:p>
        </w:tc>
        <w:tc>
          <w:tcPr>
            <w:tcW w:w="803" w:type="dxa"/>
            <w:tcBorders>
              <w:top w:val="single" w:sz="6" w:space="0" w:color="auto"/>
              <w:left w:val="single" w:sz="6" w:space="0" w:color="auto"/>
              <w:bottom w:val="single" w:sz="6" w:space="0" w:color="auto"/>
              <w:right w:val="single" w:sz="6" w:space="0" w:color="auto"/>
            </w:tcBorders>
          </w:tcPr>
          <w:p w14:paraId="0CE992E4" w14:textId="7A82B680"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2015</w:t>
            </w:r>
          </w:p>
        </w:tc>
      </w:tr>
      <w:tr w:rsidR="0043751A" w:rsidRPr="00FA3A7F" w14:paraId="0CE992F2"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E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750</w:t>
            </w:r>
          </w:p>
        </w:tc>
        <w:tc>
          <w:tcPr>
            <w:tcW w:w="804" w:type="dxa"/>
            <w:tcBorders>
              <w:top w:val="single" w:sz="6" w:space="0" w:color="auto"/>
              <w:left w:val="single" w:sz="6" w:space="0" w:color="auto"/>
              <w:bottom w:val="single" w:sz="6" w:space="0" w:color="auto"/>
              <w:right w:val="single" w:sz="6" w:space="0" w:color="auto"/>
            </w:tcBorders>
          </w:tcPr>
          <w:p w14:paraId="0CE992E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2474</w:t>
            </w:r>
          </w:p>
        </w:tc>
        <w:tc>
          <w:tcPr>
            <w:tcW w:w="804" w:type="dxa"/>
            <w:tcBorders>
              <w:top w:val="single" w:sz="6" w:space="0" w:color="auto"/>
              <w:left w:val="single" w:sz="6" w:space="0" w:color="auto"/>
              <w:bottom w:val="single" w:sz="6" w:space="0" w:color="auto"/>
              <w:right w:val="single" w:sz="6" w:space="0" w:color="auto"/>
            </w:tcBorders>
          </w:tcPr>
          <w:p w14:paraId="0CE992E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1118</w:t>
            </w:r>
          </w:p>
        </w:tc>
        <w:tc>
          <w:tcPr>
            <w:tcW w:w="803" w:type="dxa"/>
            <w:tcBorders>
              <w:top w:val="single" w:sz="6" w:space="0" w:color="auto"/>
              <w:left w:val="single" w:sz="6" w:space="0" w:color="auto"/>
              <w:bottom w:val="single" w:sz="6" w:space="0" w:color="auto"/>
              <w:right w:val="single" w:sz="6" w:space="0" w:color="auto"/>
            </w:tcBorders>
          </w:tcPr>
          <w:p w14:paraId="0CE992E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88</w:t>
            </w:r>
          </w:p>
        </w:tc>
        <w:tc>
          <w:tcPr>
            <w:tcW w:w="803" w:type="dxa"/>
            <w:tcBorders>
              <w:top w:val="single" w:sz="6" w:space="0" w:color="auto"/>
              <w:left w:val="single" w:sz="6" w:space="0" w:color="auto"/>
              <w:bottom w:val="single" w:sz="6" w:space="0" w:color="auto"/>
              <w:right w:val="single" w:sz="6" w:space="0" w:color="auto"/>
            </w:tcBorders>
          </w:tcPr>
          <w:p w14:paraId="0CE992E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568</w:t>
            </w:r>
          </w:p>
        </w:tc>
        <w:tc>
          <w:tcPr>
            <w:tcW w:w="803" w:type="dxa"/>
            <w:tcBorders>
              <w:top w:val="single" w:sz="6" w:space="0" w:color="auto"/>
              <w:left w:val="single" w:sz="6" w:space="0" w:color="auto"/>
              <w:bottom w:val="single" w:sz="6" w:space="0" w:color="auto"/>
              <w:right w:val="single" w:sz="6" w:space="0" w:color="auto"/>
            </w:tcBorders>
          </w:tcPr>
          <w:p w14:paraId="0CE992E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940</w:t>
            </w:r>
          </w:p>
        </w:tc>
        <w:tc>
          <w:tcPr>
            <w:tcW w:w="803" w:type="dxa"/>
            <w:tcBorders>
              <w:top w:val="single" w:sz="6" w:space="0" w:color="auto"/>
              <w:left w:val="single" w:sz="6" w:space="0" w:color="auto"/>
              <w:bottom w:val="single" w:sz="6" w:space="0" w:color="auto"/>
              <w:right w:val="single" w:sz="6" w:space="0" w:color="auto"/>
            </w:tcBorders>
          </w:tcPr>
          <w:p w14:paraId="0CE992E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626</w:t>
            </w:r>
          </w:p>
        </w:tc>
        <w:tc>
          <w:tcPr>
            <w:tcW w:w="803" w:type="dxa"/>
            <w:tcBorders>
              <w:top w:val="single" w:sz="6" w:space="0" w:color="auto"/>
              <w:left w:val="single" w:sz="6" w:space="0" w:color="auto"/>
              <w:bottom w:val="single" w:sz="6" w:space="0" w:color="auto"/>
              <w:right w:val="single" w:sz="6" w:space="0" w:color="auto"/>
            </w:tcBorders>
          </w:tcPr>
          <w:p w14:paraId="0CE992E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377</w:t>
            </w:r>
          </w:p>
        </w:tc>
        <w:tc>
          <w:tcPr>
            <w:tcW w:w="803" w:type="dxa"/>
            <w:tcBorders>
              <w:top w:val="single" w:sz="6" w:space="0" w:color="auto"/>
              <w:left w:val="single" w:sz="6" w:space="0" w:color="auto"/>
              <w:bottom w:val="single" w:sz="6" w:space="0" w:color="auto"/>
              <w:right w:val="single" w:sz="6" w:space="0" w:color="auto"/>
            </w:tcBorders>
          </w:tcPr>
          <w:p w14:paraId="0CE992E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959</w:t>
            </w:r>
          </w:p>
        </w:tc>
        <w:tc>
          <w:tcPr>
            <w:tcW w:w="803" w:type="dxa"/>
            <w:tcBorders>
              <w:top w:val="single" w:sz="6" w:space="0" w:color="auto"/>
              <w:left w:val="single" w:sz="6" w:space="0" w:color="auto"/>
              <w:bottom w:val="single" w:sz="6" w:space="0" w:color="auto"/>
              <w:right w:val="single" w:sz="6" w:space="0" w:color="auto"/>
            </w:tcBorders>
          </w:tcPr>
          <w:p w14:paraId="0CE992E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1663</w:t>
            </w:r>
          </w:p>
        </w:tc>
        <w:tc>
          <w:tcPr>
            <w:tcW w:w="803" w:type="dxa"/>
            <w:tcBorders>
              <w:top w:val="single" w:sz="6" w:space="0" w:color="auto"/>
              <w:left w:val="single" w:sz="6" w:space="0" w:color="auto"/>
              <w:bottom w:val="single" w:sz="6" w:space="0" w:color="auto"/>
              <w:right w:val="single" w:sz="6" w:space="0" w:color="auto"/>
            </w:tcBorders>
          </w:tcPr>
          <w:p w14:paraId="0CE992F0" w14:textId="26384C23"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7170</w:t>
            </w:r>
          </w:p>
        </w:tc>
        <w:tc>
          <w:tcPr>
            <w:tcW w:w="803" w:type="dxa"/>
            <w:tcBorders>
              <w:top w:val="single" w:sz="6" w:space="0" w:color="auto"/>
              <w:left w:val="single" w:sz="6" w:space="0" w:color="auto"/>
              <w:bottom w:val="single" w:sz="6" w:space="0" w:color="auto"/>
              <w:right w:val="single" w:sz="6" w:space="0" w:color="auto"/>
            </w:tcBorders>
          </w:tcPr>
          <w:p w14:paraId="0CE992F1" w14:textId="3949548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1553</w:t>
            </w:r>
          </w:p>
        </w:tc>
      </w:tr>
      <w:tr w:rsidR="0043751A" w:rsidRPr="00FA3A7F" w14:paraId="0CE992FF"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2F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856</w:t>
            </w:r>
          </w:p>
        </w:tc>
        <w:tc>
          <w:tcPr>
            <w:tcW w:w="804" w:type="dxa"/>
            <w:tcBorders>
              <w:top w:val="single" w:sz="6" w:space="0" w:color="auto"/>
              <w:left w:val="single" w:sz="6" w:space="0" w:color="auto"/>
              <w:bottom w:val="single" w:sz="6" w:space="0" w:color="auto"/>
              <w:right w:val="single" w:sz="6" w:space="0" w:color="auto"/>
            </w:tcBorders>
          </w:tcPr>
          <w:p w14:paraId="0CE992F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2485</w:t>
            </w:r>
          </w:p>
        </w:tc>
        <w:tc>
          <w:tcPr>
            <w:tcW w:w="804" w:type="dxa"/>
            <w:tcBorders>
              <w:top w:val="single" w:sz="6" w:space="0" w:color="auto"/>
              <w:left w:val="single" w:sz="6" w:space="0" w:color="auto"/>
              <w:bottom w:val="single" w:sz="6" w:space="0" w:color="auto"/>
              <w:right w:val="single" w:sz="6" w:space="0" w:color="auto"/>
            </w:tcBorders>
          </w:tcPr>
          <w:p w14:paraId="0CE992F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1023</w:t>
            </w:r>
          </w:p>
        </w:tc>
        <w:tc>
          <w:tcPr>
            <w:tcW w:w="803" w:type="dxa"/>
            <w:tcBorders>
              <w:top w:val="single" w:sz="6" w:space="0" w:color="auto"/>
              <w:left w:val="single" w:sz="6" w:space="0" w:color="auto"/>
              <w:bottom w:val="single" w:sz="6" w:space="0" w:color="auto"/>
              <w:right w:val="single" w:sz="6" w:space="0" w:color="auto"/>
            </w:tcBorders>
          </w:tcPr>
          <w:p w14:paraId="0CE992F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88</w:t>
            </w:r>
          </w:p>
        </w:tc>
        <w:tc>
          <w:tcPr>
            <w:tcW w:w="803" w:type="dxa"/>
            <w:tcBorders>
              <w:top w:val="single" w:sz="6" w:space="0" w:color="auto"/>
              <w:left w:val="single" w:sz="6" w:space="0" w:color="auto"/>
              <w:bottom w:val="single" w:sz="6" w:space="0" w:color="auto"/>
              <w:right w:val="single" w:sz="6" w:space="0" w:color="auto"/>
            </w:tcBorders>
          </w:tcPr>
          <w:p w14:paraId="0CE992F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606</w:t>
            </w:r>
          </w:p>
        </w:tc>
        <w:tc>
          <w:tcPr>
            <w:tcW w:w="803" w:type="dxa"/>
            <w:tcBorders>
              <w:top w:val="single" w:sz="6" w:space="0" w:color="auto"/>
              <w:left w:val="single" w:sz="6" w:space="0" w:color="auto"/>
              <w:bottom w:val="single" w:sz="6" w:space="0" w:color="auto"/>
              <w:right w:val="single" w:sz="6" w:space="0" w:color="auto"/>
            </w:tcBorders>
          </w:tcPr>
          <w:p w14:paraId="0CE992F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935</w:t>
            </w:r>
          </w:p>
        </w:tc>
        <w:tc>
          <w:tcPr>
            <w:tcW w:w="803" w:type="dxa"/>
            <w:tcBorders>
              <w:top w:val="single" w:sz="6" w:space="0" w:color="auto"/>
              <w:left w:val="single" w:sz="6" w:space="0" w:color="auto"/>
              <w:bottom w:val="single" w:sz="6" w:space="0" w:color="auto"/>
              <w:right w:val="single" w:sz="6" w:space="0" w:color="auto"/>
            </w:tcBorders>
          </w:tcPr>
          <w:p w14:paraId="0CE992F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604</w:t>
            </w:r>
          </w:p>
        </w:tc>
        <w:tc>
          <w:tcPr>
            <w:tcW w:w="803" w:type="dxa"/>
            <w:tcBorders>
              <w:top w:val="single" w:sz="6" w:space="0" w:color="auto"/>
              <w:left w:val="single" w:sz="6" w:space="0" w:color="auto"/>
              <w:bottom w:val="single" w:sz="6" w:space="0" w:color="auto"/>
              <w:right w:val="single" w:sz="6" w:space="0" w:color="auto"/>
            </w:tcBorders>
          </w:tcPr>
          <w:p w14:paraId="0CE992F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377</w:t>
            </w:r>
          </w:p>
        </w:tc>
        <w:tc>
          <w:tcPr>
            <w:tcW w:w="803" w:type="dxa"/>
            <w:tcBorders>
              <w:top w:val="single" w:sz="6" w:space="0" w:color="auto"/>
              <w:left w:val="single" w:sz="6" w:space="0" w:color="auto"/>
              <w:bottom w:val="single" w:sz="6" w:space="0" w:color="auto"/>
              <w:right w:val="single" w:sz="6" w:space="0" w:color="auto"/>
            </w:tcBorders>
          </w:tcPr>
          <w:p w14:paraId="0CE992F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1073</w:t>
            </w:r>
          </w:p>
        </w:tc>
        <w:tc>
          <w:tcPr>
            <w:tcW w:w="803" w:type="dxa"/>
            <w:tcBorders>
              <w:top w:val="single" w:sz="6" w:space="0" w:color="auto"/>
              <w:left w:val="single" w:sz="6" w:space="0" w:color="auto"/>
              <w:bottom w:val="single" w:sz="6" w:space="0" w:color="auto"/>
              <w:right w:val="single" w:sz="6" w:space="0" w:color="auto"/>
            </w:tcBorders>
          </w:tcPr>
          <w:p w14:paraId="0CE992F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1439</w:t>
            </w:r>
          </w:p>
        </w:tc>
        <w:tc>
          <w:tcPr>
            <w:tcW w:w="803" w:type="dxa"/>
            <w:tcBorders>
              <w:top w:val="single" w:sz="6" w:space="0" w:color="auto"/>
              <w:left w:val="single" w:sz="6" w:space="0" w:color="auto"/>
              <w:bottom w:val="single" w:sz="6" w:space="0" w:color="auto"/>
              <w:right w:val="single" w:sz="6" w:space="0" w:color="auto"/>
            </w:tcBorders>
          </w:tcPr>
          <w:p w14:paraId="0CE992FD" w14:textId="65BFC6D3"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7779</w:t>
            </w:r>
          </w:p>
        </w:tc>
        <w:tc>
          <w:tcPr>
            <w:tcW w:w="803" w:type="dxa"/>
            <w:tcBorders>
              <w:top w:val="single" w:sz="6" w:space="0" w:color="auto"/>
              <w:left w:val="single" w:sz="6" w:space="0" w:color="auto"/>
              <w:bottom w:val="single" w:sz="6" w:space="0" w:color="auto"/>
              <w:right w:val="single" w:sz="6" w:space="0" w:color="auto"/>
            </w:tcBorders>
          </w:tcPr>
          <w:p w14:paraId="0CE992FE" w14:textId="15CAE235"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1120</w:t>
            </w:r>
          </w:p>
        </w:tc>
      </w:tr>
      <w:tr w:rsidR="0043751A" w:rsidRPr="00FA3A7F" w14:paraId="0CE9930C"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0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973</w:t>
            </w:r>
          </w:p>
        </w:tc>
        <w:tc>
          <w:tcPr>
            <w:tcW w:w="804" w:type="dxa"/>
            <w:tcBorders>
              <w:top w:val="single" w:sz="6" w:space="0" w:color="auto"/>
              <w:left w:val="single" w:sz="6" w:space="0" w:color="auto"/>
              <w:bottom w:val="single" w:sz="6" w:space="0" w:color="auto"/>
              <w:right w:val="single" w:sz="6" w:space="0" w:color="auto"/>
            </w:tcBorders>
          </w:tcPr>
          <w:p w14:paraId="0CE9930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2474</w:t>
            </w:r>
          </w:p>
        </w:tc>
        <w:tc>
          <w:tcPr>
            <w:tcW w:w="804" w:type="dxa"/>
            <w:tcBorders>
              <w:top w:val="single" w:sz="6" w:space="0" w:color="auto"/>
              <w:left w:val="single" w:sz="6" w:space="0" w:color="auto"/>
              <w:bottom w:val="single" w:sz="6" w:space="0" w:color="auto"/>
              <w:right w:val="single" w:sz="6" w:space="0" w:color="auto"/>
            </w:tcBorders>
          </w:tcPr>
          <w:p w14:paraId="0CE9930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935</w:t>
            </w:r>
          </w:p>
        </w:tc>
        <w:tc>
          <w:tcPr>
            <w:tcW w:w="803" w:type="dxa"/>
            <w:tcBorders>
              <w:top w:val="single" w:sz="6" w:space="0" w:color="auto"/>
              <w:left w:val="single" w:sz="6" w:space="0" w:color="auto"/>
              <w:bottom w:val="single" w:sz="6" w:space="0" w:color="auto"/>
              <w:right w:val="single" w:sz="6" w:space="0" w:color="auto"/>
            </w:tcBorders>
          </w:tcPr>
          <w:p w14:paraId="0CE9930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96</w:t>
            </w:r>
          </w:p>
        </w:tc>
        <w:tc>
          <w:tcPr>
            <w:tcW w:w="803" w:type="dxa"/>
            <w:tcBorders>
              <w:top w:val="single" w:sz="6" w:space="0" w:color="auto"/>
              <w:left w:val="single" w:sz="6" w:space="0" w:color="auto"/>
              <w:bottom w:val="single" w:sz="6" w:space="0" w:color="auto"/>
              <w:right w:val="single" w:sz="6" w:space="0" w:color="auto"/>
            </w:tcBorders>
          </w:tcPr>
          <w:p w14:paraId="0CE9930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640</w:t>
            </w:r>
          </w:p>
        </w:tc>
        <w:tc>
          <w:tcPr>
            <w:tcW w:w="803" w:type="dxa"/>
            <w:tcBorders>
              <w:top w:val="single" w:sz="6" w:space="0" w:color="auto"/>
              <w:left w:val="single" w:sz="6" w:space="0" w:color="auto"/>
              <w:bottom w:val="single" w:sz="6" w:space="0" w:color="auto"/>
              <w:right w:val="single" w:sz="6" w:space="0" w:color="auto"/>
            </w:tcBorders>
          </w:tcPr>
          <w:p w14:paraId="0CE9930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926</w:t>
            </w:r>
          </w:p>
        </w:tc>
        <w:tc>
          <w:tcPr>
            <w:tcW w:w="803" w:type="dxa"/>
            <w:tcBorders>
              <w:top w:val="single" w:sz="6" w:space="0" w:color="auto"/>
              <w:left w:val="single" w:sz="6" w:space="0" w:color="auto"/>
              <w:bottom w:val="single" w:sz="6" w:space="0" w:color="auto"/>
              <w:right w:val="single" w:sz="6" w:space="0" w:color="auto"/>
            </w:tcBorders>
          </w:tcPr>
          <w:p w14:paraId="0CE9930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588</w:t>
            </w:r>
          </w:p>
        </w:tc>
        <w:tc>
          <w:tcPr>
            <w:tcW w:w="803" w:type="dxa"/>
            <w:tcBorders>
              <w:top w:val="single" w:sz="6" w:space="0" w:color="auto"/>
              <w:left w:val="single" w:sz="6" w:space="0" w:color="auto"/>
              <w:bottom w:val="single" w:sz="6" w:space="0" w:color="auto"/>
              <w:right w:val="single" w:sz="6" w:space="0" w:color="auto"/>
            </w:tcBorders>
          </w:tcPr>
          <w:p w14:paraId="0CE9930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368</w:t>
            </w:r>
          </w:p>
        </w:tc>
        <w:tc>
          <w:tcPr>
            <w:tcW w:w="803" w:type="dxa"/>
            <w:tcBorders>
              <w:top w:val="single" w:sz="6" w:space="0" w:color="auto"/>
              <w:left w:val="single" w:sz="6" w:space="0" w:color="auto"/>
              <w:bottom w:val="single" w:sz="6" w:space="0" w:color="auto"/>
              <w:right w:val="single" w:sz="6" w:space="0" w:color="auto"/>
            </w:tcBorders>
          </w:tcPr>
          <w:p w14:paraId="0CE9930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1190</w:t>
            </w:r>
          </w:p>
        </w:tc>
        <w:tc>
          <w:tcPr>
            <w:tcW w:w="803" w:type="dxa"/>
            <w:tcBorders>
              <w:top w:val="single" w:sz="6" w:space="0" w:color="auto"/>
              <w:left w:val="single" w:sz="6" w:space="0" w:color="auto"/>
              <w:bottom w:val="single" w:sz="6" w:space="0" w:color="auto"/>
              <w:right w:val="single" w:sz="6" w:space="0" w:color="auto"/>
            </w:tcBorders>
          </w:tcPr>
          <w:p w14:paraId="0CE9930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1188</w:t>
            </w:r>
          </w:p>
        </w:tc>
        <w:tc>
          <w:tcPr>
            <w:tcW w:w="803" w:type="dxa"/>
            <w:tcBorders>
              <w:top w:val="single" w:sz="6" w:space="0" w:color="auto"/>
              <w:left w:val="single" w:sz="6" w:space="0" w:color="auto"/>
              <w:bottom w:val="single" w:sz="6" w:space="0" w:color="auto"/>
              <w:right w:val="single" w:sz="6" w:space="0" w:color="auto"/>
            </w:tcBorders>
          </w:tcPr>
          <w:p w14:paraId="0CE9930A" w14:textId="4C3B835E"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8382</w:t>
            </w:r>
          </w:p>
        </w:tc>
        <w:tc>
          <w:tcPr>
            <w:tcW w:w="803" w:type="dxa"/>
            <w:tcBorders>
              <w:top w:val="single" w:sz="6" w:space="0" w:color="auto"/>
              <w:left w:val="single" w:sz="6" w:space="0" w:color="auto"/>
              <w:bottom w:val="single" w:sz="6" w:space="0" w:color="auto"/>
              <w:right w:val="single" w:sz="6" w:space="0" w:color="auto"/>
            </w:tcBorders>
          </w:tcPr>
          <w:p w14:paraId="0CE9930B" w14:textId="0795A18C"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726</w:t>
            </w:r>
          </w:p>
        </w:tc>
      </w:tr>
      <w:tr w:rsidR="0043751A" w:rsidRPr="00FA3A7F" w14:paraId="0CE99319"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0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1095</w:t>
            </w:r>
          </w:p>
        </w:tc>
        <w:tc>
          <w:tcPr>
            <w:tcW w:w="804" w:type="dxa"/>
            <w:tcBorders>
              <w:top w:val="single" w:sz="6" w:space="0" w:color="auto"/>
              <w:left w:val="single" w:sz="6" w:space="0" w:color="auto"/>
              <w:bottom w:val="single" w:sz="6" w:space="0" w:color="auto"/>
              <w:right w:val="single" w:sz="6" w:space="0" w:color="auto"/>
            </w:tcBorders>
          </w:tcPr>
          <w:p w14:paraId="0CE9930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2446</w:t>
            </w:r>
          </w:p>
        </w:tc>
        <w:tc>
          <w:tcPr>
            <w:tcW w:w="804" w:type="dxa"/>
            <w:tcBorders>
              <w:top w:val="single" w:sz="6" w:space="0" w:color="auto"/>
              <w:left w:val="single" w:sz="6" w:space="0" w:color="auto"/>
              <w:bottom w:val="single" w:sz="6" w:space="0" w:color="auto"/>
              <w:right w:val="single" w:sz="6" w:space="0" w:color="auto"/>
            </w:tcBorders>
          </w:tcPr>
          <w:p w14:paraId="0CE9930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852</w:t>
            </w:r>
          </w:p>
        </w:tc>
        <w:tc>
          <w:tcPr>
            <w:tcW w:w="803" w:type="dxa"/>
            <w:tcBorders>
              <w:top w:val="single" w:sz="6" w:space="0" w:color="auto"/>
              <w:left w:val="single" w:sz="6" w:space="0" w:color="auto"/>
              <w:bottom w:val="single" w:sz="6" w:space="0" w:color="auto"/>
              <w:right w:val="single" w:sz="6" w:space="0" w:color="auto"/>
            </w:tcBorders>
          </w:tcPr>
          <w:p w14:paraId="0CE9931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97</w:t>
            </w:r>
          </w:p>
        </w:tc>
        <w:tc>
          <w:tcPr>
            <w:tcW w:w="803" w:type="dxa"/>
            <w:tcBorders>
              <w:top w:val="single" w:sz="6" w:space="0" w:color="auto"/>
              <w:left w:val="single" w:sz="6" w:space="0" w:color="auto"/>
              <w:bottom w:val="single" w:sz="6" w:space="0" w:color="auto"/>
              <w:right w:val="single" w:sz="6" w:space="0" w:color="auto"/>
            </w:tcBorders>
          </w:tcPr>
          <w:p w14:paraId="0CE9931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676</w:t>
            </w:r>
          </w:p>
        </w:tc>
        <w:tc>
          <w:tcPr>
            <w:tcW w:w="803" w:type="dxa"/>
            <w:tcBorders>
              <w:top w:val="single" w:sz="6" w:space="0" w:color="auto"/>
              <w:left w:val="single" w:sz="6" w:space="0" w:color="auto"/>
              <w:bottom w:val="single" w:sz="6" w:space="0" w:color="auto"/>
              <w:right w:val="single" w:sz="6" w:space="0" w:color="auto"/>
            </w:tcBorders>
          </w:tcPr>
          <w:p w14:paraId="0CE9931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925</w:t>
            </w:r>
          </w:p>
        </w:tc>
        <w:tc>
          <w:tcPr>
            <w:tcW w:w="803" w:type="dxa"/>
            <w:tcBorders>
              <w:top w:val="single" w:sz="6" w:space="0" w:color="auto"/>
              <w:left w:val="single" w:sz="6" w:space="0" w:color="auto"/>
              <w:bottom w:val="single" w:sz="6" w:space="0" w:color="auto"/>
              <w:right w:val="single" w:sz="6" w:space="0" w:color="auto"/>
            </w:tcBorders>
          </w:tcPr>
          <w:p w14:paraId="0CE9931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571</w:t>
            </w:r>
          </w:p>
        </w:tc>
        <w:tc>
          <w:tcPr>
            <w:tcW w:w="803" w:type="dxa"/>
            <w:tcBorders>
              <w:top w:val="single" w:sz="6" w:space="0" w:color="auto"/>
              <w:left w:val="single" w:sz="6" w:space="0" w:color="auto"/>
              <w:bottom w:val="single" w:sz="6" w:space="0" w:color="auto"/>
              <w:right w:val="single" w:sz="6" w:space="0" w:color="auto"/>
            </w:tcBorders>
          </w:tcPr>
          <w:p w14:paraId="0CE9931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367</w:t>
            </w:r>
          </w:p>
        </w:tc>
        <w:tc>
          <w:tcPr>
            <w:tcW w:w="803" w:type="dxa"/>
            <w:tcBorders>
              <w:top w:val="single" w:sz="6" w:space="0" w:color="auto"/>
              <w:left w:val="single" w:sz="6" w:space="0" w:color="auto"/>
              <w:bottom w:val="single" w:sz="6" w:space="0" w:color="auto"/>
              <w:right w:val="single" w:sz="6" w:space="0" w:color="auto"/>
            </w:tcBorders>
          </w:tcPr>
          <w:p w14:paraId="0CE9931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1319</w:t>
            </w:r>
          </w:p>
        </w:tc>
        <w:tc>
          <w:tcPr>
            <w:tcW w:w="803" w:type="dxa"/>
            <w:tcBorders>
              <w:top w:val="single" w:sz="6" w:space="0" w:color="auto"/>
              <w:left w:val="single" w:sz="6" w:space="0" w:color="auto"/>
              <w:bottom w:val="single" w:sz="6" w:space="0" w:color="auto"/>
              <w:right w:val="single" w:sz="6" w:space="0" w:color="auto"/>
            </w:tcBorders>
          </w:tcPr>
          <w:p w14:paraId="0CE9931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905</w:t>
            </w:r>
          </w:p>
        </w:tc>
        <w:tc>
          <w:tcPr>
            <w:tcW w:w="803" w:type="dxa"/>
            <w:tcBorders>
              <w:top w:val="single" w:sz="6" w:space="0" w:color="auto"/>
              <w:left w:val="single" w:sz="6" w:space="0" w:color="auto"/>
              <w:bottom w:val="single" w:sz="6" w:space="0" w:color="auto"/>
              <w:right w:val="single" w:sz="6" w:space="0" w:color="auto"/>
            </w:tcBorders>
          </w:tcPr>
          <w:p w14:paraId="0CE99317" w14:textId="7D590D63"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8968</w:t>
            </w:r>
          </w:p>
        </w:tc>
        <w:tc>
          <w:tcPr>
            <w:tcW w:w="803" w:type="dxa"/>
            <w:tcBorders>
              <w:top w:val="single" w:sz="6" w:space="0" w:color="auto"/>
              <w:left w:val="single" w:sz="6" w:space="0" w:color="auto"/>
              <w:bottom w:val="single" w:sz="6" w:space="0" w:color="auto"/>
              <w:right w:val="single" w:sz="6" w:space="0" w:color="auto"/>
            </w:tcBorders>
          </w:tcPr>
          <w:p w14:paraId="0CE99318" w14:textId="7FA80940"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364</w:t>
            </w:r>
          </w:p>
        </w:tc>
      </w:tr>
      <w:tr w:rsidR="0043751A" w:rsidRPr="00FA3A7F" w14:paraId="0CE99326"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1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1230</w:t>
            </w:r>
          </w:p>
        </w:tc>
        <w:tc>
          <w:tcPr>
            <w:tcW w:w="804" w:type="dxa"/>
            <w:tcBorders>
              <w:top w:val="single" w:sz="6" w:space="0" w:color="auto"/>
              <w:left w:val="single" w:sz="6" w:space="0" w:color="auto"/>
              <w:bottom w:val="single" w:sz="6" w:space="0" w:color="auto"/>
              <w:right w:val="single" w:sz="6" w:space="0" w:color="auto"/>
            </w:tcBorders>
          </w:tcPr>
          <w:p w14:paraId="0CE9931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2408</w:t>
            </w:r>
          </w:p>
        </w:tc>
        <w:tc>
          <w:tcPr>
            <w:tcW w:w="804" w:type="dxa"/>
            <w:tcBorders>
              <w:top w:val="single" w:sz="6" w:space="0" w:color="auto"/>
              <w:left w:val="single" w:sz="6" w:space="0" w:color="auto"/>
              <w:bottom w:val="single" w:sz="6" w:space="0" w:color="auto"/>
              <w:right w:val="single" w:sz="6" w:space="0" w:color="auto"/>
            </w:tcBorders>
          </w:tcPr>
          <w:p w14:paraId="0CE9931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762</w:t>
            </w:r>
          </w:p>
        </w:tc>
        <w:tc>
          <w:tcPr>
            <w:tcW w:w="803" w:type="dxa"/>
            <w:tcBorders>
              <w:top w:val="single" w:sz="6" w:space="0" w:color="auto"/>
              <w:left w:val="single" w:sz="6" w:space="0" w:color="auto"/>
              <w:bottom w:val="single" w:sz="6" w:space="0" w:color="auto"/>
              <w:right w:val="single" w:sz="6" w:space="0" w:color="auto"/>
            </w:tcBorders>
          </w:tcPr>
          <w:p w14:paraId="0CE9931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109</w:t>
            </w:r>
          </w:p>
        </w:tc>
        <w:tc>
          <w:tcPr>
            <w:tcW w:w="803" w:type="dxa"/>
            <w:tcBorders>
              <w:top w:val="single" w:sz="6" w:space="0" w:color="auto"/>
              <w:left w:val="single" w:sz="6" w:space="0" w:color="auto"/>
              <w:bottom w:val="single" w:sz="6" w:space="0" w:color="auto"/>
              <w:right w:val="single" w:sz="6" w:space="0" w:color="auto"/>
            </w:tcBorders>
          </w:tcPr>
          <w:p w14:paraId="0CE9931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706</w:t>
            </w:r>
          </w:p>
        </w:tc>
        <w:tc>
          <w:tcPr>
            <w:tcW w:w="803" w:type="dxa"/>
            <w:tcBorders>
              <w:top w:val="single" w:sz="6" w:space="0" w:color="auto"/>
              <w:left w:val="single" w:sz="6" w:space="0" w:color="auto"/>
              <w:bottom w:val="single" w:sz="6" w:space="0" w:color="auto"/>
              <w:right w:val="single" w:sz="6" w:space="0" w:color="auto"/>
            </w:tcBorders>
          </w:tcPr>
          <w:p w14:paraId="0CE9931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911</w:t>
            </w:r>
          </w:p>
        </w:tc>
        <w:tc>
          <w:tcPr>
            <w:tcW w:w="803" w:type="dxa"/>
            <w:tcBorders>
              <w:top w:val="single" w:sz="6" w:space="0" w:color="auto"/>
              <w:left w:val="single" w:sz="6" w:space="0" w:color="auto"/>
              <w:bottom w:val="single" w:sz="6" w:space="0" w:color="auto"/>
              <w:right w:val="single" w:sz="6" w:space="0" w:color="auto"/>
            </w:tcBorders>
          </w:tcPr>
          <w:p w14:paraId="0CE9932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555</w:t>
            </w:r>
          </w:p>
        </w:tc>
        <w:tc>
          <w:tcPr>
            <w:tcW w:w="803" w:type="dxa"/>
            <w:tcBorders>
              <w:top w:val="single" w:sz="6" w:space="0" w:color="auto"/>
              <w:left w:val="single" w:sz="6" w:space="0" w:color="auto"/>
              <w:bottom w:val="single" w:sz="6" w:space="0" w:color="auto"/>
              <w:right w:val="single" w:sz="6" w:space="0" w:color="auto"/>
            </w:tcBorders>
          </w:tcPr>
          <w:p w14:paraId="0CE9932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413</w:t>
            </w:r>
          </w:p>
        </w:tc>
        <w:tc>
          <w:tcPr>
            <w:tcW w:w="803" w:type="dxa"/>
            <w:tcBorders>
              <w:top w:val="single" w:sz="6" w:space="0" w:color="auto"/>
              <w:left w:val="single" w:sz="6" w:space="0" w:color="auto"/>
              <w:bottom w:val="single" w:sz="6" w:space="0" w:color="auto"/>
              <w:right w:val="single" w:sz="6" w:space="0" w:color="auto"/>
            </w:tcBorders>
          </w:tcPr>
          <w:p w14:paraId="0CE9932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1458</w:t>
            </w:r>
          </w:p>
        </w:tc>
        <w:tc>
          <w:tcPr>
            <w:tcW w:w="803" w:type="dxa"/>
            <w:tcBorders>
              <w:top w:val="single" w:sz="6" w:space="0" w:color="auto"/>
              <w:left w:val="single" w:sz="6" w:space="0" w:color="auto"/>
              <w:bottom w:val="single" w:sz="6" w:space="0" w:color="auto"/>
              <w:right w:val="single" w:sz="6" w:space="0" w:color="auto"/>
            </w:tcBorders>
          </w:tcPr>
          <w:p w14:paraId="0CE9932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588</w:t>
            </w:r>
          </w:p>
        </w:tc>
        <w:tc>
          <w:tcPr>
            <w:tcW w:w="803" w:type="dxa"/>
            <w:tcBorders>
              <w:top w:val="single" w:sz="6" w:space="0" w:color="auto"/>
              <w:left w:val="single" w:sz="6" w:space="0" w:color="auto"/>
              <w:bottom w:val="single" w:sz="6" w:space="0" w:color="auto"/>
              <w:right w:val="single" w:sz="6" w:space="0" w:color="auto"/>
            </w:tcBorders>
          </w:tcPr>
          <w:p w14:paraId="0CE99324" w14:textId="6FFFD2D1"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9478</w:t>
            </w:r>
          </w:p>
        </w:tc>
        <w:tc>
          <w:tcPr>
            <w:tcW w:w="803" w:type="dxa"/>
            <w:tcBorders>
              <w:top w:val="single" w:sz="6" w:space="0" w:color="auto"/>
              <w:left w:val="single" w:sz="6" w:space="0" w:color="auto"/>
              <w:bottom w:val="single" w:sz="6" w:space="0" w:color="auto"/>
              <w:right w:val="single" w:sz="6" w:space="0" w:color="auto"/>
            </w:tcBorders>
          </w:tcPr>
          <w:p w14:paraId="0CE99325" w14:textId="77777777" w:rsidR="0043751A" w:rsidRPr="00FA3A7F" w:rsidRDefault="0043751A" w:rsidP="00DE640B">
            <w:pPr>
              <w:pStyle w:val="Tabletext"/>
              <w:jc w:val="center"/>
              <w:rPr>
                <w:rFonts w:eastAsia="MS Mincho"/>
                <w:sz w:val="20"/>
                <w:lang w:eastAsia="ja-JP"/>
              </w:rPr>
            </w:pPr>
          </w:p>
        </w:tc>
      </w:tr>
      <w:tr w:rsidR="0043751A" w:rsidRPr="00FA3A7F" w14:paraId="0CE99333"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2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1380</w:t>
            </w:r>
          </w:p>
        </w:tc>
        <w:tc>
          <w:tcPr>
            <w:tcW w:w="804" w:type="dxa"/>
            <w:tcBorders>
              <w:top w:val="single" w:sz="6" w:space="0" w:color="auto"/>
              <w:left w:val="single" w:sz="6" w:space="0" w:color="auto"/>
              <w:bottom w:val="single" w:sz="6" w:space="0" w:color="auto"/>
              <w:right w:val="single" w:sz="6" w:space="0" w:color="auto"/>
            </w:tcBorders>
          </w:tcPr>
          <w:p w14:paraId="0CE9932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2363</w:t>
            </w:r>
          </w:p>
        </w:tc>
        <w:tc>
          <w:tcPr>
            <w:tcW w:w="804" w:type="dxa"/>
            <w:tcBorders>
              <w:top w:val="single" w:sz="6" w:space="0" w:color="auto"/>
              <w:left w:val="single" w:sz="6" w:space="0" w:color="auto"/>
              <w:bottom w:val="single" w:sz="6" w:space="0" w:color="auto"/>
              <w:right w:val="single" w:sz="6" w:space="0" w:color="auto"/>
            </w:tcBorders>
          </w:tcPr>
          <w:p w14:paraId="0CE9932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686</w:t>
            </w:r>
          </w:p>
        </w:tc>
        <w:tc>
          <w:tcPr>
            <w:tcW w:w="803" w:type="dxa"/>
            <w:tcBorders>
              <w:top w:val="single" w:sz="6" w:space="0" w:color="auto"/>
              <w:left w:val="single" w:sz="6" w:space="0" w:color="auto"/>
              <w:bottom w:val="single" w:sz="6" w:space="0" w:color="auto"/>
              <w:right w:val="single" w:sz="6" w:space="0" w:color="auto"/>
            </w:tcBorders>
          </w:tcPr>
          <w:p w14:paraId="0CE9932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124</w:t>
            </w:r>
          </w:p>
        </w:tc>
        <w:tc>
          <w:tcPr>
            <w:tcW w:w="803" w:type="dxa"/>
            <w:tcBorders>
              <w:top w:val="single" w:sz="6" w:space="0" w:color="auto"/>
              <w:left w:val="single" w:sz="6" w:space="0" w:color="auto"/>
              <w:bottom w:val="single" w:sz="6" w:space="0" w:color="auto"/>
              <w:right w:val="single" w:sz="6" w:space="0" w:color="auto"/>
            </w:tcBorders>
          </w:tcPr>
          <w:p w14:paraId="0CE9932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735</w:t>
            </w:r>
          </w:p>
        </w:tc>
        <w:tc>
          <w:tcPr>
            <w:tcW w:w="803" w:type="dxa"/>
            <w:tcBorders>
              <w:top w:val="single" w:sz="6" w:space="0" w:color="auto"/>
              <w:left w:val="single" w:sz="6" w:space="0" w:color="auto"/>
              <w:bottom w:val="single" w:sz="6" w:space="0" w:color="auto"/>
              <w:right w:val="single" w:sz="6" w:space="0" w:color="auto"/>
            </w:tcBorders>
          </w:tcPr>
          <w:p w14:paraId="0CE9932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901</w:t>
            </w:r>
          </w:p>
        </w:tc>
        <w:tc>
          <w:tcPr>
            <w:tcW w:w="803" w:type="dxa"/>
            <w:tcBorders>
              <w:top w:val="single" w:sz="6" w:space="0" w:color="auto"/>
              <w:left w:val="single" w:sz="6" w:space="0" w:color="auto"/>
              <w:bottom w:val="single" w:sz="6" w:space="0" w:color="auto"/>
              <w:right w:val="single" w:sz="6" w:space="0" w:color="auto"/>
            </w:tcBorders>
          </w:tcPr>
          <w:p w14:paraId="0CE9932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538</w:t>
            </w:r>
          </w:p>
        </w:tc>
        <w:tc>
          <w:tcPr>
            <w:tcW w:w="803" w:type="dxa"/>
            <w:tcBorders>
              <w:top w:val="single" w:sz="6" w:space="0" w:color="auto"/>
              <w:left w:val="single" w:sz="6" w:space="0" w:color="auto"/>
              <w:bottom w:val="single" w:sz="6" w:space="0" w:color="auto"/>
              <w:right w:val="single" w:sz="6" w:space="0" w:color="auto"/>
            </w:tcBorders>
          </w:tcPr>
          <w:p w14:paraId="0CE9932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422</w:t>
            </w:r>
          </w:p>
        </w:tc>
        <w:tc>
          <w:tcPr>
            <w:tcW w:w="803" w:type="dxa"/>
            <w:tcBorders>
              <w:top w:val="single" w:sz="6" w:space="0" w:color="auto"/>
              <w:left w:val="single" w:sz="6" w:space="0" w:color="auto"/>
              <w:bottom w:val="single" w:sz="6" w:space="0" w:color="auto"/>
              <w:right w:val="single" w:sz="6" w:space="0" w:color="auto"/>
            </w:tcBorders>
          </w:tcPr>
          <w:p w14:paraId="0CE9932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1598</w:t>
            </w:r>
          </w:p>
        </w:tc>
        <w:tc>
          <w:tcPr>
            <w:tcW w:w="803" w:type="dxa"/>
            <w:tcBorders>
              <w:top w:val="single" w:sz="6" w:space="0" w:color="auto"/>
              <w:left w:val="single" w:sz="6" w:space="0" w:color="auto"/>
              <w:bottom w:val="single" w:sz="6" w:space="0" w:color="auto"/>
              <w:right w:val="single" w:sz="6" w:space="0" w:color="auto"/>
            </w:tcBorders>
          </w:tcPr>
          <w:p w14:paraId="0CE9933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255</w:t>
            </w:r>
          </w:p>
        </w:tc>
        <w:tc>
          <w:tcPr>
            <w:tcW w:w="803" w:type="dxa"/>
            <w:tcBorders>
              <w:top w:val="single" w:sz="6" w:space="0" w:color="auto"/>
              <w:left w:val="single" w:sz="6" w:space="0" w:color="auto"/>
              <w:bottom w:val="single" w:sz="6" w:space="0" w:color="auto"/>
              <w:right w:val="single" w:sz="6" w:space="0" w:color="auto"/>
            </w:tcBorders>
          </w:tcPr>
          <w:p w14:paraId="0CE99331" w14:textId="091B1CE0"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9826</w:t>
            </w:r>
          </w:p>
        </w:tc>
        <w:tc>
          <w:tcPr>
            <w:tcW w:w="803" w:type="dxa"/>
            <w:tcBorders>
              <w:top w:val="single" w:sz="6" w:space="0" w:color="auto"/>
              <w:left w:val="single" w:sz="6" w:space="0" w:color="auto"/>
              <w:bottom w:val="single" w:sz="6" w:space="0" w:color="auto"/>
              <w:right w:val="single" w:sz="6" w:space="0" w:color="auto"/>
            </w:tcBorders>
          </w:tcPr>
          <w:p w14:paraId="0CE99332" w14:textId="77777777" w:rsidR="0043751A" w:rsidRPr="00FA3A7F" w:rsidRDefault="0043751A" w:rsidP="00DE640B">
            <w:pPr>
              <w:pStyle w:val="Tabletext"/>
              <w:jc w:val="center"/>
              <w:rPr>
                <w:rFonts w:eastAsia="MS Mincho"/>
                <w:sz w:val="20"/>
                <w:lang w:eastAsia="ja-JP"/>
              </w:rPr>
            </w:pPr>
          </w:p>
        </w:tc>
      </w:tr>
      <w:tr w:rsidR="0043751A" w:rsidRPr="00FA3A7F" w14:paraId="0CE99340"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3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1486</w:t>
            </w:r>
          </w:p>
        </w:tc>
        <w:tc>
          <w:tcPr>
            <w:tcW w:w="804" w:type="dxa"/>
            <w:tcBorders>
              <w:top w:val="single" w:sz="6" w:space="0" w:color="auto"/>
              <w:left w:val="single" w:sz="6" w:space="0" w:color="auto"/>
              <w:bottom w:val="single" w:sz="6" w:space="0" w:color="auto"/>
              <w:right w:val="single" w:sz="6" w:space="0" w:color="auto"/>
            </w:tcBorders>
          </w:tcPr>
          <w:p w14:paraId="0CE9933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2322</w:t>
            </w:r>
          </w:p>
        </w:tc>
        <w:tc>
          <w:tcPr>
            <w:tcW w:w="804" w:type="dxa"/>
            <w:tcBorders>
              <w:top w:val="single" w:sz="6" w:space="0" w:color="auto"/>
              <w:left w:val="single" w:sz="6" w:space="0" w:color="auto"/>
              <w:bottom w:val="single" w:sz="6" w:space="0" w:color="auto"/>
              <w:right w:val="single" w:sz="6" w:space="0" w:color="auto"/>
            </w:tcBorders>
          </w:tcPr>
          <w:p w14:paraId="0CE9933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615</w:t>
            </w:r>
          </w:p>
        </w:tc>
        <w:tc>
          <w:tcPr>
            <w:tcW w:w="803" w:type="dxa"/>
            <w:tcBorders>
              <w:top w:val="single" w:sz="6" w:space="0" w:color="auto"/>
              <w:left w:val="single" w:sz="6" w:space="0" w:color="auto"/>
              <w:bottom w:val="single" w:sz="6" w:space="0" w:color="auto"/>
              <w:right w:val="single" w:sz="6" w:space="0" w:color="auto"/>
            </w:tcBorders>
          </w:tcPr>
          <w:p w14:paraId="0CE9933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139</w:t>
            </w:r>
          </w:p>
        </w:tc>
        <w:tc>
          <w:tcPr>
            <w:tcW w:w="803" w:type="dxa"/>
            <w:tcBorders>
              <w:top w:val="single" w:sz="6" w:space="0" w:color="auto"/>
              <w:left w:val="single" w:sz="6" w:space="0" w:color="auto"/>
              <w:bottom w:val="single" w:sz="6" w:space="0" w:color="auto"/>
              <w:right w:val="single" w:sz="6" w:space="0" w:color="auto"/>
            </w:tcBorders>
          </w:tcPr>
          <w:p w14:paraId="0CE9933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762</w:t>
            </w:r>
          </w:p>
        </w:tc>
        <w:tc>
          <w:tcPr>
            <w:tcW w:w="803" w:type="dxa"/>
            <w:tcBorders>
              <w:top w:val="single" w:sz="6" w:space="0" w:color="auto"/>
              <w:left w:val="single" w:sz="6" w:space="0" w:color="auto"/>
              <w:bottom w:val="single" w:sz="6" w:space="0" w:color="auto"/>
              <w:right w:val="single" w:sz="6" w:space="0" w:color="auto"/>
            </w:tcBorders>
          </w:tcPr>
          <w:p w14:paraId="0CE9933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887</w:t>
            </w:r>
          </w:p>
        </w:tc>
        <w:tc>
          <w:tcPr>
            <w:tcW w:w="803" w:type="dxa"/>
            <w:tcBorders>
              <w:top w:val="single" w:sz="6" w:space="0" w:color="auto"/>
              <w:left w:val="single" w:sz="6" w:space="0" w:color="auto"/>
              <w:bottom w:val="single" w:sz="6" w:space="0" w:color="auto"/>
              <w:right w:val="single" w:sz="6" w:space="0" w:color="auto"/>
            </w:tcBorders>
          </w:tcPr>
          <w:p w14:paraId="0CE9933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513</w:t>
            </w:r>
          </w:p>
        </w:tc>
        <w:tc>
          <w:tcPr>
            <w:tcW w:w="803" w:type="dxa"/>
            <w:tcBorders>
              <w:top w:val="single" w:sz="6" w:space="0" w:color="auto"/>
              <w:left w:val="single" w:sz="6" w:space="0" w:color="auto"/>
              <w:bottom w:val="single" w:sz="6" w:space="0" w:color="auto"/>
              <w:right w:val="single" w:sz="6" w:space="0" w:color="auto"/>
            </w:tcBorders>
          </w:tcPr>
          <w:p w14:paraId="0CE9933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413</w:t>
            </w:r>
          </w:p>
        </w:tc>
        <w:tc>
          <w:tcPr>
            <w:tcW w:w="803" w:type="dxa"/>
            <w:tcBorders>
              <w:top w:val="single" w:sz="6" w:space="0" w:color="auto"/>
              <w:left w:val="single" w:sz="6" w:space="0" w:color="auto"/>
              <w:bottom w:val="single" w:sz="6" w:space="0" w:color="auto"/>
              <w:right w:val="single" w:sz="6" w:space="0" w:color="auto"/>
            </w:tcBorders>
          </w:tcPr>
          <w:p w14:paraId="0CE9933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1749</w:t>
            </w:r>
          </w:p>
        </w:tc>
        <w:tc>
          <w:tcPr>
            <w:tcW w:w="803" w:type="dxa"/>
            <w:tcBorders>
              <w:top w:val="single" w:sz="6" w:space="0" w:color="auto"/>
              <w:left w:val="single" w:sz="6" w:space="0" w:color="auto"/>
              <w:bottom w:val="single" w:sz="6" w:space="0" w:color="auto"/>
              <w:right w:val="single" w:sz="6" w:space="0" w:color="auto"/>
            </w:tcBorders>
          </w:tcPr>
          <w:p w14:paraId="0CE9933D" w14:textId="4768249F"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73</w:t>
            </w:r>
          </w:p>
        </w:tc>
        <w:tc>
          <w:tcPr>
            <w:tcW w:w="803" w:type="dxa"/>
            <w:tcBorders>
              <w:top w:val="single" w:sz="6" w:space="0" w:color="auto"/>
              <w:left w:val="single" w:sz="6" w:space="0" w:color="auto"/>
              <w:bottom w:val="single" w:sz="6" w:space="0" w:color="auto"/>
              <w:right w:val="single" w:sz="6" w:space="0" w:color="auto"/>
            </w:tcBorders>
          </w:tcPr>
          <w:p w14:paraId="0CE9933E" w14:textId="68313F8B"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9925</w:t>
            </w:r>
          </w:p>
        </w:tc>
        <w:tc>
          <w:tcPr>
            <w:tcW w:w="803" w:type="dxa"/>
            <w:tcBorders>
              <w:top w:val="single" w:sz="6" w:space="0" w:color="auto"/>
              <w:left w:val="single" w:sz="6" w:space="0" w:color="auto"/>
              <w:bottom w:val="single" w:sz="6" w:space="0" w:color="auto"/>
              <w:right w:val="single" w:sz="6" w:space="0" w:color="auto"/>
            </w:tcBorders>
          </w:tcPr>
          <w:p w14:paraId="0CE9933F" w14:textId="77777777" w:rsidR="0043751A" w:rsidRPr="00FA3A7F" w:rsidRDefault="0043751A" w:rsidP="00DE640B">
            <w:pPr>
              <w:pStyle w:val="Tabletext"/>
              <w:jc w:val="center"/>
              <w:rPr>
                <w:rFonts w:eastAsia="MS Mincho"/>
                <w:sz w:val="20"/>
                <w:lang w:eastAsia="ja-JP"/>
              </w:rPr>
            </w:pPr>
          </w:p>
        </w:tc>
      </w:tr>
      <w:tr w:rsidR="0043751A" w:rsidRPr="00FA3A7F" w14:paraId="0CE9934D"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4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1591</w:t>
            </w:r>
          </w:p>
        </w:tc>
        <w:tc>
          <w:tcPr>
            <w:tcW w:w="804" w:type="dxa"/>
            <w:tcBorders>
              <w:top w:val="single" w:sz="6" w:space="0" w:color="auto"/>
              <w:left w:val="single" w:sz="6" w:space="0" w:color="auto"/>
              <w:bottom w:val="single" w:sz="6" w:space="0" w:color="auto"/>
              <w:right w:val="single" w:sz="6" w:space="0" w:color="auto"/>
            </w:tcBorders>
          </w:tcPr>
          <w:p w14:paraId="0CE9934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2287</w:t>
            </w:r>
          </w:p>
        </w:tc>
        <w:tc>
          <w:tcPr>
            <w:tcW w:w="804" w:type="dxa"/>
            <w:tcBorders>
              <w:top w:val="single" w:sz="6" w:space="0" w:color="auto"/>
              <w:left w:val="single" w:sz="6" w:space="0" w:color="auto"/>
              <w:bottom w:val="single" w:sz="6" w:space="0" w:color="auto"/>
              <w:right w:val="single" w:sz="6" w:space="0" w:color="auto"/>
            </w:tcBorders>
          </w:tcPr>
          <w:p w14:paraId="0CE9934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540</w:t>
            </w:r>
          </w:p>
        </w:tc>
        <w:tc>
          <w:tcPr>
            <w:tcW w:w="803" w:type="dxa"/>
            <w:tcBorders>
              <w:top w:val="single" w:sz="6" w:space="0" w:color="auto"/>
              <w:left w:val="single" w:sz="6" w:space="0" w:color="auto"/>
              <w:bottom w:val="single" w:sz="6" w:space="0" w:color="auto"/>
              <w:right w:val="single" w:sz="6" w:space="0" w:color="auto"/>
            </w:tcBorders>
          </w:tcPr>
          <w:p w14:paraId="0CE9934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158</w:t>
            </w:r>
          </w:p>
        </w:tc>
        <w:tc>
          <w:tcPr>
            <w:tcW w:w="803" w:type="dxa"/>
            <w:tcBorders>
              <w:top w:val="single" w:sz="6" w:space="0" w:color="auto"/>
              <w:left w:val="single" w:sz="6" w:space="0" w:color="auto"/>
              <w:bottom w:val="single" w:sz="6" w:space="0" w:color="auto"/>
              <w:right w:val="single" w:sz="6" w:space="0" w:color="auto"/>
            </w:tcBorders>
          </w:tcPr>
          <w:p w14:paraId="0CE9934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789</w:t>
            </w:r>
          </w:p>
        </w:tc>
        <w:tc>
          <w:tcPr>
            <w:tcW w:w="803" w:type="dxa"/>
            <w:tcBorders>
              <w:top w:val="single" w:sz="6" w:space="0" w:color="auto"/>
              <w:left w:val="single" w:sz="6" w:space="0" w:color="auto"/>
              <w:bottom w:val="single" w:sz="6" w:space="0" w:color="auto"/>
              <w:right w:val="single" w:sz="6" w:space="0" w:color="auto"/>
            </w:tcBorders>
          </w:tcPr>
          <w:p w14:paraId="0CE9934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875</w:t>
            </w:r>
          </w:p>
        </w:tc>
        <w:tc>
          <w:tcPr>
            <w:tcW w:w="803" w:type="dxa"/>
            <w:tcBorders>
              <w:top w:val="single" w:sz="6" w:space="0" w:color="auto"/>
              <w:left w:val="single" w:sz="6" w:space="0" w:color="auto"/>
              <w:bottom w:val="single" w:sz="6" w:space="0" w:color="auto"/>
              <w:right w:val="single" w:sz="6" w:space="0" w:color="auto"/>
            </w:tcBorders>
          </w:tcPr>
          <w:p w14:paraId="0CE9934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500</w:t>
            </w:r>
          </w:p>
        </w:tc>
        <w:tc>
          <w:tcPr>
            <w:tcW w:w="803" w:type="dxa"/>
            <w:tcBorders>
              <w:top w:val="single" w:sz="6" w:space="0" w:color="auto"/>
              <w:left w:val="single" w:sz="6" w:space="0" w:color="auto"/>
              <w:bottom w:val="single" w:sz="6" w:space="0" w:color="auto"/>
              <w:right w:val="single" w:sz="6" w:space="0" w:color="auto"/>
            </w:tcBorders>
          </w:tcPr>
          <w:p w14:paraId="0CE9934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422</w:t>
            </w:r>
          </w:p>
        </w:tc>
        <w:tc>
          <w:tcPr>
            <w:tcW w:w="803" w:type="dxa"/>
            <w:tcBorders>
              <w:top w:val="single" w:sz="6" w:space="0" w:color="auto"/>
              <w:left w:val="single" w:sz="6" w:space="0" w:color="auto"/>
              <w:bottom w:val="single" w:sz="6" w:space="0" w:color="auto"/>
              <w:right w:val="single" w:sz="6" w:space="0" w:color="auto"/>
            </w:tcBorders>
          </w:tcPr>
          <w:p w14:paraId="0CE9934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1894</w:t>
            </w:r>
          </w:p>
        </w:tc>
        <w:tc>
          <w:tcPr>
            <w:tcW w:w="803" w:type="dxa"/>
            <w:tcBorders>
              <w:top w:val="single" w:sz="6" w:space="0" w:color="auto"/>
              <w:left w:val="single" w:sz="6" w:space="0" w:color="auto"/>
              <w:bottom w:val="single" w:sz="6" w:space="0" w:color="auto"/>
              <w:right w:val="single" w:sz="6" w:space="0" w:color="auto"/>
            </w:tcBorders>
          </w:tcPr>
          <w:p w14:paraId="0CE9934A" w14:textId="3B00E5A6"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457</w:t>
            </w:r>
          </w:p>
        </w:tc>
        <w:tc>
          <w:tcPr>
            <w:tcW w:w="803" w:type="dxa"/>
            <w:tcBorders>
              <w:top w:val="single" w:sz="6" w:space="0" w:color="auto"/>
              <w:left w:val="single" w:sz="6" w:space="0" w:color="auto"/>
              <w:bottom w:val="single" w:sz="6" w:space="0" w:color="auto"/>
              <w:right w:val="single" w:sz="6" w:space="0" w:color="auto"/>
            </w:tcBorders>
          </w:tcPr>
          <w:p w14:paraId="0CE9934B" w14:textId="26A9E49E"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9752</w:t>
            </w:r>
          </w:p>
        </w:tc>
        <w:tc>
          <w:tcPr>
            <w:tcW w:w="803" w:type="dxa"/>
            <w:tcBorders>
              <w:top w:val="single" w:sz="6" w:space="0" w:color="auto"/>
              <w:left w:val="single" w:sz="6" w:space="0" w:color="auto"/>
              <w:bottom w:val="single" w:sz="6" w:space="0" w:color="auto"/>
              <w:right w:val="single" w:sz="6" w:space="0" w:color="auto"/>
            </w:tcBorders>
          </w:tcPr>
          <w:p w14:paraId="0CE9934C" w14:textId="77777777" w:rsidR="0043751A" w:rsidRPr="00FA3A7F" w:rsidRDefault="0043751A" w:rsidP="00DE640B">
            <w:pPr>
              <w:pStyle w:val="Tabletext"/>
              <w:jc w:val="center"/>
              <w:rPr>
                <w:rFonts w:eastAsia="MS Mincho"/>
                <w:sz w:val="20"/>
                <w:lang w:eastAsia="ja-JP"/>
              </w:rPr>
            </w:pPr>
          </w:p>
        </w:tc>
      </w:tr>
      <w:tr w:rsidR="0043751A" w:rsidRPr="00FA3A7F" w14:paraId="0CE9935A"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4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1681</w:t>
            </w:r>
          </w:p>
        </w:tc>
        <w:tc>
          <w:tcPr>
            <w:tcW w:w="804" w:type="dxa"/>
            <w:tcBorders>
              <w:top w:val="single" w:sz="6" w:space="0" w:color="auto"/>
              <w:left w:val="single" w:sz="6" w:space="0" w:color="auto"/>
              <w:bottom w:val="single" w:sz="6" w:space="0" w:color="auto"/>
              <w:right w:val="single" w:sz="6" w:space="0" w:color="auto"/>
            </w:tcBorders>
          </w:tcPr>
          <w:p w14:paraId="0CE9934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2243</w:t>
            </w:r>
          </w:p>
        </w:tc>
        <w:tc>
          <w:tcPr>
            <w:tcW w:w="804" w:type="dxa"/>
            <w:tcBorders>
              <w:top w:val="single" w:sz="6" w:space="0" w:color="auto"/>
              <w:left w:val="single" w:sz="6" w:space="0" w:color="auto"/>
              <w:bottom w:val="single" w:sz="6" w:space="0" w:color="auto"/>
              <w:right w:val="single" w:sz="6" w:space="0" w:color="auto"/>
            </w:tcBorders>
          </w:tcPr>
          <w:p w14:paraId="0CE9935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477</w:t>
            </w:r>
          </w:p>
        </w:tc>
        <w:tc>
          <w:tcPr>
            <w:tcW w:w="803" w:type="dxa"/>
            <w:tcBorders>
              <w:top w:val="single" w:sz="6" w:space="0" w:color="auto"/>
              <w:left w:val="single" w:sz="6" w:space="0" w:color="auto"/>
              <w:bottom w:val="single" w:sz="6" w:space="0" w:color="auto"/>
              <w:right w:val="single" w:sz="6" w:space="0" w:color="auto"/>
            </w:tcBorders>
          </w:tcPr>
          <w:p w14:paraId="0CE9935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178</w:t>
            </w:r>
          </w:p>
        </w:tc>
        <w:tc>
          <w:tcPr>
            <w:tcW w:w="803" w:type="dxa"/>
            <w:tcBorders>
              <w:top w:val="single" w:sz="6" w:space="0" w:color="auto"/>
              <w:left w:val="single" w:sz="6" w:space="0" w:color="auto"/>
              <w:bottom w:val="single" w:sz="6" w:space="0" w:color="auto"/>
              <w:right w:val="single" w:sz="6" w:space="0" w:color="auto"/>
            </w:tcBorders>
          </w:tcPr>
          <w:p w14:paraId="0CE9935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814</w:t>
            </w:r>
          </w:p>
        </w:tc>
        <w:tc>
          <w:tcPr>
            <w:tcW w:w="803" w:type="dxa"/>
            <w:tcBorders>
              <w:top w:val="single" w:sz="6" w:space="0" w:color="auto"/>
              <w:left w:val="single" w:sz="6" w:space="0" w:color="auto"/>
              <w:bottom w:val="single" w:sz="6" w:space="0" w:color="auto"/>
              <w:right w:val="single" w:sz="6" w:space="0" w:color="auto"/>
            </w:tcBorders>
          </w:tcPr>
          <w:p w14:paraId="0CE9935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857</w:t>
            </w:r>
          </w:p>
        </w:tc>
        <w:tc>
          <w:tcPr>
            <w:tcW w:w="803" w:type="dxa"/>
            <w:tcBorders>
              <w:top w:val="single" w:sz="6" w:space="0" w:color="auto"/>
              <w:left w:val="single" w:sz="6" w:space="0" w:color="auto"/>
              <w:bottom w:val="single" w:sz="6" w:space="0" w:color="auto"/>
              <w:right w:val="single" w:sz="6" w:space="0" w:color="auto"/>
            </w:tcBorders>
          </w:tcPr>
          <w:p w14:paraId="0CE9935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483</w:t>
            </w:r>
          </w:p>
        </w:tc>
        <w:tc>
          <w:tcPr>
            <w:tcW w:w="803" w:type="dxa"/>
            <w:tcBorders>
              <w:top w:val="single" w:sz="6" w:space="0" w:color="auto"/>
              <w:left w:val="single" w:sz="6" w:space="0" w:color="auto"/>
              <w:bottom w:val="single" w:sz="6" w:space="0" w:color="auto"/>
              <w:right w:val="single" w:sz="6" w:space="0" w:color="auto"/>
            </w:tcBorders>
          </w:tcPr>
          <w:p w14:paraId="0CE9935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426</w:t>
            </w:r>
          </w:p>
        </w:tc>
        <w:tc>
          <w:tcPr>
            <w:tcW w:w="803" w:type="dxa"/>
            <w:tcBorders>
              <w:top w:val="single" w:sz="6" w:space="0" w:color="auto"/>
              <w:left w:val="single" w:sz="6" w:space="0" w:color="auto"/>
              <w:bottom w:val="single" w:sz="6" w:space="0" w:color="auto"/>
              <w:right w:val="single" w:sz="6" w:space="0" w:color="auto"/>
            </w:tcBorders>
          </w:tcPr>
          <w:p w14:paraId="0CE9935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2039</w:t>
            </w:r>
          </w:p>
        </w:tc>
        <w:tc>
          <w:tcPr>
            <w:tcW w:w="803" w:type="dxa"/>
            <w:tcBorders>
              <w:top w:val="single" w:sz="6" w:space="0" w:color="auto"/>
              <w:left w:val="single" w:sz="6" w:space="0" w:color="auto"/>
              <w:bottom w:val="single" w:sz="6" w:space="0" w:color="auto"/>
              <w:right w:val="single" w:sz="6" w:space="0" w:color="auto"/>
            </w:tcBorders>
          </w:tcPr>
          <w:p w14:paraId="0CE99357" w14:textId="68BA8C7D"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852</w:t>
            </w:r>
          </w:p>
        </w:tc>
        <w:tc>
          <w:tcPr>
            <w:tcW w:w="803" w:type="dxa"/>
            <w:tcBorders>
              <w:top w:val="single" w:sz="6" w:space="0" w:color="auto"/>
              <w:left w:val="single" w:sz="6" w:space="0" w:color="auto"/>
              <w:bottom w:val="single" w:sz="6" w:space="0" w:color="auto"/>
              <w:right w:val="single" w:sz="6" w:space="0" w:color="auto"/>
            </w:tcBorders>
          </w:tcPr>
          <w:p w14:paraId="0CE99358" w14:textId="42C4C26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9318</w:t>
            </w:r>
          </w:p>
        </w:tc>
        <w:tc>
          <w:tcPr>
            <w:tcW w:w="803" w:type="dxa"/>
            <w:tcBorders>
              <w:top w:val="single" w:sz="6" w:space="0" w:color="auto"/>
              <w:left w:val="single" w:sz="6" w:space="0" w:color="auto"/>
              <w:bottom w:val="single" w:sz="6" w:space="0" w:color="auto"/>
              <w:right w:val="single" w:sz="6" w:space="0" w:color="auto"/>
            </w:tcBorders>
          </w:tcPr>
          <w:p w14:paraId="0CE99359" w14:textId="77777777" w:rsidR="0043751A" w:rsidRPr="00FA3A7F" w:rsidRDefault="0043751A" w:rsidP="00DE640B">
            <w:pPr>
              <w:pStyle w:val="Tabletext"/>
              <w:jc w:val="center"/>
              <w:rPr>
                <w:rFonts w:eastAsia="MS Mincho"/>
                <w:sz w:val="20"/>
                <w:lang w:eastAsia="ja-JP"/>
              </w:rPr>
            </w:pPr>
          </w:p>
        </w:tc>
      </w:tr>
      <w:tr w:rsidR="0043751A" w:rsidRPr="00FA3A7F" w14:paraId="0CE99367"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5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1763</w:t>
            </w:r>
          </w:p>
        </w:tc>
        <w:tc>
          <w:tcPr>
            <w:tcW w:w="804" w:type="dxa"/>
            <w:tcBorders>
              <w:top w:val="single" w:sz="6" w:space="0" w:color="auto"/>
              <w:left w:val="single" w:sz="6" w:space="0" w:color="auto"/>
              <w:bottom w:val="single" w:sz="6" w:space="0" w:color="auto"/>
              <w:right w:val="single" w:sz="6" w:space="0" w:color="auto"/>
            </w:tcBorders>
          </w:tcPr>
          <w:p w14:paraId="0CE9935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2185</w:t>
            </w:r>
          </w:p>
        </w:tc>
        <w:tc>
          <w:tcPr>
            <w:tcW w:w="804" w:type="dxa"/>
            <w:tcBorders>
              <w:top w:val="single" w:sz="6" w:space="0" w:color="auto"/>
              <w:left w:val="single" w:sz="6" w:space="0" w:color="auto"/>
              <w:bottom w:val="single" w:sz="6" w:space="0" w:color="auto"/>
              <w:right w:val="single" w:sz="6" w:space="0" w:color="auto"/>
            </w:tcBorders>
          </w:tcPr>
          <w:p w14:paraId="0CE9935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416</w:t>
            </w:r>
          </w:p>
        </w:tc>
        <w:tc>
          <w:tcPr>
            <w:tcW w:w="803" w:type="dxa"/>
            <w:tcBorders>
              <w:top w:val="single" w:sz="6" w:space="0" w:color="auto"/>
              <w:left w:val="single" w:sz="6" w:space="0" w:color="auto"/>
              <w:bottom w:val="single" w:sz="6" w:space="0" w:color="auto"/>
              <w:right w:val="single" w:sz="6" w:space="0" w:color="auto"/>
            </w:tcBorders>
          </w:tcPr>
          <w:p w14:paraId="0CE9935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206</w:t>
            </w:r>
          </w:p>
        </w:tc>
        <w:tc>
          <w:tcPr>
            <w:tcW w:w="803" w:type="dxa"/>
            <w:tcBorders>
              <w:top w:val="single" w:sz="6" w:space="0" w:color="auto"/>
              <w:left w:val="single" w:sz="6" w:space="0" w:color="auto"/>
              <w:bottom w:val="single" w:sz="6" w:space="0" w:color="auto"/>
              <w:right w:val="single" w:sz="6" w:space="0" w:color="auto"/>
            </w:tcBorders>
          </w:tcPr>
          <w:p w14:paraId="0CE9935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835</w:t>
            </w:r>
          </w:p>
        </w:tc>
        <w:tc>
          <w:tcPr>
            <w:tcW w:w="803" w:type="dxa"/>
            <w:tcBorders>
              <w:top w:val="single" w:sz="6" w:space="0" w:color="auto"/>
              <w:left w:val="single" w:sz="6" w:space="0" w:color="auto"/>
              <w:bottom w:val="single" w:sz="6" w:space="0" w:color="auto"/>
              <w:right w:val="single" w:sz="6" w:space="0" w:color="auto"/>
            </w:tcBorders>
          </w:tcPr>
          <w:p w14:paraId="0CE9936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845</w:t>
            </w:r>
          </w:p>
        </w:tc>
        <w:tc>
          <w:tcPr>
            <w:tcW w:w="803" w:type="dxa"/>
            <w:tcBorders>
              <w:top w:val="single" w:sz="6" w:space="0" w:color="auto"/>
              <w:left w:val="single" w:sz="6" w:space="0" w:color="auto"/>
              <w:bottom w:val="single" w:sz="6" w:space="0" w:color="auto"/>
              <w:right w:val="single" w:sz="6" w:space="0" w:color="auto"/>
            </w:tcBorders>
          </w:tcPr>
          <w:p w14:paraId="0CE9936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470</w:t>
            </w:r>
          </w:p>
        </w:tc>
        <w:tc>
          <w:tcPr>
            <w:tcW w:w="803" w:type="dxa"/>
            <w:tcBorders>
              <w:top w:val="single" w:sz="6" w:space="0" w:color="auto"/>
              <w:left w:val="single" w:sz="6" w:space="0" w:color="auto"/>
              <w:bottom w:val="single" w:sz="6" w:space="0" w:color="auto"/>
              <w:right w:val="single" w:sz="6" w:space="0" w:color="auto"/>
            </w:tcBorders>
          </w:tcPr>
          <w:p w14:paraId="0CE9936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429</w:t>
            </w:r>
          </w:p>
        </w:tc>
        <w:tc>
          <w:tcPr>
            <w:tcW w:w="803" w:type="dxa"/>
            <w:tcBorders>
              <w:top w:val="single" w:sz="6" w:space="0" w:color="auto"/>
              <w:left w:val="single" w:sz="6" w:space="0" w:color="auto"/>
              <w:bottom w:val="single" w:sz="6" w:space="0" w:color="auto"/>
              <w:right w:val="single" w:sz="6" w:space="0" w:color="auto"/>
            </w:tcBorders>
          </w:tcPr>
          <w:p w14:paraId="0CE9936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2179</w:t>
            </w:r>
          </w:p>
        </w:tc>
        <w:tc>
          <w:tcPr>
            <w:tcW w:w="803" w:type="dxa"/>
            <w:tcBorders>
              <w:top w:val="single" w:sz="6" w:space="0" w:color="auto"/>
              <w:left w:val="single" w:sz="6" w:space="0" w:color="auto"/>
              <w:bottom w:val="single" w:sz="6" w:space="0" w:color="auto"/>
              <w:right w:val="single" w:sz="6" w:space="0" w:color="auto"/>
            </w:tcBorders>
          </w:tcPr>
          <w:p w14:paraId="0CE99364" w14:textId="12751CE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1263</w:t>
            </w:r>
          </w:p>
        </w:tc>
        <w:tc>
          <w:tcPr>
            <w:tcW w:w="803" w:type="dxa"/>
            <w:tcBorders>
              <w:top w:val="single" w:sz="6" w:space="0" w:color="auto"/>
              <w:left w:val="single" w:sz="6" w:space="0" w:color="auto"/>
              <w:bottom w:val="single" w:sz="6" w:space="0" w:color="auto"/>
              <w:right w:val="single" w:sz="6" w:space="0" w:color="auto"/>
            </w:tcBorders>
          </w:tcPr>
          <w:p w14:paraId="0CE99365" w14:textId="045C8B47"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8667</w:t>
            </w:r>
          </w:p>
        </w:tc>
        <w:tc>
          <w:tcPr>
            <w:tcW w:w="803" w:type="dxa"/>
            <w:tcBorders>
              <w:top w:val="single" w:sz="6" w:space="0" w:color="auto"/>
              <w:left w:val="single" w:sz="6" w:space="0" w:color="auto"/>
              <w:bottom w:val="single" w:sz="6" w:space="0" w:color="auto"/>
              <w:right w:val="single" w:sz="6" w:space="0" w:color="auto"/>
            </w:tcBorders>
          </w:tcPr>
          <w:p w14:paraId="0CE99366" w14:textId="77777777" w:rsidR="0043751A" w:rsidRPr="00FA3A7F" w:rsidRDefault="0043751A" w:rsidP="00DE640B">
            <w:pPr>
              <w:pStyle w:val="Tabletext"/>
              <w:jc w:val="center"/>
              <w:rPr>
                <w:rFonts w:eastAsia="MS Mincho"/>
                <w:sz w:val="20"/>
                <w:lang w:eastAsia="ja-JP"/>
              </w:rPr>
            </w:pPr>
          </w:p>
        </w:tc>
      </w:tr>
      <w:tr w:rsidR="0043751A" w:rsidRPr="00FA3A7F" w14:paraId="0CE99374"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6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1844</w:t>
            </w:r>
          </w:p>
        </w:tc>
        <w:tc>
          <w:tcPr>
            <w:tcW w:w="804" w:type="dxa"/>
            <w:tcBorders>
              <w:top w:val="single" w:sz="6" w:space="0" w:color="auto"/>
              <w:left w:val="single" w:sz="6" w:space="0" w:color="auto"/>
              <w:bottom w:val="single" w:sz="6" w:space="0" w:color="auto"/>
              <w:right w:val="single" w:sz="6" w:space="0" w:color="auto"/>
            </w:tcBorders>
          </w:tcPr>
          <w:p w14:paraId="0CE9936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2109</w:t>
            </w:r>
          </w:p>
        </w:tc>
        <w:tc>
          <w:tcPr>
            <w:tcW w:w="804" w:type="dxa"/>
            <w:tcBorders>
              <w:top w:val="single" w:sz="6" w:space="0" w:color="auto"/>
              <w:left w:val="single" w:sz="6" w:space="0" w:color="auto"/>
              <w:bottom w:val="single" w:sz="6" w:space="0" w:color="auto"/>
              <w:right w:val="single" w:sz="6" w:space="0" w:color="auto"/>
            </w:tcBorders>
          </w:tcPr>
          <w:p w14:paraId="0CE9936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364</w:t>
            </w:r>
          </w:p>
        </w:tc>
        <w:tc>
          <w:tcPr>
            <w:tcW w:w="803" w:type="dxa"/>
            <w:tcBorders>
              <w:top w:val="single" w:sz="6" w:space="0" w:color="auto"/>
              <w:left w:val="single" w:sz="6" w:space="0" w:color="auto"/>
              <w:bottom w:val="single" w:sz="6" w:space="0" w:color="auto"/>
              <w:right w:val="single" w:sz="6" w:space="0" w:color="auto"/>
            </w:tcBorders>
          </w:tcPr>
          <w:p w14:paraId="0CE9936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227</w:t>
            </w:r>
          </w:p>
        </w:tc>
        <w:tc>
          <w:tcPr>
            <w:tcW w:w="803" w:type="dxa"/>
            <w:tcBorders>
              <w:top w:val="single" w:sz="6" w:space="0" w:color="auto"/>
              <w:left w:val="single" w:sz="6" w:space="0" w:color="auto"/>
              <w:bottom w:val="single" w:sz="6" w:space="0" w:color="auto"/>
              <w:right w:val="single" w:sz="6" w:space="0" w:color="auto"/>
            </w:tcBorders>
          </w:tcPr>
          <w:p w14:paraId="0CE9936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856</w:t>
            </w:r>
          </w:p>
        </w:tc>
        <w:tc>
          <w:tcPr>
            <w:tcW w:w="803" w:type="dxa"/>
            <w:tcBorders>
              <w:top w:val="single" w:sz="6" w:space="0" w:color="auto"/>
              <w:left w:val="single" w:sz="6" w:space="0" w:color="auto"/>
              <w:bottom w:val="single" w:sz="6" w:space="0" w:color="auto"/>
              <w:right w:val="single" w:sz="6" w:space="0" w:color="auto"/>
            </w:tcBorders>
          </w:tcPr>
          <w:p w14:paraId="0CE9936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826</w:t>
            </w:r>
          </w:p>
        </w:tc>
        <w:tc>
          <w:tcPr>
            <w:tcW w:w="803" w:type="dxa"/>
            <w:tcBorders>
              <w:top w:val="single" w:sz="6" w:space="0" w:color="auto"/>
              <w:left w:val="single" w:sz="6" w:space="0" w:color="auto"/>
              <w:bottom w:val="single" w:sz="6" w:space="0" w:color="auto"/>
              <w:right w:val="single" w:sz="6" w:space="0" w:color="auto"/>
            </w:tcBorders>
          </w:tcPr>
          <w:p w14:paraId="0CE9936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456</w:t>
            </w:r>
          </w:p>
        </w:tc>
        <w:tc>
          <w:tcPr>
            <w:tcW w:w="803" w:type="dxa"/>
            <w:tcBorders>
              <w:top w:val="single" w:sz="6" w:space="0" w:color="auto"/>
              <w:left w:val="single" w:sz="6" w:space="0" w:color="auto"/>
              <w:bottom w:val="single" w:sz="6" w:space="0" w:color="auto"/>
              <w:right w:val="single" w:sz="6" w:space="0" w:color="auto"/>
            </w:tcBorders>
          </w:tcPr>
          <w:p w14:paraId="0CE9936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432</w:t>
            </w:r>
          </w:p>
        </w:tc>
        <w:tc>
          <w:tcPr>
            <w:tcW w:w="803" w:type="dxa"/>
            <w:tcBorders>
              <w:top w:val="single" w:sz="6" w:space="0" w:color="auto"/>
              <w:left w:val="single" w:sz="6" w:space="0" w:color="auto"/>
              <w:bottom w:val="single" w:sz="6" w:space="0" w:color="auto"/>
              <w:right w:val="single" w:sz="6" w:space="0" w:color="auto"/>
            </w:tcBorders>
          </w:tcPr>
          <w:p w14:paraId="0CE9937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2310</w:t>
            </w:r>
          </w:p>
        </w:tc>
        <w:tc>
          <w:tcPr>
            <w:tcW w:w="803" w:type="dxa"/>
            <w:tcBorders>
              <w:top w:val="single" w:sz="6" w:space="0" w:color="auto"/>
              <w:left w:val="single" w:sz="6" w:space="0" w:color="auto"/>
              <w:bottom w:val="single" w:sz="6" w:space="0" w:color="auto"/>
              <w:right w:val="single" w:sz="6" w:space="0" w:color="auto"/>
            </w:tcBorders>
          </w:tcPr>
          <w:p w14:paraId="0CE99371" w14:textId="4B3B9B45"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1693</w:t>
            </w:r>
          </w:p>
        </w:tc>
        <w:tc>
          <w:tcPr>
            <w:tcW w:w="803" w:type="dxa"/>
            <w:tcBorders>
              <w:top w:val="single" w:sz="6" w:space="0" w:color="auto"/>
              <w:left w:val="single" w:sz="6" w:space="0" w:color="auto"/>
              <w:bottom w:val="single" w:sz="6" w:space="0" w:color="auto"/>
              <w:right w:val="single" w:sz="6" w:space="0" w:color="auto"/>
            </w:tcBorders>
          </w:tcPr>
          <w:p w14:paraId="0CE99372" w14:textId="5FA6D103"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7903</w:t>
            </w:r>
          </w:p>
        </w:tc>
        <w:tc>
          <w:tcPr>
            <w:tcW w:w="803" w:type="dxa"/>
            <w:tcBorders>
              <w:top w:val="single" w:sz="6" w:space="0" w:color="auto"/>
              <w:left w:val="single" w:sz="6" w:space="0" w:color="auto"/>
              <w:bottom w:val="single" w:sz="6" w:space="0" w:color="auto"/>
              <w:right w:val="single" w:sz="6" w:space="0" w:color="auto"/>
            </w:tcBorders>
          </w:tcPr>
          <w:p w14:paraId="0CE99373" w14:textId="77777777" w:rsidR="0043751A" w:rsidRPr="00FA3A7F" w:rsidRDefault="0043751A" w:rsidP="00DE640B">
            <w:pPr>
              <w:pStyle w:val="Tabletext"/>
              <w:jc w:val="center"/>
              <w:rPr>
                <w:rFonts w:eastAsia="MS Mincho"/>
                <w:sz w:val="20"/>
                <w:lang w:eastAsia="ja-JP"/>
              </w:rPr>
            </w:pPr>
          </w:p>
        </w:tc>
      </w:tr>
      <w:tr w:rsidR="0043751A" w:rsidRPr="00FA3A7F" w14:paraId="0CE99381"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7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1927</w:t>
            </w:r>
          </w:p>
        </w:tc>
        <w:tc>
          <w:tcPr>
            <w:tcW w:w="804" w:type="dxa"/>
            <w:tcBorders>
              <w:top w:val="single" w:sz="6" w:space="0" w:color="auto"/>
              <w:left w:val="single" w:sz="6" w:space="0" w:color="auto"/>
              <w:bottom w:val="single" w:sz="6" w:space="0" w:color="auto"/>
              <w:right w:val="single" w:sz="6" w:space="0" w:color="auto"/>
            </w:tcBorders>
          </w:tcPr>
          <w:p w14:paraId="0CE9937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2009</w:t>
            </w:r>
          </w:p>
        </w:tc>
        <w:tc>
          <w:tcPr>
            <w:tcW w:w="804" w:type="dxa"/>
            <w:tcBorders>
              <w:top w:val="single" w:sz="6" w:space="0" w:color="auto"/>
              <w:left w:val="single" w:sz="6" w:space="0" w:color="auto"/>
              <w:bottom w:val="single" w:sz="6" w:space="0" w:color="auto"/>
              <w:right w:val="single" w:sz="6" w:space="0" w:color="auto"/>
            </w:tcBorders>
          </w:tcPr>
          <w:p w14:paraId="0CE9937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316</w:t>
            </w:r>
          </w:p>
        </w:tc>
        <w:tc>
          <w:tcPr>
            <w:tcW w:w="803" w:type="dxa"/>
            <w:tcBorders>
              <w:top w:val="single" w:sz="6" w:space="0" w:color="auto"/>
              <w:left w:val="single" w:sz="6" w:space="0" w:color="auto"/>
              <w:bottom w:val="single" w:sz="6" w:space="0" w:color="auto"/>
              <w:right w:val="single" w:sz="6" w:space="0" w:color="auto"/>
            </w:tcBorders>
          </w:tcPr>
          <w:p w14:paraId="0CE9937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255</w:t>
            </w:r>
          </w:p>
        </w:tc>
        <w:tc>
          <w:tcPr>
            <w:tcW w:w="803" w:type="dxa"/>
            <w:tcBorders>
              <w:top w:val="single" w:sz="6" w:space="0" w:color="auto"/>
              <w:left w:val="single" w:sz="6" w:space="0" w:color="auto"/>
              <w:bottom w:val="single" w:sz="6" w:space="0" w:color="auto"/>
              <w:right w:val="single" w:sz="6" w:space="0" w:color="auto"/>
            </w:tcBorders>
          </w:tcPr>
          <w:p w14:paraId="0CE9937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875</w:t>
            </w:r>
          </w:p>
        </w:tc>
        <w:tc>
          <w:tcPr>
            <w:tcW w:w="803" w:type="dxa"/>
            <w:tcBorders>
              <w:top w:val="single" w:sz="6" w:space="0" w:color="auto"/>
              <w:left w:val="single" w:sz="6" w:space="0" w:color="auto"/>
              <w:bottom w:val="single" w:sz="6" w:space="0" w:color="auto"/>
              <w:right w:val="single" w:sz="6" w:space="0" w:color="auto"/>
            </w:tcBorders>
          </w:tcPr>
          <w:p w14:paraId="0CE9937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812</w:t>
            </w:r>
          </w:p>
        </w:tc>
        <w:tc>
          <w:tcPr>
            <w:tcW w:w="803" w:type="dxa"/>
            <w:tcBorders>
              <w:top w:val="single" w:sz="6" w:space="0" w:color="auto"/>
              <w:left w:val="single" w:sz="6" w:space="0" w:color="auto"/>
              <w:bottom w:val="single" w:sz="6" w:space="0" w:color="auto"/>
              <w:right w:val="single" w:sz="6" w:space="0" w:color="auto"/>
            </w:tcBorders>
          </w:tcPr>
          <w:p w14:paraId="0CE9937B"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441</w:t>
            </w:r>
          </w:p>
        </w:tc>
        <w:tc>
          <w:tcPr>
            <w:tcW w:w="803" w:type="dxa"/>
            <w:tcBorders>
              <w:top w:val="single" w:sz="6" w:space="0" w:color="auto"/>
              <w:left w:val="single" w:sz="6" w:space="0" w:color="auto"/>
              <w:bottom w:val="single" w:sz="6" w:space="0" w:color="auto"/>
              <w:right w:val="single" w:sz="6" w:space="0" w:color="auto"/>
            </w:tcBorders>
          </w:tcPr>
          <w:p w14:paraId="0CE9937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443</w:t>
            </w:r>
          </w:p>
        </w:tc>
        <w:tc>
          <w:tcPr>
            <w:tcW w:w="803" w:type="dxa"/>
            <w:tcBorders>
              <w:top w:val="single" w:sz="6" w:space="0" w:color="auto"/>
              <w:left w:val="single" w:sz="6" w:space="0" w:color="auto"/>
              <w:bottom w:val="single" w:sz="6" w:space="0" w:color="auto"/>
              <w:right w:val="single" w:sz="6" w:space="0" w:color="auto"/>
            </w:tcBorders>
          </w:tcPr>
          <w:p w14:paraId="0CE9937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2413</w:t>
            </w:r>
          </w:p>
        </w:tc>
        <w:tc>
          <w:tcPr>
            <w:tcW w:w="803" w:type="dxa"/>
            <w:tcBorders>
              <w:top w:val="single" w:sz="6" w:space="0" w:color="auto"/>
              <w:left w:val="single" w:sz="6" w:space="0" w:color="auto"/>
              <w:bottom w:val="single" w:sz="6" w:space="0" w:color="auto"/>
              <w:right w:val="single" w:sz="6" w:space="0" w:color="auto"/>
            </w:tcBorders>
          </w:tcPr>
          <w:p w14:paraId="0CE9937E" w14:textId="1CD50EFF"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2153</w:t>
            </w:r>
          </w:p>
        </w:tc>
        <w:tc>
          <w:tcPr>
            <w:tcW w:w="803" w:type="dxa"/>
            <w:tcBorders>
              <w:top w:val="single" w:sz="6" w:space="0" w:color="auto"/>
              <w:left w:val="single" w:sz="6" w:space="0" w:color="auto"/>
              <w:bottom w:val="single" w:sz="6" w:space="0" w:color="auto"/>
              <w:right w:val="single" w:sz="6" w:space="0" w:color="auto"/>
            </w:tcBorders>
          </w:tcPr>
          <w:p w14:paraId="0CE9937F" w14:textId="1943B4C2"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7087</w:t>
            </w:r>
          </w:p>
        </w:tc>
        <w:tc>
          <w:tcPr>
            <w:tcW w:w="803" w:type="dxa"/>
            <w:tcBorders>
              <w:top w:val="single" w:sz="6" w:space="0" w:color="auto"/>
              <w:left w:val="single" w:sz="6" w:space="0" w:color="auto"/>
              <w:bottom w:val="single" w:sz="6" w:space="0" w:color="auto"/>
              <w:right w:val="single" w:sz="6" w:space="0" w:color="auto"/>
            </w:tcBorders>
          </w:tcPr>
          <w:p w14:paraId="0CE99380" w14:textId="77777777" w:rsidR="0043751A" w:rsidRPr="00FA3A7F" w:rsidRDefault="0043751A" w:rsidP="00DE640B">
            <w:pPr>
              <w:pStyle w:val="Tabletext"/>
              <w:jc w:val="center"/>
              <w:rPr>
                <w:rFonts w:eastAsia="MS Mincho"/>
                <w:sz w:val="20"/>
                <w:lang w:eastAsia="ja-JP"/>
              </w:rPr>
            </w:pPr>
          </w:p>
        </w:tc>
      </w:tr>
      <w:tr w:rsidR="0043751A" w:rsidRPr="00FA3A7F" w14:paraId="0CE9938E"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8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2014</w:t>
            </w:r>
          </w:p>
        </w:tc>
        <w:tc>
          <w:tcPr>
            <w:tcW w:w="804" w:type="dxa"/>
            <w:tcBorders>
              <w:top w:val="single" w:sz="6" w:space="0" w:color="auto"/>
              <w:left w:val="single" w:sz="6" w:space="0" w:color="auto"/>
              <w:bottom w:val="single" w:sz="6" w:space="0" w:color="auto"/>
              <w:right w:val="single" w:sz="6" w:space="0" w:color="auto"/>
            </w:tcBorders>
          </w:tcPr>
          <w:p w14:paraId="0CE9938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1906</w:t>
            </w:r>
          </w:p>
        </w:tc>
        <w:tc>
          <w:tcPr>
            <w:tcW w:w="804" w:type="dxa"/>
            <w:tcBorders>
              <w:top w:val="single" w:sz="6" w:space="0" w:color="auto"/>
              <w:left w:val="single" w:sz="6" w:space="0" w:color="auto"/>
              <w:bottom w:val="single" w:sz="6" w:space="0" w:color="auto"/>
              <w:right w:val="single" w:sz="6" w:space="0" w:color="auto"/>
            </w:tcBorders>
          </w:tcPr>
          <w:p w14:paraId="0CE9938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271</w:t>
            </w:r>
          </w:p>
        </w:tc>
        <w:tc>
          <w:tcPr>
            <w:tcW w:w="803" w:type="dxa"/>
            <w:tcBorders>
              <w:top w:val="single" w:sz="6" w:space="0" w:color="auto"/>
              <w:left w:val="single" w:sz="6" w:space="0" w:color="auto"/>
              <w:bottom w:val="single" w:sz="6" w:space="0" w:color="auto"/>
              <w:right w:val="single" w:sz="6" w:space="0" w:color="auto"/>
            </w:tcBorders>
          </w:tcPr>
          <w:p w14:paraId="0CE9938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291</w:t>
            </w:r>
          </w:p>
        </w:tc>
        <w:tc>
          <w:tcPr>
            <w:tcW w:w="803" w:type="dxa"/>
            <w:tcBorders>
              <w:top w:val="single" w:sz="6" w:space="0" w:color="auto"/>
              <w:left w:val="single" w:sz="6" w:space="0" w:color="auto"/>
              <w:bottom w:val="single" w:sz="6" w:space="0" w:color="auto"/>
              <w:right w:val="single" w:sz="6" w:space="0" w:color="auto"/>
            </w:tcBorders>
          </w:tcPr>
          <w:p w14:paraId="0CE9938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890</w:t>
            </w:r>
          </w:p>
        </w:tc>
        <w:tc>
          <w:tcPr>
            <w:tcW w:w="803" w:type="dxa"/>
            <w:tcBorders>
              <w:top w:val="single" w:sz="6" w:space="0" w:color="auto"/>
              <w:left w:val="single" w:sz="6" w:space="0" w:color="auto"/>
              <w:bottom w:val="single" w:sz="6" w:space="0" w:color="auto"/>
              <w:right w:val="single" w:sz="6" w:space="0" w:color="auto"/>
            </w:tcBorders>
          </w:tcPr>
          <w:p w14:paraId="0CE9938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789</w:t>
            </w:r>
          </w:p>
        </w:tc>
        <w:tc>
          <w:tcPr>
            <w:tcW w:w="803" w:type="dxa"/>
            <w:tcBorders>
              <w:top w:val="single" w:sz="6" w:space="0" w:color="auto"/>
              <w:left w:val="single" w:sz="6" w:space="0" w:color="auto"/>
              <w:bottom w:val="single" w:sz="6" w:space="0" w:color="auto"/>
              <w:right w:val="single" w:sz="6" w:space="0" w:color="auto"/>
            </w:tcBorders>
          </w:tcPr>
          <w:p w14:paraId="0CE99388"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428</w:t>
            </w:r>
          </w:p>
        </w:tc>
        <w:tc>
          <w:tcPr>
            <w:tcW w:w="803" w:type="dxa"/>
            <w:tcBorders>
              <w:top w:val="single" w:sz="6" w:space="0" w:color="auto"/>
              <w:left w:val="single" w:sz="6" w:space="0" w:color="auto"/>
              <w:bottom w:val="single" w:sz="6" w:space="0" w:color="auto"/>
              <w:right w:val="single" w:sz="6" w:space="0" w:color="auto"/>
            </w:tcBorders>
          </w:tcPr>
          <w:p w14:paraId="0CE99389"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456</w:t>
            </w:r>
          </w:p>
        </w:tc>
        <w:tc>
          <w:tcPr>
            <w:tcW w:w="803" w:type="dxa"/>
            <w:tcBorders>
              <w:top w:val="single" w:sz="6" w:space="0" w:color="auto"/>
              <w:left w:val="single" w:sz="6" w:space="0" w:color="auto"/>
              <w:bottom w:val="single" w:sz="6" w:space="0" w:color="auto"/>
              <w:right w:val="single" w:sz="6" w:space="0" w:color="auto"/>
            </w:tcBorders>
          </w:tcPr>
          <w:p w14:paraId="0CE9938A"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2477</w:t>
            </w:r>
          </w:p>
        </w:tc>
        <w:tc>
          <w:tcPr>
            <w:tcW w:w="803" w:type="dxa"/>
            <w:tcBorders>
              <w:top w:val="single" w:sz="6" w:space="0" w:color="auto"/>
              <w:left w:val="single" w:sz="6" w:space="0" w:color="auto"/>
              <w:bottom w:val="single" w:sz="6" w:space="0" w:color="auto"/>
              <w:right w:val="single" w:sz="6" w:space="0" w:color="auto"/>
            </w:tcBorders>
          </w:tcPr>
          <w:p w14:paraId="0CE9938B" w14:textId="70091ABE"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2643</w:t>
            </w:r>
          </w:p>
        </w:tc>
        <w:tc>
          <w:tcPr>
            <w:tcW w:w="803" w:type="dxa"/>
            <w:tcBorders>
              <w:top w:val="single" w:sz="6" w:space="0" w:color="auto"/>
              <w:left w:val="single" w:sz="6" w:space="0" w:color="auto"/>
              <w:bottom w:val="single" w:sz="6" w:space="0" w:color="auto"/>
              <w:right w:val="single" w:sz="6" w:space="0" w:color="auto"/>
            </w:tcBorders>
          </w:tcPr>
          <w:p w14:paraId="0CE9938C" w14:textId="4AA28792"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6287</w:t>
            </w:r>
          </w:p>
        </w:tc>
        <w:tc>
          <w:tcPr>
            <w:tcW w:w="803" w:type="dxa"/>
            <w:tcBorders>
              <w:top w:val="single" w:sz="6" w:space="0" w:color="auto"/>
              <w:left w:val="single" w:sz="6" w:space="0" w:color="auto"/>
              <w:bottom w:val="single" w:sz="6" w:space="0" w:color="auto"/>
              <w:right w:val="single" w:sz="6" w:space="0" w:color="auto"/>
            </w:tcBorders>
          </w:tcPr>
          <w:p w14:paraId="0CE9938D" w14:textId="77777777" w:rsidR="0043751A" w:rsidRPr="00FA3A7F" w:rsidRDefault="0043751A" w:rsidP="00DE640B">
            <w:pPr>
              <w:pStyle w:val="Tabletext"/>
              <w:jc w:val="center"/>
              <w:rPr>
                <w:rFonts w:eastAsia="MS Mincho"/>
                <w:sz w:val="20"/>
                <w:lang w:eastAsia="ja-JP"/>
              </w:rPr>
            </w:pPr>
          </w:p>
        </w:tc>
      </w:tr>
      <w:tr w:rsidR="0043751A" w:rsidRPr="00FA3A7F" w14:paraId="0CE9939B"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8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2097</w:t>
            </w:r>
          </w:p>
        </w:tc>
        <w:tc>
          <w:tcPr>
            <w:tcW w:w="804" w:type="dxa"/>
            <w:tcBorders>
              <w:top w:val="single" w:sz="6" w:space="0" w:color="auto"/>
              <w:left w:val="single" w:sz="6" w:space="0" w:color="auto"/>
              <w:bottom w:val="single" w:sz="6" w:space="0" w:color="auto"/>
              <w:right w:val="single" w:sz="6" w:space="0" w:color="auto"/>
            </w:tcBorders>
          </w:tcPr>
          <w:p w14:paraId="0CE9939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1806</w:t>
            </w:r>
          </w:p>
        </w:tc>
        <w:tc>
          <w:tcPr>
            <w:tcW w:w="804" w:type="dxa"/>
            <w:tcBorders>
              <w:top w:val="single" w:sz="6" w:space="0" w:color="auto"/>
              <w:left w:val="single" w:sz="6" w:space="0" w:color="auto"/>
              <w:bottom w:val="single" w:sz="6" w:space="0" w:color="auto"/>
              <w:right w:val="single" w:sz="6" w:space="0" w:color="auto"/>
            </w:tcBorders>
          </w:tcPr>
          <w:p w14:paraId="0CE9939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231</w:t>
            </w:r>
          </w:p>
        </w:tc>
        <w:tc>
          <w:tcPr>
            <w:tcW w:w="803" w:type="dxa"/>
            <w:tcBorders>
              <w:top w:val="single" w:sz="6" w:space="0" w:color="auto"/>
              <w:left w:val="single" w:sz="6" w:space="0" w:color="auto"/>
              <w:bottom w:val="single" w:sz="6" w:space="0" w:color="auto"/>
              <w:right w:val="single" w:sz="6" w:space="0" w:color="auto"/>
            </w:tcBorders>
          </w:tcPr>
          <w:p w14:paraId="0CE9939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323</w:t>
            </w:r>
          </w:p>
        </w:tc>
        <w:tc>
          <w:tcPr>
            <w:tcW w:w="803" w:type="dxa"/>
            <w:tcBorders>
              <w:top w:val="single" w:sz="6" w:space="0" w:color="auto"/>
              <w:left w:val="single" w:sz="6" w:space="0" w:color="auto"/>
              <w:bottom w:val="single" w:sz="6" w:space="0" w:color="auto"/>
              <w:right w:val="single" w:sz="6" w:space="0" w:color="auto"/>
            </w:tcBorders>
          </w:tcPr>
          <w:p w14:paraId="0CE9939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905</w:t>
            </w:r>
          </w:p>
        </w:tc>
        <w:tc>
          <w:tcPr>
            <w:tcW w:w="803" w:type="dxa"/>
            <w:tcBorders>
              <w:top w:val="single" w:sz="6" w:space="0" w:color="auto"/>
              <w:left w:val="single" w:sz="6" w:space="0" w:color="auto"/>
              <w:bottom w:val="single" w:sz="6" w:space="0" w:color="auto"/>
              <w:right w:val="single" w:sz="6" w:space="0" w:color="auto"/>
            </w:tcBorders>
          </w:tcPr>
          <w:p w14:paraId="0CE9939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766</w:t>
            </w:r>
          </w:p>
        </w:tc>
        <w:tc>
          <w:tcPr>
            <w:tcW w:w="803" w:type="dxa"/>
            <w:tcBorders>
              <w:top w:val="single" w:sz="6" w:space="0" w:color="auto"/>
              <w:left w:val="single" w:sz="6" w:space="0" w:color="auto"/>
              <w:bottom w:val="single" w:sz="6" w:space="0" w:color="auto"/>
              <w:right w:val="single" w:sz="6" w:space="0" w:color="auto"/>
            </w:tcBorders>
          </w:tcPr>
          <w:p w14:paraId="0CE99395"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419</w:t>
            </w:r>
          </w:p>
        </w:tc>
        <w:tc>
          <w:tcPr>
            <w:tcW w:w="803" w:type="dxa"/>
            <w:tcBorders>
              <w:top w:val="single" w:sz="6" w:space="0" w:color="auto"/>
              <w:left w:val="single" w:sz="6" w:space="0" w:color="auto"/>
              <w:bottom w:val="single" w:sz="6" w:space="0" w:color="auto"/>
              <w:right w:val="single" w:sz="6" w:space="0" w:color="auto"/>
            </w:tcBorders>
          </w:tcPr>
          <w:p w14:paraId="0CE99396"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479</w:t>
            </w:r>
          </w:p>
        </w:tc>
        <w:tc>
          <w:tcPr>
            <w:tcW w:w="803" w:type="dxa"/>
            <w:tcBorders>
              <w:top w:val="single" w:sz="6" w:space="0" w:color="auto"/>
              <w:left w:val="single" w:sz="6" w:space="0" w:color="auto"/>
              <w:bottom w:val="single" w:sz="6" w:space="0" w:color="auto"/>
              <w:right w:val="single" w:sz="6" w:space="0" w:color="auto"/>
            </w:tcBorders>
          </w:tcPr>
          <w:p w14:paraId="0CE99397"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2488</w:t>
            </w:r>
          </w:p>
        </w:tc>
        <w:tc>
          <w:tcPr>
            <w:tcW w:w="803" w:type="dxa"/>
            <w:tcBorders>
              <w:top w:val="single" w:sz="6" w:space="0" w:color="auto"/>
              <w:left w:val="single" w:sz="6" w:space="0" w:color="auto"/>
              <w:bottom w:val="single" w:sz="6" w:space="0" w:color="auto"/>
              <w:right w:val="single" w:sz="6" w:space="0" w:color="auto"/>
            </w:tcBorders>
          </w:tcPr>
          <w:p w14:paraId="0CE99398" w14:textId="33F2DE95"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3152</w:t>
            </w:r>
          </w:p>
        </w:tc>
        <w:tc>
          <w:tcPr>
            <w:tcW w:w="803" w:type="dxa"/>
            <w:tcBorders>
              <w:top w:val="single" w:sz="6" w:space="0" w:color="auto"/>
              <w:left w:val="single" w:sz="6" w:space="0" w:color="auto"/>
              <w:bottom w:val="single" w:sz="6" w:space="0" w:color="auto"/>
              <w:right w:val="single" w:sz="6" w:space="0" w:color="auto"/>
            </w:tcBorders>
          </w:tcPr>
          <w:p w14:paraId="0CE99399" w14:textId="6FDA0CF5"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5541</w:t>
            </w:r>
          </w:p>
        </w:tc>
        <w:tc>
          <w:tcPr>
            <w:tcW w:w="803" w:type="dxa"/>
            <w:tcBorders>
              <w:top w:val="single" w:sz="6" w:space="0" w:color="auto"/>
              <w:left w:val="single" w:sz="6" w:space="0" w:color="auto"/>
              <w:bottom w:val="single" w:sz="6" w:space="0" w:color="auto"/>
              <w:right w:val="single" w:sz="6" w:space="0" w:color="auto"/>
            </w:tcBorders>
          </w:tcPr>
          <w:p w14:paraId="0CE9939A" w14:textId="77777777" w:rsidR="0043751A" w:rsidRPr="00FA3A7F" w:rsidRDefault="0043751A" w:rsidP="00DE640B">
            <w:pPr>
              <w:pStyle w:val="Tabletext"/>
              <w:jc w:val="center"/>
              <w:rPr>
                <w:rFonts w:eastAsia="MS Mincho"/>
                <w:sz w:val="20"/>
                <w:lang w:eastAsia="ja-JP"/>
              </w:rPr>
            </w:pPr>
          </w:p>
        </w:tc>
      </w:tr>
      <w:tr w:rsidR="0043751A" w:rsidRPr="00FA3A7F" w14:paraId="0CE993A8" w14:textId="77777777" w:rsidTr="00DE640B">
        <w:trPr>
          <w:trHeight w:val="290"/>
          <w:jc w:val="center"/>
        </w:trPr>
        <w:tc>
          <w:tcPr>
            <w:tcW w:w="804" w:type="dxa"/>
            <w:tcBorders>
              <w:top w:val="single" w:sz="6" w:space="0" w:color="auto"/>
              <w:left w:val="single" w:sz="6" w:space="0" w:color="auto"/>
              <w:bottom w:val="single" w:sz="6" w:space="0" w:color="auto"/>
              <w:right w:val="single" w:sz="6" w:space="0" w:color="auto"/>
            </w:tcBorders>
          </w:tcPr>
          <w:p w14:paraId="0CE9939C"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2170</w:t>
            </w:r>
          </w:p>
        </w:tc>
        <w:tc>
          <w:tcPr>
            <w:tcW w:w="804" w:type="dxa"/>
            <w:tcBorders>
              <w:top w:val="single" w:sz="6" w:space="0" w:color="auto"/>
              <w:left w:val="single" w:sz="6" w:space="0" w:color="auto"/>
              <w:bottom w:val="single" w:sz="6" w:space="0" w:color="auto"/>
              <w:right w:val="single" w:sz="6" w:space="0" w:color="auto"/>
            </w:tcBorders>
          </w:tcPr>
          <w:p w14:paraId="0CE9939D"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1709</w:t>
            </w:r>
          </w:p>
        </w:tc>
        <w:tc>
          <w:tcPr>
            <w:tcW w:w="804" w:type="dxa"/>
            <w:tcBorders>
              <w:top w:val="single" w:sz="6" w:space="0" w:color="auto"/>
              <w:left w:val="single" w:sz="6" w:space="0" w:color="auto"/>
              <w:bottom w:val="single" w:sz="6" w:space="0" w:color="auto"/>
              <w:right w:val="single" w:sz="6" w:space="0" w:color="auto"/>
            </w:tcBorders>
          </w:tcPr>
          <w:p w14:paraId="0CE9939E"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197</w:t>
            </w:r>
          </w:p>
        </w:tc>
        <w:tc>
          <w:tcPr>
            <w:tcW w:w="803" w:type="dxa"/>
            <w:tcBorders>
              <w:top w:val="single" w:sz="6" w:space="0" w:color="auto"/>
              <w:left w:val="single" w:sz="6" w:space="0" w:color="auto"/>
              <w:bottom w:val="single" w:sz="6" w:space="0" w:color="auto"/>
              <w:right w:val="single" w:sz="6" w:space="0" w:color="auto"/>
            </w:tcBorders>
          </w:tcPr>
          <w:p w14:paraId="0CE9939F"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357</w:t>
            </w:r>
          </w:p>
        </w:tc>
        <w:tc>
          <w:tcPr>
            <w:tcW w:w="803" w:type="dxa"/>
            <w:tcBorders>
              <w:top w:val="single" w:sz="6" w:space="0" w:color="auto"/>
              <w:left w:val="single" w:sz="6" w:space="0" w:color="auto"/>
              <w:bottom w:val="single" w:sz="6" w:space="0" w:color="auto"/>
              <w:right w:val="single" w:sz="6" w:space="0" w:color="auto"/>
            </w:tcBorders>
          </w:tcPr>
          <w:p w14:paraId="0CE993A0"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911</w:t>
            </w:r>
          </w:p>
        </w:tc>
        <w:tc>
          <w:tcPr>
            <w:tcW w:w="803" w:type="dxa"/>
            <w:tcBorders>
              <w:top w:val="single" w:sz="6" w:space="0" w:color="auto"/>
              <w:left w:val="single" w:sz="6" w:space="0" w:color="auto"/>
              <w:bottom w:val="single" w:sz="6" w:space="0" w:color="auto"/>
              <w:right w:val="single" w:sz="6" w:space="0" w:color="auto"/>
            </w:tcBorders>
          </w:tcPr>
          <w:p w14:paraId="0CE993A1"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751</w:t>
            </w:r>
          </w:p>
        </w:tc>
        <w:tc>
          <w:tcPr>
            <w:tcW w:w="803" w:type="dxa"/>
            <w:tcBorders>
              <w:top w:val="single" w:sz="6" w:space="0" w:color="auto"/>
              <w:left w:val="single" w:sz="6" w:space="0" w:color="auto"/>
              <w:bottom w:val="single" w:sz="6" w:space="0" w:color="auto"/>
              <w:right w:val="single" w:sz="6" w:space="0" w:color="auto"/>
            </w:tcBorders>
          </w:tcPr>
          <w:p w14:paraId="0CE993A2"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409</w:t>
            </w:r>
          </w:p>
        </w:tc>
        <w:tc>
          <w:tcPr>
            <w:tcW w:w="803" w:type="dxa"/>
            <w:tcBorders>
              <w:top w:val="single" w:sz="6" w:space="0" w:color="auto"/>
              <w:left w:val="single" w:sz="6" w:space="0" w:color="auto"/>
              <w:bottom w:val="single" w:sz="6" w:space="0" w:color="auto"/>
              <w:right w:val="single" w:sz="6" w:space="0" w:color="auto"/>
            </w:tcBorders>
          </w:tcPr>
          <w:p w14:paraId="0CE993A3"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512</w:t>
            </w:r>
          </w:p>
        </w:tc>
        <w:tc>
          <w:tcPr>
            <w:tcW w:w="803" w:type="dxa"/>
            <w:tcBorders>
              <w:top w:val="single" w:sz="6" w:space="0" w:color="auto"/>
              <w:left w:val="single" w:sz="6" w:space="0" w:color="auto"/>
              <w:bottom w:val="single" w:sz="6" w:space="0" w:color="auto"/>
              <w:right w:val="single" w:sz="6" w:space="0" w:color="auto"/>
            </w:tcBorders>
          </w:tcPr>
          <w:p w14:paraId="0CE993A4" w14:textId="77777777" w:rsidR="0043751A" w:rsidRPr="00FA3A7F" w:rsidRDefault="0043751A" w:rsidP="00DE640B">
            <w:pPr>
              <w:pStyle w:val="Tabletext"/>
              <w:jc w:val="center"/>
              <w:rPr>
                <w:rFonts w:eastAsia="MS Mincho"/>
                <w:sz w:val="20"/>
                <w:lang w:eastAsia="ja-JP"/>
              </w:rPr>
            </w:pPr>
            <w:r w:rsidRPr="00FA3A7F">
              <w:rPr>
                <w:rFonts w:eastAsia="MS Mincho"/>
                <w:sz w:val="20"/>
                <w:lang w:eastAsia="ja-JP"/>
              </w:rPr>
              <w:t>2461</w:t>
            </w:r>
          </w:p>
        </w:tc>
        <w:tc>
          <w:tcPr>
            <w:tcW w:w="803" w:type="dxa"/>
            <w:tcBorders>
              <w:top w:val="single" w:sz="6" w:space="0" w:color="auto"/>
              <w:left w:val="single" w:sz="6" w:space="0" w:color="auto"/>
              <w:bottom w:val="single" w:sz="6" w:space="0" w:color="auto"/>
              <w:right w:val="single" w:sz="6" w:space="0" w:color="auto"/>
            </w:tcBorders>
          </w:tcPr>
          <w:p w14:paraId="0CE993A5" w14:textId="68EA4684"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3687</w:t>
            </w:r>
          </w:p>
        </w:tc>
        <w:tc>
          <w:tcPr>
            <w:tcW w:w="803" w:type="dxa"/>
            <w:tcBorders>
              <w:top w:val="single" w:sz="6" w:space="0" w:color="auto"/>
              <w:left w:val="single" w:sz="6" w:space="0" w:color="auto"/>
              <w:bottom w:val="single" w:sz="6" w:space="0" w:color="auto"/>
              <w:right w:val="single" w:sz="6" w:space="0" w:color="auto"/>
            </w:tcBorders>
          </w:tcPr>
          <w:p w14:paraId="0CE993A6" w14:textId="1D4F7629" w:rsidR="0043751A" w:rsidRPr="00FA3A7F" w:rsidRDefault="009F0DE5" w:rsidP="00DE640B">
            <w:pPr>
              <w:pStyle w:val="Tabletext"/>
              <w:jc w:val="center"/>
              <w:rPr>
                <w:rFonts w:eastAsia="MS Mincho"/>
                <w:sz w:val="20"/>
                <w:lang w:eastAsia="ja-JP"/>
              </w:rPr>
            </w:pPr>
            <w:r w:rsidRPr="00FA3A7F">
              <w:rPr>
                <w:rFonts w:eastAsia="MS Mincho"/>
                <w:sz w:val="20"/>
                <w:lang w:eastAsia="ja-JP"/>
              </w:rPr>
              <w:t>−</w:t>
            </w:r>
            <w:r w:rsidR="0043751A" w:rsidRPr="00FA3A7F">
              <w:rPr>
                <w:rFonts w:eastAsia="MS Mincho"/>
                <w:sz w:val="20"/>
                <w:lang w:eastAsia="ja-JP"/>
              </w:rPr>
              <w:t>4849</w:t>
            </w:r>
          </w:p>
        </w:tc>
        <w:tc>
          <w:tcPr>
            <w:tcW w:w="803" w:type="dxa"/>
            <w:tcBorders>
              <w:top w:val="single" w:sz="6" w:space="0" w:color="auto"/>
              <w:left w:val="single" w:sz="6" w:space="0" w:color="auto"/>
              <w:bottom w:val="single" w:sz="6" w:space="0" w:color="auto"/>
              <w:right w:val="single" w:sz="6" w:space="0" w:color="auto"/>
            </w:tcBorders>
          </w:tcPr>
          <w:p w14:paraId="0CE993A7" w14:textId="77777777" w:rsidR="0043751A" w:rsidRPr="00FA3A7F" w:rsidRDefault="0043751A" w:rsidP="00DE640B">
            <w:pPr>
              <w:pStyle w:val="Tabletext"/>
              <w:jc w:val="center"/>
              <w:rPr>
                <w:rFonts w:eastAsia="MS Mincho"/>
                <w:sz w:val="20"/>
                <w:lang w:eastAsia="ja-JP"/>
              </w:rPr>
            </w:pPr>
          </w:p>
        </w:tc>
      </w:tr>
    </w:tbl>
    <w:p w14:paraId="0CE993A9" w14:textId="77777777" w:rsidR="0043751A" w:rsidRPr="00FA3A7F" w:rsidRDefault="0043751A" w:rsidP="0043751A">
      <w:r w:rsidRPr="00FA3A7F">
        <w:t>In order to achieve the required length of 72.69 ms, the values are to be repeated 14 times.</w:t>
      </w:r>
    </w:p>
    <w:p w14:paraId="0CE993AA" w14:textId="77777777" w:rsidR="0043751A" w:rsidRPr="00FA3A7F" w:rsidRDefault="0043751A" w:rsidP="0043751A">
      <w:pPr>
        <w:pStyle w:val="Headingi"/>
      </w:pPr>
      <w:r w:rsidRPr="00FA3A7F">
        <w:lastRenderedPageBreak/>
        <w:t>b)</w:t>
      </w:r>
      <w:r w:rsidRPr="00FA3A7F">
        <w:tab/>
        <w:t>Random noise</w:t>
      </w:r>
    </w:p>
    <w:p w14:paraId="0CE993AB" w14:textId="77777777" w:rsidR="0043751A" w:rsidRPr="00FA3A7F" w:rsidRDefault="0043751A" w:rsidP="0043751A">
      <w:r w:rsidRPr="00FA3A7F">
        <w:t xml:space="preserve">The random noise is chosen as a white Gaussian noise </w:t>
      </w:r>
      <w:r w:rsidR="00423D96" w:rsidRPr="00FA3A7F">
        <w:t>band-limit</w:t>
      </w:r>
      <w:r w:rsidRPr="00FA3A7F">
        <w:t xml:space="preserve">ed at 20 kHz. The crest factor of the signal is 12 dB </w:t>
      </w:r>
      <w:r w:rsidRPr="00FA3A7F">
        <w:sym w:font="Symbol" w:char="F0B1"/>
      </w:r>
      <w:r w:rsidRPr="00FA3A7F">
        <w:t xml:space="preserve"> 1 dB. The RMS value of the </w:t>
      </w:r>
      <w:r w:rsidR="00423D96" w:rsidRPr="00FA3A7F">
        <w:t>band-limit</w:t>
      </w:r>
      <w:r w:rsidRPr="00FA3A7F">
        <w:t>ed random noise is chosen to be the same as the one for the voiced signal.</w:t>
      </w:r>
    </w:p>
    <w:p w14:paraId="0CE993AC" w14:textId="77777777" w:rsidR="0043751A" w:rsidRPr="00FA3A7F" w:rsidRDefault="0043751A" w:rsidP="0043751A">
      <w:pPr>
        <w:pStyle w:val="Figure"/>
      </w:pPr>
      <w:r w:rsidRPr="00FA3A7F">
        <w:rPr>
          <w:noProof/>
          <w:lang w:val="en-US" w:eastAsia="zh-CN"/>
        </w:rPr>
        <w:drawing>
          <wp:inline distT="0" distB="0" distL="0" distR="0" wp14:anchorId="0CE99A4F" wp14:editId="0CE99A50">
            <wp:extent cx="3571875" cy="27717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571875" cy="2771775"/>
                    </a:xfrm>
                    <a:prstGeom prst="rect">
                      <a:avLst/>
                    </a:prstGeom>
                    <a:noFill/>
                    <a:ln>
                      <a:noFill/>
                    </a:ln>
                  </pic:spPr>
                </pic:pic>
              </a:graphicData>
            </a:graphic>
          </wp:inline>
        </w:drawing>
      </w:r>
    </w:p>
    <w:p w14:paraId="0CE993AD" w14:textId="77777777" w:rsidR="0043751A" w:rsidRPr="00FA3A7F" w:rsidRDefault="0043751A" w:rsidP="0043751A">
      <w:pPr>
        <w:pStyle w:val="FigureNoTitle"/>
      </w:pPr>
      <w:r w:rsidRPr="00FA3A7F">
        <w:t>Figure 7-6 – D</w:t>
      </w:r>
      <w:r w:rsidR="00423D96" w:rsidRPr="00FA3A7F">
        <w:t>ouble-talk</w:t>
      </w:r>
      <w:r w:rsidRPr="00FA3A7F">
        <w:t xml:space="preserve"> composite source signal, time signal</w:t>
      </w:r>
    </w:p>
    <w:p w14:paraId="0CE993AE" w14:textId="77777777" w:rsidR="0043751A" w:rsidRPr="00FA3A7F" w:rsidRDefault="0043751A" w:rsidP="0043751A">
      <w:pPr>
        <w:pStyle w:val="Figure"/>
      </w:pPr>
      <w:r w:rsidRPr="00FA3A7F">
        <w:rPr>
          <w:noProof/>
          <w:lang w:val="en-US" w:eastAsia="zh-CN"/>
        </w:rPr>
        <w:drawing>
          <wp:inline distT="0" distB="0" distL="0" distR="0" wp14:anchorId="0CE99A51" wp14:editId="0CE99A52">
            <wp:extent cx="3562350" cy="2771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562350" cy="2771775"/>
                    </a:xfrm>
                    <a:prstGeom prst="rect">
                      <a:avLst/>
                    </a:prstGeom>
                    <a:noFill/>
                    <a:ln>
                      <a:noFill/>
                    </a:ln>
                  </pic:spPr>
                </pic:pic>
              </a:graphicData>
            </a:graphic>
          </wp:inline>
        </w:drawing>
      </w:r>
    </w:p>
    <w:p w14:paraId="0CE993AF" w14:textId="127CB099" w:rsidR="0043751A" w:rsidRPr="00FA3A7F" w:rsidRDefault="0043751A" w:rsidP="00E1065E">
      <w:pPr>
        <w:pStyle w:val="FigureNoTitle"/>
      </w:pPr>
      <w:r w:rsidRPr="00FA3A7F">
        <w:t>Figure 7-7 – Power density spectrum of the d</w:t>
      </w:r>
      <w:r w:rsidR="00423D96" w:rsidRPr="00FA3A7F">
        <w:t>ouble-talk</w:t>
      </w:r>
      <w:r w:rsidRPr="00FA3A7F">
        <w:t xml:space="preserve"> composite</w:t>
      </w:r>
      <w:r w:rsidR="00E1065E" w:rsidRPr="00FA3A7F">
        <w:t xml:space="preserve"> </w:t>
      </w:r>
      <w:r w:rsidRPr="00FA3A7F">
        <w:t xml:space="preserve">source signal </w:t>
      </w:r>
      <w:r w:rsidR="00E1065E" w:rsidRPr="00FA3A7F">
        <w:br/>
      </w:r>
      <w:r w:rsidRPr="00FA3A7F">
        <w:t>(analysis window: Hanning)</w:t>
      </w:r>
    </w:p>
    <w:p w14:paraId="0CE993B0" w14:textId="77777777" w:rsidR="0043751A" w:rsidRPr="00FA3A7F" w:rsidRDefault="0043751A" w:rsidP="0043751A">
      <w:pPr>
        <w:pStyle w:val="Figure"/>
      </w:pPr>
      <w:r w:rsidRPr="00FA3A7F">
        <w:rPr>
          <w:noProof/>
          <w:lang w:val="en-US" w:eastAsia="zh-CN"/>
        </w:rPr>
        <w:lastRenderedPageBreak/>
        <w:drawing>
          <wp:inline distT="0" distB="0" distL="0" distR="0" wp14:anchorId="0CE99A53" wp14:editId="0CE99A54">
            <wp:extent cx="3429000" cy="26574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429000" cy="2657475"/>
                    </a:xfrm>
                    <a:prstGeom prst="rect">
                      <a:avLst/>
                    </a:prstGeom>
                    <a:noFill/>
                    <a:ln>
                      <a:noFill/>
                    </a:ln>
                  </pic:spPr>
                </pic:pic>
              </a:graphicData>
            </a:graphic>
          </wp:inline>
        </w:drawing>
      </w:r>
    </w:p>
    <w:p w14:paraId="0CE993B1" w14:textId="77777777" w:rsidR="0043751A" w:rsidRPr="00FA3A7F" w:rsidRDefault="0043751A" w:rsidP="0043751A">
      <w:pPr>
        <w:pStyle w:val="FigureNoTitle"/>
      </w:pPr>
      <w:r w:rsidRPr="00FA3A7F">
        <w:t>Figure 7-8 – Power density spectrum of the d</w:t>
      </w:r>
      <w:r w:rsidR="00423D96" w:rsidRPr="00FA3A7F">
        <w:t>ouble-talk</w:t>
      </w:r>
      <w:r w:rsidRPr="00FA3A7F">
        <w:t xml:space="preserve"> voiced </w:t>
      </w:r>
      <w:r w:rsidR="008E2978" w:rsidRPr="00FA3A7F">
        <w:t xml:space="preserve">signal </w:t>
      </w:r>
      <w:r w:rsidRPr="00FA3A7F">
        <w:br/>
        <w:t>(analysis window: Hanning)</w:t>
      </w:r>
    </w:p>
    <w:p w14:paraId="0CE993B2" w14:textId="77777777" w:rsidR="0043751A" w:rsidRPr="00FA3A7F" w:rsidRDefault="0043751A" w:rsidP="0043751A">
      <w:pPr>
        <w:pStyle w:val="Figure"/>
      </w:pPr>
      <w:r w:rsidRPr="00FA3A7F">
        <w:rPr>
          <w:noProof/>
          <w:lang w:val="en-US" w:eastAsia="zh-CN"/>
        </w:rPr>
        <w:drawing>
          <wp:inline distT="0" distB="0" distL="0" distR="0" wp14:anchorId="0CE99A55" wp14:editId="0CE99A56">
            <wp:extent cx="3562350" cy="27717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62350" cy="2771775"/>
                    </a:xfrm>
                    <a:prstGeom prst="rect">
                      <a:avLst/>
                    </a:prstGeom>
                    <a:noFill/>
                    <a:ln>
                      <a:noFill/>
                    </a:ln>
                  </pic:spPr>
                </pic:pic>
              </a:graphicData>
            </a:graphic>
          </wp:inline>
        </w:drawing>
      </w:r>
    </w:p>
    <w:p w14:paraId="0CE993B3" w14:textId="77777777" w:rsidR="0043751A" w:rsidRPr="00FA3A7F" w:rsidRDefault="0043751A" w:rsidP="0043751A">
      <w:pPr>
        <w:pStyle w:val="FigureNoTitle"/>
      </w:pPr>
      <w:r w:rsidRPr="00FA3A7F">
        <w:t>Figure 7-9 – Power density spectrum of the d</w:t>
      </w:r>
      <w:r w:rsidR="00423D96" w:rsidRPr="00FA3A7F">
        <w:t>ouble-talk</w:t>
      </w:r>
      <w:r w:rsidRPr="00FA3A7F">
        <w:t xml:space="preserve"> noise </w:t>
      </w:r>
      <w:r w:rsidR="005C2CE9" w:rsidRPr="00FA3A7F">
        <w:t xml:space="preserve">sequence </w:t>
      </w:r>
      <w:r w:rsidRPr="00FA3A7F">
        <w:br/>
        <w:t>(analysis window: Hanning)</w:t>
      </w:r>
    </w:p>
    <w:p w14:paraId="0CE993B4" w14:textId="77777777" w:rsidR="0043751A" w:rsidRPr="00FA3A7F" w:rsidRDefault="0043751A" w:rsidP="0043751A">
      <w:pPr>
        <w:pStyle w:val="Heading4"/>
      </w:pPr>
      <w:r w:rsidRPr="00FA3A7F">
        <w:t>7.2.1.5</w:t>
      </w:r>
      <w:r w:rsidRPr="00FA3A7F">
        <w:tab/>
        <w:t>Band limitation of fullband composite source signals and speech-like power density spectrum</w:t>
      </w:r>
    </w:p>
    <w:p w14:paraId="0CE993B5" w14:textId="4FA3E0F7" w:rsidR="0043751A" w:rsidRPr="00FA3A7F" w:rsidRDefault="0043751A" w:rsidP="006D04F4">
      <w:r w:rsidRPr="00FA3A7F">
        <w:t xml:space="preserve">Depending on the bandwidth of the transmission system, the </w:t>
      </w:r>
      <w:r w:rsidR="006D04F4" w:rsidRPr="00FA3A7F">
        <w:t>CSS</w:t>
      </w:r>
      <w:r w:rsidRPr="00FA3A7F">
        <w:t xml:space="preserve">s should be band limited. In general, the band limitation is determined by the transmission system </w:t>
      </w:r>
      <w:r w:rsidR="00161E76" w:rsidRPr="00FA3A7F">
        <w:t xml:space="preserve">to which it </w:t>
      </w:r>
      <w:r w:rsidRPr="00FA3A7F">
        <w:t>is applied, e.g.</w:t>
      </w:r>
      <w:r w:rsidR="00B67C4A" w:rsidRPr="00FA3A7F">
        <w:t>,</w:t>
      </w:r>
      <w:r w:rsidRPr="00FA3A7F">
        <w:t xml:space="preserve"> 8 kHz for wideband transmission. The band limitation applied should be indicated.</w:t>
      </w:r>
    </w:p>
    <w:p w14:paraId="0CE993B6" w14:textId="08214FD1" w:rsidR="0043751A" w:rsidRPr="00FA3A7F" w:rsidRDefault="0043751A" w:rsidP="006D04F4">
      <w:r w:rsidRPr="00FA3A7F">
        <w:t xml:space="preserve">In order to achieve a speech-like power density spectrum, a low pass filter with a slope of 5 dB/octave should be applied to the PN-sequence of the </w:t>
      </w:r>
      <w:r w:rsidR="006D04F4" w:rsidRPr="00FA3A7F">
        <w:t>CSS</w:t>
      </w:r>
      <w:r w:rsidRPr="00FA3A7F">
        <w:t xml:space="preserve"> for frequencies ≥200 Hz up to 10 kHz. For frequencies above 10 kHz, speech has no energy and</w:t>
      </w:r>
      <w:r w:rsidR="00E54958" w:rsidRPr="00FA3A7F">
        <w:t>,</w:t>
      </w:r>
      <w:r w:rsidRPr="00FA3A7F">
        <w:t xml:space="preserve"> as a consequence</w:t>
      </w:r>
      <w:r w:rsidR="00E54958" w:rsidRPr="00FA3A7F">
        <w:t>,</w:t>
      </w:r>
      <w:r w:rsidRPr="00FA3A7F">
        <w:t xml:space="preserve"> an adaptation of the power density spectrum in this frequency range is not required.</w:t>
      </w:r>
    </w:p>
    <w:p w14:paraId="0CE993B7" w14:textId="6DED521B" w:rsidR="0043751A" w:rsidRPr="00FA3A7F" w:rsidRDefault="0043751A" w:rsidP="006D04F4">
      <w:r w:rsidRPr="00FA3A7F">
        <w:t xml:space="preserve">The filter </w:t>
      </w:r>
      <w:r w:rsidR="005E7DB3" w:rsidRPr="00FA3A7F">
        <w:t>that</w:t>
      </w:r>
      <w:r w:rsidRPr="00FA3A7F">
        <w:t xml:space="preserve"> should be applied to the wideband PN-sequence of the </w:t>
      </w:r>
      <w:r w:rsidR="006D04F4" w:rsidRPr="00FA3A7F">
        <w:t>CSS</w:t>
      </w:r>
      <w:r w:rsidRPr="00FA3A7F">
        <w:t xml:space="preserve"> if a speech-like power density spectrum is desired for the test of wideband transmission systems is shown in Figure 7-10.</w:t>
      </w:r>
    </w:p>
    <w:p w14:paraId="0CE993B8" w14:textId="77777777" w:rsidR="0043751A" w:rsidRPr="00FA3A7F" w:rsidRDefault="00E067B3">
      <w:pPr>
        <w:pStyle w:val="Figure"/>
      </w:pPr>
      <w:r w:rsidRPr="00FA3A7F">
        <w:rPr>
          <w:noProof/>
          <w:sz w:val="16"/>
          <w:szCs w:val="16"/>
          <w:lang w:val="en-US" w:eastAsia="zh-CN"/>
        </w:rPr>
        <w:lastRenderedPageBreak/>
        <w:drawing>
          <wp:inline distT="0" distB="0" distL="0" distR="0" wp14:anchorId="0CE99A57" wp14:editId="0CE99A58">
            <wp:extent cx="3419863" cy="2907798"/>
            <wp:effectExtent l="0" t="0" r="9525" b="698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1(12)_F7-10.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419863" cy="2907798"/>
                    </a:xfrm>
                    <a:prstGeom prst="rect">
                      <a:avLst/>
                    </a:prstGeom>
                  </pic:spPr>
                </pic:pic>
              </a:graphicData>
            </a:graphic>
          </wp:inline>
        </w:drawing>
      </w:r>
    </w:p>
    <w:p w14:paraId="0CE993B9" w14:textId="77777777" w:rsidR="0043751A" w:rsidRPr="00FA3A7F" w:rsidRDefault="0043751A" w:rsidP="0043751A">
      <w:pPr>
        <w:pStyle w:val="Figurelegend"/>
        <w:jc w:val="center"/>
        <w:rPr>
          <w:b/>
          <w:bCs/>
        </w:rPr>
      </w:pPr>
      <w:r w:rsidRPr="00FA3A7F">
        <w:rPr>
          <w:b/>
          <w:bCs/>
        </w:rPr>
        <w:t>Filter corner frequencies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763"/>
        <w:gridCol w:w="800"/>
        <w:gridCol w:w="800"/>
        <w:gridCol w:w="800"/>
        <w:gridCol w:w="683"/>
        <w:gridCol w:w="912"/>
        <w:gridCol w:w="820"/>
        <w:gridCol w:w="800"/>
        <w:gridCol w:w="912"/>
        <w:gridCol w:w="820"/>
        <w:gridCol w:w="820"/>
      </w:tblGrid>
      <w:tr w:rsidR="0043751A" w:rsidRPr="00FA3A7F" w14:paraId="0CE993C6" w14:textId="77777777" w:rsidTr="00E1065E">
        <w:trPr>
          <w:cantSplit/>
          <w:jc w:val="center"/>
        </w:trPr>
        <w:tc>
          <w:tcPr>
            <w:tcW w:w="697" w:type="dxa"/>
          </w:tcPr>
          <w:p w14:paraId="0CE993BA" w14:textId="77777777" w:rsidR="0043751A" w:rsidRPr="00FA3A7F" w:rsidRDefault="0043751A" w:rsidP="003628A6">
            <w:pPr>
              <w:pStyle w:val="Figurelegend"/>
              <w:jc w:val="center"/>
              <w:rPr>
                <w:b/>
                <w:bCs/>
              </w:rPr>
            </w:pPr>
            <w:r w:rsidRPr="00FA3A7F">
              <w:rPr>
                <w:b/>
                <w:bCs/>
              </w:rPr>
              <w:t>50 Hz</w:t>
            </w:r>
          </w:p>
        </w:tc>
        <w:tc>
          <w:tcPr>
            <w:tcW w:w="751" w:type="dxa"/>
          </w:tcPr>
          <w:p w14:paraId="0CE993BB" w14:textId="77777777" w:rsidR="0043751A" w:rsidRPr="00FA3A7F" w:rsidRDefault="0043751A" w:rsidP="003628A6">
            <w:pPr>
              <w:pStyle w:val="Figurelegend"/>
              <w:jc w:val="center"/>
              <w:rPr>
                <w:b/>
                <w:bCs/>
              </w:rPr>
            </w:pPr>
            <w:r w:rsidRPr="00FA3A7F">
              <w:rPr>
                <w:b/>
                <w:bCs/>
              </w:rPr>
              <w:t>100 Hz</w:t>
            </w:r>
          </w:p>
        </w:tc>
        <w:tc>
          <w:tcPr>
            <w:tcW w:w="787" w:type="dxa"/>
          </w:tcPr>
          <w:p w14:paraId="0CE993BC" w14:textId="77777777" w:rsidR="0043751A" w:rsidRPr="00FA3A7F" w:rsidRDefault="0043751A" w:rsidP="003628A6">
            <w:pPr>
              <w:pStyle w:val="Figurelegend"/>
              <w:jc w:val="center"/>
              <w:rPr>
                <w:b/>
                <w:bCs/>
              </w:rPr>
            </w:pPr>
            <w:r w:rsidRPr="00FA3A7F">
              <w:rPr>
                <w:b/>
                <w:bCs/>
              </w:rPr>
              <w:t>200 Hz</w:t>
            </w:r>
          </w:p>
        </w:tc>
        <w:tc>
          <w:tcPr>
            <w:tcW w:w="787" w:type="dxa"/>
          </w:tcPr>
          <w:p w14:paraId="0CE993BD" w14:textId="77777777" w:rsidR="0043751A" w:rsidRPr="00FA3A7F" w:rsidRDefault="0043751A" w:rsidP="003628A6">
            <w:pPr>
              <w:pStyle w:val="Figurelegend"/>
              <w:jc w:val="center"/>
              <w:rPr>
                <w:b/>
                <w:bCs/>
              </w:rPr>
            </w:pPr>
            <w:r w:rsidRPr="00FA3A7F">
              <w:rPr>
                <w:b/>
                <w:bCs/>
              </w:rPr>
              <w:t>215 Hz</w:t>
            </w:r>
          </w:p>
        </w:tc>
        <w:tc>
          <w:tcPr>
            <w:tcW w:w="787" w:type="dxa"/>
          </w:tcPr>
          <w:p w14:paraId="0CE993BE" w14:textId="77777777" w:rsidR="0043751A" w:rsidRPr="00FA3A7F" w:rsidRDefault="0043751A" w:rsidP="003628A6">
            <w:pPr>
              <w:pStyle w:val="Figurelegend"/>
              <w:jc w:val="center"/>
              <w:rPr>
                <w:b/>
                <w:bCs/>
              </w:rPr>
            </w:pPr>
            <w:r w:rsidRPr="00FA3A7F">
              <w:rPr>
                <w:b/>
                <w:bCs/>
              </w:rPr>
              <w:t>500 Hz</w:t>
            </w:r>
          </w:p>
        </w:tc>
        <w:tc>
          <w:tcPr>
            <w:tcW w:w="672" w:type="dxa"/>
          </w:tcPr>
          <w:p w14:paraId="0CE993BF" w14:textId="77777777" w:rsidR="0043751A" w:rsidRPr="00FA3A7F" w:rsidRDefault="0043751A" w:rsidP="003628A6">
            <w:pPr>
              <w:pStyle w:val="Figurelegend"/>
              <w:jc w:val="center"/>
              <w:rPr>
                <w:b/>
                <w:bCs/>
              </w:rPr>
            </w:pPr>
            <w:r w:rsidRPr="00FA3A7F">
              <w:rPr>
                <w:b/>
                <w:bCs/>
              </w:rPr>
              <w:t>1 kHz</w:t>
            </w:r>
          </w:p>
        </w:tc>
        <w:tc>
          <w:tcPr>
            <w:tcW w:w="897" w:type="dxa"/>
          </w:tcPr>
          <w:p w14:paraId="0CE993C0" w14:textId="77777777" w:rsidR="0043751A" w:rsidRPr="00FA3A7F" w:rsidRDefault="0043751A" w:rsidP="003628A6">
            <w:pPr>
              <w:pStyle w:val="Figurelegend"/>
              <w:jc w:val="center"/>
              <w:rPr>
                <w:b/>
                <w:bCs/>
              </w:rPr>
            </w:pPr>
            <w:r w:rsidRPr="00FA3A7F">
              <w:rPr>
                <w:b/>
                <w:bCs/>
              </w:rPr>
              <w:t>2.85 kHz</w:t>
            </w:r>
          </w:p>
        </w:tc>
        <w:tc>
          <w:tcPr>
            <w:tcW w:w="807" w:type="dxa"/>
          </w:tcPr>
          <w:p w14:paraId="0CE993C1" w14:textId="77777777" w:rsidR="0043751A" w:rsidRPr="00FA3A7F" w:rsidRDefault="0043751A" w:rsidP="003628A6">
            <w:pPr>
              <w:pStyle w:val="Figurelegend"/>
              <w:jc w:val="center"/>
              <w:rPr>
                <w:b/>
                <w:bCs/>
              </w:rPr>
            </w:pPr>
            <w:r w:rsidRPr="00FA3A7F">
              <w:rPr>
                <w:b/>
                <w:bCs/>
              </w:rPr>
              <w:t>3.6 kHz</w:t>
            </w:r>
          </w:p>
        </w:tc>
        <w:tc>
          <w:tcPr>
            <w:tcW w:w="787" w:type="dxa"/>
          </w:tcPr>
          <w:p w14:paraId="0CE993C2" w14:textId="77777777" w:rsidR="0043751A" w:rsidRPr="00FA3A7F" w:rsidRDefault="0043751A" w:rsidP="003628A6">
            <w:pPr>
              <w:pStyle w:val="Figurelegend"/>
              <w:jc w:val="center"/>
              <w:rPr>
                <w:b/>
                <w:bCs/>
              </w:rPr>
            </w:pPr>
            <w:r w:rsidRPr="00FA3A7F">
              <w:rPr>
                <w:b/>
                <w:bCs/>
              </w:rPr>
              <w:t>5 kHz</w:t>
            </w:r>
          </w:p>
        </w:tc>
        <w:tc>
          <w:tcPr>
            <w:tcW w:w="897" w:type="dxa"/>
          </w:tcPr>
          <w:p w14:paraId="0CE993C3" w14:textId="77777777" w:rsidR="0043751A" w:rsidRPr="00FA3A7F" w:rsidRDefault="0043751A" w:rsidP="003628A6">
            <w:pPr>
              <w:pStyle w:val="Figurelegend"/>
              <w:jc w:val="center"/>
              <w:rPr>
                <w:b/>
                <w:bCs/>
              </w:rPr>
            </w:pPr>
            <w:r w:rsidRPr="00FA3A7F">
              <w:rPr>
                <w:b/>
                <w:bCs/>
              </w:rPr>
              <w:t>7.69 kHz</w:t>
            </w:r>
          </w:p>
        </w:tc>
        <w:tc>
          <w:tcPr>
            <w:tcW w:w="807" w:type="dxa"/>
          </w:tcPr>
          <w:p w14:paraId="0CE993C4" w14:textId="77777777" w:rsidR="0043751A" w:rsidRPr="00FA3A7F" w:rsidRDefault="0043751A" w:rsidP="003628A6">
            <w:pPr>
              <w:pStyle w:val="Figurelegend"/>
              <w:jc w:val="center"/>
              <w:rPr>
                <w:b/>
                <w:bCs/>
              </w:rPr>
            </w:pPr>
            <w:r w:rsidRPr="00FA3A7F">
              <w:rPr>
                <w:b/>
                <w:bCs/>
              </w:rPr>
              <w:t>7.8 kHz</w:t>
            </w:r>
          </w:p>
        </w:tc>
        <w:tc>
          <w:tcPr>
            <w:tcW w:w="807" w:type="dxa"/>
          </w:tcPr>
          <w:p w14:paraId="0CE993C5" w14:textId="77777777" w:rsidR="0043751A" w:rsidRPr="00FA3A7F" w:rsidRDefault="0043751A" w:rsidP="003628A6">
            <w:pPr>
              <w:pStyle w:val="Figurelegend"/>
              <w:jc w:val="center"/>
              <w:rPr>
                <w:b/>
                <w:bCs/>
              </w:rPr>
            </w:pPr>
            <w:r w:rsidRPr="00FA3A7F">
              <w:rPr>
                <w:b/>
                <w:bCs/>
              </w:rPr>
              <w:t>8.7 kHz</w:t>
            </w:r>
          </w:p>
        </w:tc>
      </w:tr>
      <w:tr w:rsidR="0043751A" w:rsidRPr="00FA3A7F" w14:paraId="0CE993D3" w14:textId="77777777" w:rsidTr="00E1065E">
        <w:trPr>
          <w:cantSplit/>
          <w:jc w:val="center"/>
        </w:trPr>
        <w:tc>
          <w:tcPr>
            <w:tcW w:w="697" w:type="dxa"/>
          </w:tcPr>
          <w:p w14:paraId="0CE993C7" w14:textId="6B056024" w:rsidR="0043751A" w:rsidRPr="00FA3A7F" w:rsidRDefault="00E1065E" w:rsidP="003628A6">
            <w:pPr>
              <w:pStyle w:val="Figurelegend"/>
              <w:jc w:val="center"/>
            </w:pPr>
            <w:r w:rsidRPr="00FA3A7F">
              <w:t>−</w:t>
            </w:r>
            <w:r w:rsidR="0043751A" w:rsidRPr="00FA3A7F">
              <w:t>.8 dB</w:t>
            </w:r>
          </w:p>
        </w:tc>
        <w:tc>
          <w:tcPr>
            <w:tcW w:w="751" w:type="dxa"/>
          </w:tcPr>
          <w:p w14:paraId="0CE993C8" w14:textId="77777777" w:rsidR="0043751A" w:rsidRPr="00FA3A7F" w:rsidRDefault="0043751A" w:rsidP="003628A6">
            <w:pPr>
              <w:pStyle w:val="Figurelegend"/>
              <w:jc w:val="center"/>
            </w:pPr>
            <w:r w:rsidRPr="00FA3A7F">
              <w:t>9.2 dB</w:t>
            </w:r>
          </w:p>
        </w:tc>
        <w:tc>
          <w:tcPr>
            <w:tcW w:w="787" w:type="dxa"/>
          </w:tcPr>
          <w:p w14:paraId="0CE993C9" w14:textId="77777777" w:rsidR="0043751A" w:rsidRPr="00FA3A7F" w:rsidRDefault="0043751A" w:rsidP="003628A6">
            <w:pPr>
              <w:pStyle w:val="Figurelegend"/>
              <w:jc w:val="center"/>
            </w:pPr>
            <w:r w:rsidRPr="00FA3A7F">
              <w:t>19.6 dB</w:t>
            </w:r>
          </w:p>
        </w:tc>
        <w:tc>
          <w:tcPr>
            <w:tcW w:w="787" w:type="dxa"/>
          </w:tcPr>
          <w:p w14:paraId="0CE993CA" w14:textId="77777777" w:rsidR="0043751A" w:rsidRPr="00FA3A7F" w:rsidRDefault="0043751A" w:rsidP="003628A6">
            <w:pPr>
              <w:pStyle w:val="Figurelegend"/>
              <w:jc w:val="center"/>
            </w:pPr>
            <w:r w:rsidRPr="00FA3A7F">
              <w:t>18.8 dB</w:t>
            </w:r>
          </w:p>
        </w:tc>
        <w:tc>
          <w:tcPr>
            <w:tcW w:w="787" w:type="dxa"/>
          </w:tcPr>
          <w:p w14:paraId="0CE993CB" w14:textId="77777777" w:rsidR="0043751A" w:rsidRPr="00FA3A7F" w:rsidRDefault="0043751A" w:rsidP="003628A6">
            <w:pPr>
              <w:pStyle w:val="Figurelegend"/>
              <w:jc w:val="center"/>
            </w:pPr>
            <w:r w:rsidRPr="00FA3A7F">
              <w:t>13.1 dB</w:t>
            </w:r>
          </w:p>
        </w:tc>
        <w:tc>
          <w:tcPr>
            <w:tcW w:w="672" w:type="dxa"/>
          </w:tcPr>
          <w:p w14:paraId="0CE993CC" w14:textId="77777777" w:rsidR="0043751A" w:rsidRPr="00FA3A7F" w:rsidRDefault="0043751A" w:rsidP="003628A6">
            <w:pPr>
              <w:pStyle w:val="Figurelegend"/>
              <w:jc w:val="center"/>
            </w:pPr>
            <w:r w:rsidRPr="00FA3A7F">
              <w:t>8 dB</w:t>
            </w:r>
          </w:p>
        </w:tc>
        <w:tc>
          <w:tcPr>
            <w:tcW w:w="897" w:type="dxa"/>
          </w:tcPr>
          <w:p w14:paraId="0CE993CD" w14:textId="77777777" w:rsidR="0043751A" w:rsidRPr="00FA3A7F" w:rsidRDefault="0043751A" w:rsidP="003628A6">
            <w:pPr>
              <w:pStyle w:val="Figurelegend"/>
              <w:jc w:val="center"/>
            </w:pPr>
            <w:r w:rsidRPr="00FA3A7F">
              <w:t>.4 dB</w:t>
            </w:r>
          </w:p>
        </w:tc>
        <w:tc>
          <w:tcPr>
            <w:tcW w:w="807" w:type="dxa"/>
          </w:tcPr>
          <w:p w14:paraId="0CE993CE" w14:textId="70571235" w:rsidR="0043751A" w:rsidRPr="00FA3A7F" w:rsidRDefault="00E1065E" w:rsidP="00E1065E">
            <w:pPr>
              <w:pStyle w:val="Figurelegend"/>
              <w:jc w:val="center"/>
            </w:pPr>
            <w:r w:rsidRPr="00FA3A7F">
              <w:t>−</w:t>
            </w:r>
            <w:r w:rsidR="0043751A" w:rsidRPr="00FA3A7F">
              <w:t>1.3 dB</w:t>
            </w:r>
          </w:p>
        </w:tc>
        <w:tc>
          <w:tcPr>
            <w:tcW w:w="787" w:type="dxa"/>
          </w:tcPr>
          <w:p w14:paraId="0CE993CF" w14:textId="787D455E" w:rsidR="0043751A" w:rsidRPr="00FA3A7F" w:rsidRDefault="00E1065E" w:rsidP="003628A6">
            <w:pPr>
              <w:pStyle w:val="Figurelegend"/>
              <w:jc w:val="center"/>
            </w:pPr>
            <w:r w:rsidRPr="00FA3A7F">
              <w:t>−</w:t>
            </w:r>
            <w:r w:rsidR="0043751A" w:rsidRPr="00FA3A7F">
              <w:t>3.5 dB</w:t>
            </w:r>
          </w:p>
        </w:tc>
        <w:tc>
          <w:tcPr>
            <w:tcW w:w="897" w:type="dxa"/>
          </w:tcPr>
          <w:p w14:paraId="0CE993D0" w14:textId="0A33DCDD" w:rsidR="0043751A" w:rsidRPr="00FA3A7F" w:rsidRDefault="00E1065E" w:rsidP="003628A6">
            <w:pPr>
              <w:pStyle w:val="Figurelegend"/>
              <w:jc w:val="center"/>
            </w:pPr>
            <w:r w:rsidRPr="00FA3A7F">
              <w:t>−</w:t>
            </w:r>
            <w:r w:rsidR="0043751A" w:rsidRPr="00FA3A7F">
              <w:t>6.6 dB</w:t>
            </w:r>
          </w:p>
        </w:tc>
        <w:tc>
          <w:tcPr>
            <w:tcW w:w="807" w:type="dxa"/>
          </w:tcPr>
          <w:p w14:paraId="0CE993D1" w14:textId="3757BAC1" w:rsidR="0043751A" w:rsidRPr="00FA3A7F" w:rsidRDefault="00E1065E" w:rsidP="003628A6">
            <w:pPr>
              <w:pStyle w:val="Figurelegend"/>
              <w:jc w:val="center"/>
            </w:pPr>
            <w:r w:rsidRPr="00FA3A7F">
              <w:t>−</w:t>
            </w:r>
            <w:r w:rsidR="0043751A" w:rsidRPr="00FA3A7F">
              <w:t>7.8 dB</w:t>
            </w:r>
          </w:p>
        </w:tc>
        <w:tc>
          <w:tcPr>
            <w:tcW w:w="807" w:type="dxa"/>
          </w:tcPr>
          <w:p w14:paraId="0CE993D2" w14:textId="2AD4D40F" w:rsidR="0043751A" w:rsidRPr="00FA3A7F" w:rsidRDefault="00E1065E" w:rsidP="003628A6">
            <w:pPr>
              <w:pStyle w:val="Figurelegend"/>
              <w:jc w:val="center"/>
            </w:pPr>
            <w:r w:rsidRPr="00FA3A7F">
              <w:t>−</w:t>
            </w:r>
            <w:r w:rsidR="0043751A" w:rsidRPr="00FA3A7F">
              <w:t>20 dB</w:t>
            </w:r>
          </w:p>
        </w:tc>
      </w:tr>
    </w:tbl>
    <w:p w14:paraId="0CE993D4" w14:textId="4473B6D8" w:rsidR="0043751A" w:rsidRPr="00FA3A7F" w:rsidRDefault="0043751A">
      <w:pPr>
        <w:pStyle w:val="FigureNoTitle"/>
      </w:pPr>
      <w:bookmarkStart w:id="245" w:name="_Toc182630658"/>
      <w:r w:rsidRPr="00FA3A7F">
        <w:t xml:space="preserve">Figure 7-10 – Transfer function of the filter for </w:t>
      </w:r>
      <w:r w:rsidR="00423D96" w:rsidRPr="00FA3A7F">
        <w:t>band</w:t>
      </w:r>
      <w:r w:rsidR="005E7DB3" w:rsidRPr="00FA3A7F">
        <w:t xml:space="preserve"> </w:t>
      </w:r>
      <w:r w:rsidR="00423D96" w:rsidRPr="00FA3A7F">
        <w:t>limit</w:t>
      </w:r>
      <w:r w:rsidRPr="00FA3A7F">
        <w:t>ing</w:t>
      </w:r>
      <w:r w:rsidR="00E1065E" w:rsidRPr="00FA3A7F">
        <w:t xml:space="preserve"> </w:t>
      </w:r>
      <w:r w:rsidRPr="00FA3A7F">
        <w:t xml:space="preserve">the PN-sequence </w:t>
      </w:r>
      <w:r w:rsidR="00E1065E" w:rsidRPr="00FA3A7F">
        <w:br/>
      </w:r>
      <w:r w:rsidRPr="00FA3A7F">
        <w:t>for wideband transmission</w:t>
      </w:r>
    </w:p>
    <w:p w14:paraId="0CE993D5" w14:textId="77777777" w:rsidR="0043751A" w:rsidRPr="00FA3A7F" w:rsidRDefault="0043751A" w:rsidP="0043751A">
      <w:pPr>
        <w:pStyle w:val="Heading4"/>
      </w:pPr>
      <w:r w:rsidRPr="00FA3A7F">
        <w:t>7.2.1.6</w:t>
      </w:r>
      <w:r w:rsidRPr="00FA3A7F">
        <w:tab/>
        <w:t>Narrow-band composite source signal with speech-like power density spectrum</w:t>
      </w:r>
      <w:bookmarkEnd w:id="245"/>
    </w:p>
    <w:p w14:paraId="0CE993D6" w14:textId="77777777" w:rsidR="0043751A" w:rsidRPr="00FA3A7F" w:rsidRDefault="0043751A" w:rsidP="0043751A">
      <w:pPr>
        <w:pStyle w:val="Heading5"/>
      </w:pPr>
      <w:r w:rsidRPr="00FA3A7F">
        <w:t>7.2.1.6.1</w:t>
      </w:r>
      <w:r w:rsidRPr="00FA3A7F">
        <w:tab/>
        <w:t>Description</w:t>
      </w:r>
    </w:p>
    <w:p w14:paraId="0CE993D7" w14:textId="77777777" w:rsidR="0043751A" w:rsidRPr="00FA3A7F" w:rsidRDefault="0043751A" w:rsidP="0043751A">
      <w:pPr>
        <w:pStyle w:val="Headingi"/>
        <w:rPr>
          <w:b/>
        </w:rPr>
      </w:pPr>
      <w:r w:rsidRPr="00FA3A7F">
        <w:t>a)</w:t>
      </w:r>
      <w:r w:rsidRPr="00FA3A7F">
        <w:rPr>
          <w:b/>
        </w:rPr>
        <w:tab/>
      </w:r>
      <w:r w:rsidRPr="00FA3A7F">
        <w:t>Composite source signal for single talk</w:t>
      </w:r>
    </w:p>
    <w:p w14:paraId="0CE993D8" w14:textId="77777777" w:rsidR="0043751A" w:rsidRPr="00FA3A7F" w:rsidRDefault="0043751A" w:rsidP="0043751A">
      <w:pPr>
        <w:pStyle w:val="enumlev1"/>
      </w:pPr>
      <w:r w:rsidRPr="00FA3A7F">
        <w:t>1)</w:t>
      </w:r>
      <w:r w:rsidRPr="00FA3A7F">
        <w:tab/>
        <w:t>Narrow-band voiced signal:</w:t>
      </w:r>
    </w:p>
    <w:p w14:paraId="0CE993D9" w14:textId="511627DA" w:rsidR="0043751A" w:rsidRPr="00FA3A7F" w:rsidRDefault="0043751A">
      <w:pPr>
        <w:pStyle w:val="enumlev1"/>
      </w:pPr>
      <w:r w:rsidRPr="00FA3A7F">
        <w:tab/>
        <w:t>In Table 7-</w:t>
      </w:r>
      <w:r w:rsidR="0081319D" w:rsidRPr="00FA3A7F">
        <w:t>3</w:t>
      </w:r>
      <w:r w:rsidRPr="00FA3A7F">
        <w:t xml:space="preserve">, the ASCII values for the voiced signal described in clause 7.2.1.2, </w:t>
      </w:r>
      <w:r w:rsidR="00423D96" w:rsidRPr="00FA3A7F">
        <w:t>band-limit</w:t>
      </w:r>
      <w:r w:rsidRPr="00FA3A7F">
        <w:t xml:space="preserve">ed between 200 Hz and 3.6 kHz, can be found. According to a sampling rate of 44.1 kHz, the 134 ASCII values amount to 3.04 ms. </w:t>
      </w:r>
      <w:r w:rsidR="005E7DB3" w:rsidRPr="00FA3A7F">
        <w:t>R</w:t>
      </w:r>
      <w:r w:rsidRPr="00FA3A7F">
        <w:t xml:space="preserve">ead </w:t>
      </w:r>
      <w:r w:rsidR="005E7DB3" w:rsidRPr="00FA3A7F">
        <w:t xml:space="preserve">Table 7-3 </w:t>
      </w:r>
      <w:r w:rsidRPr="00FA3A7F">
        <w:t>in columns.</w:t>
      </w:r>
    </w:p>
    <w:p w14:paraId="0CE993DA" w14:textId="77777777" w:rsidR="0043751A" w:rsidRPr="00FA3A7F" w:rsidRDefault="0043751A" w:rsidP="0043751A">
      <w:pPr>
        <w:pStyle w:val="TableNoTitle"/>
        <w:keepNext w:val="0"/>
        <w:keepLines w:val="0"/>
      </w:pPr>
      <w:r w:rsidRPr="00FA3A7F">
        <w:t>Table 7-3 – ASCII values of the narrow-band voiced signal</w:t>
      </w:r>
    </w:p>
    <w:tbl>
      <w:tblPr>
        <w:tblW w:w="9639" w:type="dxa"/>
        <w:jc w:val="center"/>
        <w:tblLayout w:type="fixed"/>
        <w:tblLook w:val="0000" w:firstRow="0" w:lastRow="0" w:firstColumn="0" w:lastColumn="0" w:noHBand="0" w:noVBand="0"/>
      </w:tblPr>
      <w:tblGrid>
        <w:gridCol w:w="877"/>
        <w:gridCol w:w="877"/>
        <w:gridCol w:w="877"/>
        <w:gridCol w:w="876"/>
        <w:gridCol w:w="876"/>
        <w:gridCol w:w="876"/>
        <w:gridCol w:w="876"/>
        <w:gridCol w:w="876"/>
        <w:gridCol w:w="876"/>
        <w:gridCol w:w="876"/>
        <w:gridCol w:w="876"/>
      </w:tblGrid>
      <w:tr w:rsidR="0043751A" w:rsidRPr="00FA3A7F" w14:paraId="0CE993E6"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3DB" w14:textId="3750322D" w:rsidR="0043751A" w:rsidRPr="00FA3A7F" w:rsidRDefault="00C37209" w:rsidP="00C37209">
            <w:pPr>
              <w:pStyle w:val="Tabletext"/>
              <w:jc w:val="center"/>
            </w:pPr>
            <w:r w:rsidRPr="00FA3A7F">
              <w:t>−</w:t>
            </w:r>
            <w:r w:rsidR="0043751A" w:rsidRPr="00FA3A7F">
              <w:t>155</w:t>
            </w:r>
          </w:p>
        </w:tc>
        <w:tc>
          <w:tcPr>
            <w:tcW w:w="877" w:type="dxa"/>
            <w:tcBorders>
              <w:top w:val="single" w:sz="4" w:space="0" w:color="auto"/>
              <w:left w:val="single" w:sz="4" w:space="0" w:color="auto"/>
              <w:bottom w:val="single" w:sz="4" w:space="0" w:color="auto"/>
              <w:right w:val="single" w:sz="4" w:space="0" w:color="auto"/>
            </w:tcBorders>
          </w:tcPr>
          <w:p w14:paraId="0CE993DC" w14:textId="77777777" w:rsidR="0043751A" w:rsidRPr="00FA3A7F" w:rsidRDefault="0043751A" w:rsidP="003628A6">
            <w:pPr>
              <w:pStyle w:val="Tabletext"/>
              <w:keepNext/>
              <w:keepLines/>
              <w:jc w:val="center"/>
            </w:pPr>
            <w:r w:rsidRPr="00FA3A7F">
              <w:t>948</w:t>
            </w:r>
          </w:p>
        </w:tc>
        <w:tc>
          <w:tcPr>
            <w:tcW w:w="877" w:type="dxa"/>
            <w:tcBorders>
              <w:top w:val="single" w:sz="4" w:space="0" w:color="auto"/>
              <w:left w:val="single" w:sz="4" w:space="0" w:color="auto"/>
              <w:bottom w:val="single" w:sz="4" w:space="0" w:color="auto"/>
              <w:right w:val="single" w:sz="4" w:space="0" w:color="auto"/>
            </w:tcBorders>
          </w:tcPr>
          <w:p w14:paraId="0CE993DD" w14:textId="77777777" w:rsidR="0043751A" w:rsidRPr="00FA3A7F" w:rsidRDefault="0043751A" w:rsidP="003628A6">
            <w:pPr>
              <w:pStyle w:val="Tabletext"/>
              <w:keepNext/>
              <w:keepLines/>
              <w:jc w:val="center"/>
            </w:pPr>
            <w:r w:rsidRPr="00FA3A7F">
              <w:t>3224</w:t>
            </w:r>
          </w:p>
        </w:tc>
        <w:tc>
          <w:tcPr>
            <w:tcW w:w="876" w:type="dxa"/>
            <w:tcBorders>
              <w:top w:val="single" w:sz="4" w:space="0" w:color="auto"/>
              <w:left w:val="single" w:sz="4" w:space="0" w:color="auto"/>
              <w:bottom w:val="single" w:sz="4" w:space="0" w:color="auto"/>
              <w:right w:val="single" w:sz="4" w:space="0" w:color="auto"/>
            </w:tcBorders>
          </w:tcPr>
          <w:p w14:paraId="0CE993DE" w14:textId="77777777" w:rsidR="0043751A" w:rsidRPr="00FA3A7F" w:rsidRDefault="0043751A" w:rsidP="003628A6">
            <w:pPr>
              <w:pStyle w:val="Tabletext"/>
              <w:keepNext/>
              <w:keepLines/>
              <w:jc w:val="center"/>
            </w:pPr>
            <w:r w:rsidRPr="00FA3A7F">
              <w:t>4000</w:t>
            </w:r>
          </w:p>
        </w:tc>
        <w:tc>
          <w:tcPr>
            <w:tcW w:w="876" w:type="dxa"/>
            <w:tcBorders>
              <w:top w:val="single" w:sz="4" w:space="0" w:color="auto"/>
              <w:left w:val="single" w:sz="4" w:space="0" w:color="auto"/>
              <w:bottom w:val="single" w:sz="4" w:space="0" w:color="auto"/>
              <w:right w:val="single" w:sz="4" w:space="0" w:color="auto"/>
            </w:tcBorders>
          </w:tcPr>
          <w:p w14:paraId="0CE993DF" w14:textId="77777777" w:rsidR="0043751A" w:rsidRPr="00FA3A7F" w:rsidRDefault="0043751A" w:rsidP="003628A6">
            <w:pPr>
              <w:pStyle w:val="Tabletext"/>
              <w:keepNext/>
              <w:keepLines/>
              <w:jc w:val="center"/>
            </w:pPr>
            <w:r w:rsidRPr="00FA3A7F">
              <w:t>3129</w:t>
            </w:r>
          </w:p>
        </w:tc>
        <w:tc>
          <w:tcPr>
            <w:tcW w:w="876" w:type="dxa"/>
            <w:tcBorders>
              <w:top w:val="single" w:sz="4" w:space="0" w:color="auto"/>
              <w:left w:val="single" w:sz="4" w:space="0" w:color="auto"/>
              <w:bottom w:val="single" w:sz="4" w:space="0" w:color="auto"/>
              <w:right w:val="single" w:sz="4" w:space="0" w:color="auto"/>
            </w:tcBorders>
          </w:tcPr>
          <w:p w14:paraId="0CE993E0" w14:textId="77777777" w:rsidR="0043751A" w:rsidRPr="00FA3A7F" w:rsidRDefault="0043751A" w:rsidP="003628A6">
            <w:pPr>
              <w:pStyle w:val="Tabletext"/>
              <w:keepNext/>
              <w:keepLines/>
              <w:jc w:val="center"/>
            </w:pPr>
            <w:r w:rsidRPr="00FA3A7F">
              <w:t>1440</w:t>
            </w:r>
          </w:p>
        </w:tc>
        <w:tc>
          <w:tcPr>
            <w:tcW w:w="876" w:type="dxa"/>
            <w:tcBorders>
              <w:top w:val="single" w:sz="4" w:space="0" w:color="auto"/>
              <w:left w:val="single" w:sz="4" w:space="0" w:color="auto"/>
              <w:bottom w:val="single" w:sz="4" w:space="0" w:color="auto"/>
              <w:right w:val="single" w:sz="4" w:space="0" w:color="auto"/>
            </w:tcBorders>
          </w:tcPr>
          <w:p w14:paraId="0CE993E1" w14:textId="77777777" w:rsidR="0043751A" w:rsidRPr="00FA3A7F" w:rsidRDefault="0043751A" w:rsidP="003628A6">
            <w:pPr>
              <w:pStyle w:val="Tabletext"/>
              <w:keepNext/>
              <w:keepLines/>
              <w:jc w:val="center"/>
            </w:pPr>
            <w:r w:rsidRPr="00FA3A7F">
              <w:t>241</w:t>
            </w:r>
          </w:p>
        </w:tc>
        <w:tc>
          <w:tcPr>
            <w:tcW w:w="876" w:type="dxa"/>
            <w:tcBorders>
              <w:top w:val="single" w:sz="4" w:space="0" w:color="auto"/>
              <w:left w:val="single" w:sz="4" w:space="0" w:color="auto"/>
              <w:bottom w:val="single" w:sz="4" w:space="0" w:color="auto"/>
              <w:right w:val="single" w:sz="4" w:space="0" w:color="auto"/>
            </w:tcBorders>
          </w:tcPr>
          <w:p w14:paraId="0CE993E2" w14:textId="5C6D6CFE" w:rsidR="0043751A" w:rsidRPr="00FA3A7F" w:rsidRDefault="00C37209" w:rsidP="003628A6">
            <w:pPr>
              <w:pStyle w:val="Tabletext"/>
              <w:keepNext/>
              <w:keepLines/>
              <w:jc w:val="center"/>
            </w:pPr>
            <w:r w:rsidRPr="00FA3A7F">
              <w:t>−</w:t>
            </w:r>
            <w:r w:rsidR="0043751A" w:rsidRPr="00FA3A7F">
              <w:t>888</w:t>
            </w:r>
          </w:p>
        </w:tc>
        <w:tc>
          <w:tcPr>
            <w:tcW w:w="876" w:type="dxa"/>
            <w:tcBorders>
              <w:top w:val="single" w:sz="4" w:space="0" w:color="auto"/>
              <w:left w:val="single" w:sz="4" w:space="0" w:color="auto"/>
              <w:bottom w:val="single" w:sz="4" w:space="0" w:color="auto"/>
              <w:right w:val="single" w:sz="4" w:space="0" w:color="auto"/>
            </w:tcBorders>
          </w:tcPr>
          <w:p w14:paraId="0CE993E3" w14:textId="6A238A49" w:rsidR="0043751A" w:rsidRPr="00FA3A7F" w:rsidRDefault="00C37209" w:rsidP="003628A6">
            <w:pPr>
              <w:pStyle w:val="Tabletext"/>
              <w:keepNext/>
              <w:keepLines/>
              <w:jc w:val="center"/>
            </w:pPr>
            <w:r w:rsidRPr="00FA3A7F">
              <w:t>−</w:t>
            </w:r>
            <w:r w:rsidR="0043751A" w:rsidRPr="00FA3A7F">
              <w:t>1853</w:t>
            </w:r>
          </w:p>
        </w:tc>
        <w:tc>
          <w:tcPr>
            <w:tcW w:w="876" w:type="dxa"/>
            <w:tcBorders>
              <w:top w:val="single" w:sz="4" w:space="0" w:color="auto"/>
              <w:left w:val="single" w:sz="4" w:space="0" w:color="auto"/>
              <w:bottom w:val="single" w:sz="4" w:space="0" w:color="auto"/>
              <w:right w:val="single" w:sz="4" w:space="0" w:color="auto"/>
            </w:tcBorders>
          </w:tcPr>
          <w:p w14:paraId="0CE993E4" w14:textId="14428D16" w:rsidR="0043751A" w:rsidRPr="00FA3A7F" w:rsidRDefault="00C37209" w:rsidP="003628A6">
            <w:pPr>
              <w:pStyle w:val="Tabletext"/>
              <w:keepNext/>
              <w:keepLines/>
              <w:jc w:val="center"/>
            </w:pPr>
            <w:r w:rsidRPr="00FA3A7F">
              <w:t>−</w:t>
            </w:r>
            <w:r w:rsidR="0043751A" w:rsidRPr="00FA3A7F">
              <w:t>6137</w:t>
            </w:r>
          </w:p>
        </w:tc>
        <w:tc>
          <w:tcPr>
            <w:tcW w:w="876" w:type="dxa"/>
            <w:tcBorders>
              <w:top w:val="single" w:sz="4" w:space="0" w:color="auto"/>
              <w:left w:val="single" w:sz="4" w:space="0" w:color="auto"/>
              <w:bottom w:val="single" w:sz="4" w:space="0" w:color="auto"/>
              <w:right w:val="single" w:sz="4" w:space="0" w:color="auto"/>
            </w:tcBorders>
          </w:tcPr>
          <w:p w14:paraId="0CE993E5" w14:textId="3D0408F1" w:rsidR="0043751A" w:rsidRPr="00FA3A7F" w:rsidRDefault="00C37209" w:rsidP="003628A6">
            <w:pPr>
              <w:pStyle w:val="Tabletext"/>
              <w:keepNext/>
              <w:keepLines/>
              <w:jc w:val="center"/>
            </w:pPr>
            <w:r w:rsidRPr="00FA3A7F">
              <w:t>−</w:t>
            </w:r>
            <w:r w:rsidR="0043751A" w:rsidRPr="00FA3A7F">
              <w:t>3474</w:t>
            </w:r>
          </w:p>
        </w:tc>
      </w:tr>
      <w:tr w:rsidR="0043751A" w:rsidRPr="00FA3A7F" w14:paraId="0CE993F2"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3E7" w14:textId="77777777" w:rsidR="0043751A" w:rsidRPr="00FA3A7F" w:rsidRDefault="0043751A" w:rsidP="003628A6">
            <w:pPr>
              <w:pStyle w:val="Tabletext"/>
              <w:jc w:val="center"/>
            </w:pPr>
            <w:r w:rsidRPr="00FA3A7F">
              <w:t>276</w:t>
            </w:r>
          </w:p>
        </w:tc>
        <w:tc>
          <w:tcPr>
            <w:tcW w:w="877" w:type="dxa"/>
            <w:tcBorders>
              <w:top w:val="single" w:sz="4" w:space="0" w:color="auto"/>
              <w:left w:val="single" w:sz="4" w:space="0" w:color="auto"/>
              <w:bottom w:val="single" w:sz="4" w:space="0" w:color="auto"/>
              <w:right w:val="single" w:sz="4" w:space="0" w:color="auto"/>
            </w:tcBorders>
          </w:tcPr>
          <w:p w14:paraId="0CE993E8" w14:textId="77777777" w:rsidR="0043751A" w:rsidRPr="00FA3A7F" w:rsidRDefault="0043751A" w:rsidP="003628A6">
            <w:pPr>
              <w:pStyle w:val="Tabletext"/>
              <w:keepNext/>
              <w:keepLines/>
              <w:jc w:val="center"/>
            </w:pPr>
            <w:r w:rsidRPr="00FA3A7F">
              <w:t>1362</w:t>
            </w:r>
          </w:p>
        </w:tc>
        <w:tc>
          <w:tcPr>
            <w:tcW w:w="877" w:type="dxa"/>
            <w:tcBorders>
              <w:top w:val="single" w:sz="4" w:space="0" w:color="auto"/>
              <w:left w:val="single" w:sz="4" w:space="0" w:color="auto"/>
              <w:bottom w:val="single" w:sz="4" w:space="0" w:color="auto"/>
              <w:right w:val="single" w:sz="4" w:space="0" w:color="auto"/>
            </w:tcBorders>
          </w:tcPr>
          <w:p w14:paraId="0CE993E9" w14:textId="77777777" w:rsidR="0043751A" w:rsidRPr="00FA3A7F" w:rsidRDefault="0043751A" w:rsidP="003628A6">
            <w:pPr>
              <w:pStyle w:val="Tabletext"/>
              <w:keepNext/>
              <w:keepLines/>
              <w:jc w:val="center"/>
            </w:pPr>
            <w:r w:rsidRPr="00FA3A7F">
              <w:t>3370</w:t>
            </w:r>
          </w:p>
        </w:tc>
        <w:tc>
          <w:tcPr>
            <w:tcW w:w="876" w:type="dxa"/>
            <w:tcBorders>
              <w:top w:val="single" w:sz="4" w:space="0" w:color="auto"/>
              <w:left w:val="single" w:sz="4" w:space="0" w:color="auto"/>
              <w:bottom w:val="single" w:sz="4" w:space="0" w:color="auto"/>
              <w:right w:val="single" w:sz="4" w:space="0" w:color="auto"/>
            </w:tcBorders>
          </w:tcPr>
          <w:p w14:paraId="0CE993EA" w14:textId="77777777" w:rsidR="0043751A" w:rsidRPr="00FA3A7F" w:rsidRDefault="0043751A" w:rsidP="003628A6">
            <w:pPr>
              <w:pStyle w:val="Tabletext"/>
              <w:keepNext/>
              <w:keepLines/>
              <w:jc w:val="center"/>
            </w:pPr>
            <w:r w:rsidRPr="00FA3A7F">
              <w:t>4043</w:t>
            </w:r>
          </w:p>
        </w:tc>
        <w:tc>
          <w:tcPr>
            <w:tcW w:w="876" w:type="dxa"/>
            <w:tcBorders>
              <w:top w:val="single" w:sz="4" w:space="0" w:color="auto"/>
              <w:left w:val="single" w:sz="4" w:space="0" w:color="auto"/>
              <w:bottom w:val="single" w:sz="4" w:space="0" w:color="auto"/>
              <w:right w:val="single" w:sz="4" w:space="0" w:color="auto"/>
            </w:tcBorders>
          </w:tcPr>
          <w:p w14:paraId="0CE993EB" w14:textId="77777777" w:rsidR="0043751A" w:rsidRPr="00FA3A7F" w:rsidRDefault="0043751A" w:rsidP="003628A6">
            <w:pPr>
              <w:pStyle w:val="Tabletext"/>
              <w:keepNext/>
              <w:keepLines/>
              <w:jc w:val="center"/>
            </w:pPr>
            <w:r w:rsidRPr="00FA3A7F">
              <w:t>3043</w:t>
            </w:r>
          </w:p>
        </w:tc>
        <w:tc>
          <w:tcPr>
            <w:tcW w:w="876" w:type="dxa"/>
            <w:tcBorders>
              <w:top w:val="single" w:sz="4" w:space="0" w:color="auto"/>
              <w:left w:val="single" w:sz="4" w:space="0" w:color="auto"/>
              <w:bottom w:val="single" w:sz="4" w:space="0" w:color="auto"/>
              <w:right w:val="single" w:sz="4" w:space="0" w:color="auto"/>
            </w:tcBorders>
          </w:tcPr>
          <w:p w14:paraId="0CE993EC" w14:textId="77777777" w:rsidR="0043751A" w:rsidRPr="00FA3A7F" w:rsidRDefault="0043751A" w:rsidP="003628A6">
            <w:pPr>
              <w:pStyle w:val="Tabletext"/>
              <w:keepNext/>
              <w:keepLines/>
              <w:jc w:val="center"/>
            </w:pPr>
            <w:r w:rsidRPr="00FA3A7F">
              <w:t>1310</w:t>
            </w:r>
          </w:p>
        </w:tc>
        <w:tc>
          <w:tcPr>
            <w:tcW w:w="876" w:type="dxa"/>
            <w:tcBorders>
              <w:top w:val="single" w:sz="4" w:space="0" w:color="auto"/>
              <w:left w:val="single" w:sz="4" w:space="0" w:color="auto"/>
              <w:bottom w:val="single" w:sz="4" w:space="0" w:color="auto"/>
              <w:right w:val="single" w:sz="4" w:space="0" w:color="auto"/>
            </w:tcBorders>
          </w:tcPr>
          <w:p w14:paraId="0CE993ED" w14:textId="77777777" w:rsidR="0043751A" w:rsidRPr="00FA3A7F" w:rsidRDefault="0043751A" w:rsidP="003628A6">
            <w:pPr>
              <w:pStyle w:val="Tabletext"/>
              <w:keepNext/>
              <w:keepLines/>
              <w:jc w:val="center"/>
            </w:pPr>
            <w:r w:rsidRPr="00FA3A7F">
              <w:t>190</w:t>
            </w:r>
          </w:p>
        </w:tc>
        <w:tc>
          <w:tcPr>
            <w:tcW w:w="876" w:type="dxa"/>
            <w:tcBorders>
              <w:top w:val="single" w:sz="4" w:space="0" w:color="auto"/>
              <w:left w:val="single" w:sz="4" w:space="0" w:color="auto"/>
              <w:bottom w:val="single" w:sz="4" w:space="0" w:color="auto"/>
              <w:right w:val="single" w:sz="4" w:space="0" w:color="auto"/>
            </w:tcBorders>
          </w:tcPr>
          <w:p w14:paraId="0CE993EE" w14:textId="7DE8AA8D" w:rsidR="0043751A" w:rsidRPr="00FA3A7F" w:rsidRDefault="00C37209" w:rsidP="003628A6">
            <w:pPr>
              <w:pStyle w:val="Tabletext"/>
              <w:keepNext/>
              <w:keepLines/>
              <w:jc w:val="center"/>
            </w:pPr>
            <w:r w:rsidRPr="00FA3A7F">
              <w:t>−</w:t>
            </w:r>
            <w:r w:rsidR="0043751A" w:rsidRPr="00FA3A7F">
              <w:t>957</w:t>
            </w:r>
          </w:p>
        </w:tc>
        <w:tc>
          <w:tcPr>
            <w:tcW w:w="876" w:type="dxa"/>
            <w:tcBorders>
              <w:top w:val="single" w:sz="4" w:space="0" w:color="auto"/>
              <w:left w:val="single" w:sz="4" w:space="0" w:color="auto"/>
              <w:bottom w:val="single" w:sz="4" w:space="0" w:color="auto"/>
              <w:right w:val="single" w:sz="4" w:space="0" w:color="auto"/>
            </w:tcBorders>
          </w:tcPr>
          <w:p w14:paraId="0CE993EF" w14:textId="04534DC9" w:rsidR="0043751A" w:rsidRPr="00FA3A7F" w:rsidRDefault="00C37209" w:rsidP="003628A6">
            <w:pPr>
              <w:pStyle w:val="Tabletext"/>
              <w:keepNext/>
              <w:keepLines/>
              <w:jc w:val="center"/>
            </w:pPr>
            <w:r w:rsidRPr="00FA3A7F">
              <w:t>−</w:t>
            </w:r>
            <w:r w:rsidR="0043751A" w:rsidRPr="00FA3A7F">
              <w:t>2121</w:t>
            </w:r>
          </w:p>
        </w:tc>
        <w:tc>
          <w:tcPr>
            <w:tcW w:w="876" w:type="dxa"/>
            <w:tcBorders>
              <w:top w:val="single" w:sz="4" w:space="0" w:color="auto"/>
              <w:left w:val="single" w:sz="4" w:space="0" w:color="auto"/>
              <w:bottom w:val="single" w:sz="4" w:space="0" w:color="auto"/>
              <w:right w:val="single" w:sz="4" w:space="0" w:color="auto"/>
            </w:tcBorders>
          </w:tcPr>
          <w:p w14:paraId="0CE993F0" w14:textId="0E5E570B" w:rsidR="0043751A" w:rsidRPr="00FA3A7F" w:rsidRDefault="00C37209" w:rsidP="003628A6">
            <w:pPr>
              <w:pStyle w:val="Tabletext"/>
              <w:keepNext/>
              <w:keepLines/>
              <w:jc w:val="center"/>
            </w:pPr>
            <w:r w:rsidRPr="00FA3A7F">
              <w:t>−</w:t>
            </w:r>
            <w:r w:rsidR="0043751A" w:rsidRPr="00FA3A7F">
              <w:t>6560</w:t>
            </w:r>
          </w:p>
        </w:tc>
        <w:tc>
          <w:tcPr>
            <w:tcW w:w="876" w:type="dxa"/>
            <w:tcBorders>
              <w:top w:val="single" w:sz="4" w:space="0" w:color="auto"/>
              <w:left w:val="single" w:sz="4" w:space="0" w:color="auto"/>
              <w:bottom w:val="single" w:sz="4" w:space="0" w:color="auto"/>
              <w:right w:val="single" w:sz="4" w:space="0" w:color="auto"/>
            </w:tcBorders>
          </w:tcPr>
          <w:p w14:paraId="0CE993F1" w14:textId="171B399C" w:rsidR="0043751A" w:rsidRPr="00FA3A7F" w:rsidRDefault="00C37209" w:rsidP="003628A6">
            <w:pPr>
              <w:pStyle w:val="Tabletext"/>
              <w:keepNext/>
              <w:keepLines/>
              <w:jc w:val="center"/>
            </w:pPr>
            <w:r w:rsidRPr="00FA3A7F">
              <w:t>−</w:t>
            </w:r>
            <w:r w:rsidR="0043751A" w:rsidRPr="00FA3A7F">
              <w:t>2508</w:t>
            </w:r>
          </w:p>
        </w:tc>
      </w:tr>
      <w:tr w:rsidR="0043751A" w:rsidRPr="00FA3A7F" w14:paraId="0CE993FE"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3F3" w14:textId="77777777" w:rsidR="0043751A" w:rsidRPr="00FA3A7F" w:rsidRDefault="0043751A" w:rsidP="003628A6">
            <w:pPr>
              <w:pStyle w:val="Tabletext"/>
              <w:jc w:val="center"/>
            </w:pPr>
            <w:r w:rsidRPr="00FA3A7F">
              <w:t>517</w:t>
            </w:r>
          </w:p>
        </w:tc>
        <w:tc>
          <w:tcPr>
            <w:tcW w:w="877" w:type="dxa"/>
            <w:tcBorders>
              <w:top w:val="single" w:sz="4" w:space="0" w:color="auto"/>
              <w:left w:val="single" w:sz="4" w:space="0" w:color="auto"/>
              <w:bottom w:val="single" w:sz="4" w:space="0" w:color="auto"/>
              <w:right w:val="single" w:sz="4" w:space="0" w:color="auto"/>
            </w:tcBorders>
          </w:tcPr>
          <w:p w14:paraId="0CE993F4" w14:textId="77777777" w:rsidR="0043751A" w:rsidRPr="00FA3A7F" w:rsidRDefault="0043751A" w:rsidP="003628A6">
            <w:pPr>
              <w:pStyle w:val="Tabletext"/>
              <w:keepNext/>
              <w:keepLines/>
              <w:jc w:val="center"/>
            </w:pPr>
            <w:r w:rsidRPr="00FA3A7F">
              <w:t>1741</w:t>
            </w:r>
          </w:p>
        </w:tc>
        <w:tc>
          <w:tcPr>
            <w:tcW w:w="877" w:type="dxa"/>
            <w:tcBorders>
              <w:top w:val="single" w:sz="4" w:space="0" w:color="auto"/>
              <w:left w:val="single" w:sz="4" w:space="0" w:color="auto"/>
              <w:bottom w:val="single" w:sz="4" w:space="0" w:color="auto"/>
              <w:right w:val="single" w:sz="4" w:space="0" w:color="auto"/>
            </w:tcBorders>
          </w:tcPr>
          <w:p w14:paraId="0CE993F5" w14:textId="77777777" w:rsidR="0043751A" w:rsidRPr="00FA3A7F" w:rsidRDefault="0043751A" w:rsidP="003628A6">
            <w:pPr>
              <w:pStyle w:val="Tabletext"/>
              <w:keepNext/>
              <w:keepLines/>
              <w:jc w:val="center"/>
            </w:pPr>
            <w:r w:rsidRPr="00FA3A7F">
              <w:t>3500</w:t>
            </w:r>
          </w:p>
        </w:tc>
        <w:tc>
          <w:tcPr>
            <w:tcW w:w="876" w:type="dxa"/>
            <w:tcBorders>
              <w:top w:val="single" w:sz="4" w:space="0" w:color="auto"/>
              <w:left w:val="single" w:sz="4" w:space="0" w:color="auto"/>
              <w:bottom w:val="single" w:sz="4" w:space="0" w:color="auto"/>
              <w:right w:val="single" w:sz="4" w:space="0" w:color="auto"/>
            </w:tcBorders>
          </w:tcPr>
          <w:p w14:paraId="0CE993F6" w14:textId="77777777" w:rsidR="0043751A" w:rsidRPr="00FA3A7F" w:rsidRDefault="0043751A" w:rsidP="003628A6">
            <w:pPr>
              <w:pStyle w:val="Tabletext"/>
              <w:keepNext/>
              <w:keepLines/>
              <w:jc w:val="center"/>
            </w:pPr>
            <w:r w:rsidRPr="00FA3A7F">
              <w:t>4034</w:t>
            </w:r>
          </w:p>
        </w:tc>
        <w:tc>
          <w:tcPr>
            <w:tcW w:w="876" w:type="dxa"/>
            <w:tcBorders>
              <w:top w:val="single" w:sz="4" w:space="0" w:color="auto"/>
              <w:left w:val="single" w:sz="4" w:space="0" w:color="auto"/>
              <w:bottom w:val="single" w:sz="4" w:space="0" w:color="auto"/>
              <w:right w:val="single" w:sz="4" w:space="0" w:color="auto"/>
            </w:tcBorders>
          </w:tcPr>
          <w:p w14:paraId="0CE993F7" w14:textId="77777777" w:rsidR="0043751A" w:rsidRPr="00FA3A7F" w:rsidRDefault="0043751A" w:rsidP="003628A6">
            <w:pPr>
              <w:pStyle w:val="Tabletext"/>
              <w:keepNext/>
              <w:keepLines/>
              <w:jc w:val="center"/>
            </w:pPr>
            <w:r w:rsidRPr="00FA3A7F">
              <w:t>2914</w:t>
            </w:r>
          </w:p>
        </w:tc>
        <w:tc>
          <w:tcPr>
            <w:tcW w:w="876" w:type="dxa"/>
            <w:tcBorders>
              <w:top w:val="single" w:sz="4" w:space="0" w:color="auto"/>
              <w:left w:val="single" w:sz="4" w:space="0" w:color="auto"/>
              <w:bottom w:val="single" w:sz="4" w:space="0" w:color="auto"/>
              <w:right w:val="single" w:sz="4" w:space="0" w:color="auto"/>
            </w:tcBorders>
          </w:tcPr>
          <w:p w14:paraId="0CE993F8" w14:textId="77777777" w:rsidR="0043751A" w:rsidRPr="00FA3A7F" w:rsidRDefault="0043751A" w:rsidP="003628A6">
            <w:pPr>
              <w:pStyle w:val="Tabletext"/>
              <w:keepNext/>
              <w:keepLines/>
              <w:jc w:val="center"/>
            </w:pPr>
            <w:r w:rsidRPr="00FA3A7F">
              <w:t>1146</w:t>
            </w:r>
          </w:p>
        </w:tc>
        <w:tc>
          <w:tcPr>
            <w:tcW w:w="876" w:type="dxa"/>
            <w:tcBorders>
              <w:top w:val="single" w:sz="4" w:space="0" w:color="auto"/>
              <w:left w:val="single" w:sz="4" w:space="0" w:color="auto"/>
              <w:bottom w:val="single" w:sz="4" w:space="0" w:color="auto"/>
              <w:right w:val="single" w:sz="4" w:space="0" w:color="auto"/>
            </w:tcBorders>
          </w:tcPr>
          <w:p w14:paraId="0CE993F9" w14:textId="77777777" w:rsidR="0043751A" w:rsidRPr="00FA3A7F" w:rsidRDefault="0043751A" w:rsidP="003628A6">
            <w:pPr>
              <w:pStyle w:val="Tabletext"/>
              <w:keepNext/>
              <w:keepLines/>
              <w:jc w:val="center"/>
            </w:pPr>
            <w:r w:rsidRPr="00FA3A7F">
              <w:t>103</w:t>
            </w:r>
          </w:p>
        </w:tc>
        <w:tc>
          <w:tcPr>
            <w:tcW w:w="876" w:type="dxa"/>
            <w:tcBorders>
              <w:top w:val="single" w:sz="4" w:space="0" w:color="auto"/>
              <w:left w:val="single" w:sz="4" w:space="0" w:color="auto"/>
              <w:bottom w:val="single" w:sz="4" w:space="0" w:color="auto"/>
              <w:right w:val="single" w:sz="4" w:space="0" w:color="auto"/>
            </w:tcBorders>
          </w:tcPr>
          <w:p w14:paraId="0CE993FA" w14:textId="7F0019AF" w:rsidR="0043751A" w:rsidRPr="00FA3A7F" w:rsidRDefault="00C37209" w:rsidP="003628A6">
            <w:pPr>
              <w:pStyle w:val="Tabletext"/>
              <w:keepNext/>
              <w:keepLines/>
              <w:jc w:val="center"/>
            </w:pPr>
            <w:r w:rsidRPr="00FA3A7F">
              <w:t>−</w:t>
            </w:r>
            <w:r w:rsidR="0043751A" w:rsidRPr="00FA3A7F">
              <w:t>1034</w:t>
            </w:r>
          </w:p>
        </w:tc>
        <w:tc>
          <w:tcPr>
            <w:tcW w:w="876" w:type="dxa"/>
            <w:tcBorders>
              <w:top w:val="single" w:sz="4" w:space="0" w:color="auto"/>
              <w:left w:val="single" w:sz="4" w:space="0" w:color="auto"/>
              <w:bottom w:val="single" w:sz="4" w:space="0" w:color="auto"/>
              <w:right w:val="single" w:sz="4" w:space="0" w:color="auto"/>
            </w:tcBorders>
          </w:tcPr>
          <w:p w14:paraId="0CE993FB" w14:textId="2E9607BD" w:rsidR="0043751A" w:rsidRPr="00FA3A7F" w:rsidRDefault="00C37209" w:rsidP="003628A6">
            <w:pPr>
              <w:pStyle w:val="Tabletext"/>
              <w:keepNext/>
              <w:keepLines/>
              <w:jc w:val="center"/>
            </w:pPr>
            <w:r w:rsidRPr="00FA3A7F">
              <w:t>−</w:t>
            </w:r>
            <w:r w:rsidR="0043751A" w:rsidRPr="00FA3A7F">
              <w:t>2414</w:t>
            </w:r>
          </w:p>
        </w:tc>
        <w:tc>
          <w:tcPr>
            <w:tcW w:w="876" w:type="dxa"/>
            <w:tcBorders>
              <w:top w:val="single" w:sz="4" w:space="0" w:color="auto"/>
              <w:left w:val="single" w:sz="4" w:space="0" w:color="auto"/>
              <w:bottom w:val="single" w:sz="4" w:space="0" w:color="auto"/>
              <w:right w:val="single" w:sz="4" w:space="0" w:color="auto"/>
            </w:tcBorders>
          </w:tcPr>
          <w:p w14:paraId="0CE993FC" w14:textId="68D58C3F" w:rsidR="0043751A" w:rsidRPr="00FA3A7F" w:rsidRDefault="00C37209" w:rsidP="003628A6">
            <w:pPr>
              <w:pStyle w:val="Tabletext"/>
              <w:keepNext/>
              <w:keepLines/>
              <w:jc w:val="center"/>
            </w:pPr>
            <w:r w:rsidRPr="00FA3A7F">
              <w:t>−</w:t>
            </w:r>
            <w:r w:rsidR="0043751A" w:rsidRPr="00FA3A7F">
              <w:t>6948</w:t>
            </w:r>
          </w:p>
        </w:tc>
        <w:tc>
          <w:tcPr>
            <w:tcW w:w="876" w:type="dxa"/>
            <w:tcBorders>
              <w:top w:val="single" w:sz="4" w:space="0" w:color="auto"/>
              <w:left w:val="single" w:sz="4" w:space="0" w:color="auto"/>
              <w:bottom w:val="single" w:sz="4" w:space="0" w:color="auto"/>
              <w:right w:val="single" w:sz="4" w:space="0" w:color="auto"/>
            </w:tcBorders>
          </w:tcPr>
          <w:p w14:paraId="0CE993FD" w14:textId="1ABC58E3" w:rsidR="0043751A" w:rsidRPr="00FA3A7F" w:rsidRDefault="00C37209" w:rsidP="003628A6">
            <w:pPr>
              <w:pStyle w:val="Tabletext"/>
              <w:keepNext/>
              <w:keepLines/>
              <w:jc w:val="center"/>
            </w:pPr>
            <w:r w:rsidRPr="00FA3A7F">
              <w:t>−</w:t>
            </w:r>
            <w:r w:rsidR="0043751A" w:rsidRPr="00FA3A7F">
              <w:t>1595</w:t>
            </w:r>
          </w:p>
        </w:tc>
      </w:tr>
      <w:tr w:rsidR="0043751A" w:rsidRPr="00FA3A7F" w14:paraId="0CE9940A"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3FF" w14:textId="77777777" w:rsidR="0043751A" w:rsidRPr="00FA3A7F" w:rsidRDefault="0043751A" w:rsidP="003628A6">
            <w:pPr>
              <w:pStyle w:val="Tabletext"/>
              <w:jc w:val="center"/>
            </w:pPr>
            <w:r w:rsidRPr="00FA3A7F">
              <w:t>578</w:t>
            </w:r>
          </w:p>
        </w:tc>
        <w:tc>
          <w:tcPr>
            <w:tcW w:w="877" w:type="dxa"/>
            <w:tcBorders>
              <w:top w:val="single" w:sz="4" w:space="0" w:color="auto"/>
              <w:left w:val="single" w:sz="4" w:space="0" w:color="auto"/>
              <w:bottom w:val="single" w:sz="4" w:space="0" w:color="auto"/>
              <w:right w:val="single" w:sz="4" w:space="0" w:color="auto"/>
            </w:tcBorders>
          </w:tcPr>
          <w:p w14:paraId="0CE99400" w14:textId="77777777" w:rsidR="0043751A" w:rsidRPr="00FA3A7F" w:rsidRDefault="0043751A" w:rsidP="003628A6">
            <w:pPr>
              <w:pStyle w:val="Tabletext"/>
              <w:keepNext/>
              <w:keepLines/>
              <w:jc w:val="center"/>
            </w:pPr>
            <w:r w:rsidRPr="00FA3A7F">
              <w:t>2043</w:t>
            </w:r>
          </w:p>
        </w:tc>
        <w:tc>
          <w:tcPr>
            <w:tcW w:w="877" w:type="dxa"/>
            <w:tcBorders>
              <w:top w:val="single" w:sz="4" w:space="0" w:color="auto"/>
              <w:left w:val="single" w:sz="4" w:space="0" w:color="auto"/>
              <w:bottom w:val="single" w:sz="4" w:space="0" w:color="auto"/>
              <w:right w:val="single" w:sz="4" w:space="0" w:color="auto"/>
            </w:tcBorders>
          </w:tcPr>
          <w:p w14:paraId="0CE99401" w14:textId="77777777" w:rsidR="0043751A" w:rsidRPr="00FA3A7F" w:rsidRDefault="0043751A" w:rsidP="003628A6">
            <w:pPr>
              <w:pStyle w:val="Tabletext"/>
              <w:keepNext/>
              <w:keepLines/>
              <w:jc w:val="center"/>
            </w:pPr>
            <w:r w:rsidRPr="00FA3A7F">
              <w:t>3569</w:t>
            </w:r>
          </w:p>
        </w:tc>
        <w:tc>
          <w:tcPr>
            <w:tcW w:w="876" w:type="dxa"/>
            <w:tcBorders>
              <w:top w:val="single" w:sz="4" w:space="0" w:color="auto"/>
              <w:left w:val="single" w:sz="4" w:space="0" w:color="auto"/>
              <w:bottom w:val="single" w:sz="4" w:space="0" w:color="auto"/>
              <w:right w:val="single" w:sz="4" w:space="0" w:color="auto"/>
            </w:tcBorders>
          </w:tcPr>
          <w:p w14:paraId="0CE99402" w14:textId="77777777" w:rsidR="0043751A" w:rsidRPr="00FA3A7F" w:rsidRDefault="0043751A" w:rsidP="003628A6">
            <w:pPr>
              <w:pStyle w:val="Tabletext"/>
              <w:keepNext/>
              <w:keepLines/>
              <w:jc w:val="center"/>
            </w:pPr>
            <w:r w:rsidRPr="00FA3A7F">
              <w:t>3974</w:t>
            </w:r>
          </w:p>
        </w:tc>
        <w:tc>
          <w:tcPr>
            <w:tcW w:w="876" w:type="dxa"/>
            <w:tcBorders>
              <w:top w:val="single" w:sz="4" w:space="0" w:color="auto"/>
              <w:left w:val="single" w:sz="4" w:space="0" w:color="auto"/>
              <w:bottom w:val="single" w:sz="4" w:space="0" w:color="auto"/>
              <w:right w:val="single" w:sz="4" w:space="0" w:color="auto"/>
            </w:tcBorders>
          </w:tcPr>
          <w:p w14:paraId="0CE99403" w14:textId="77777777" w:rsidR="0043751A" w:rsidRPr="00FA3A7F" w:rsidRDefault="0043751A" w:rsidP="003628A6">
            <w:pPr>
              <w:pStyle w:val="Tabletext"/>
              <w:keepNext/>
              <w:keepLines/>
              <w:jc w:val="center"/>
            </w:pPr>
            <w:r w:rsidRPr="00FA3A7F">
              <w:t>2750</w:t>
            </w:r>
          </w:p>
        </w:tc>
        <w:tc>
          <w:tcPr>
            <w:tcW w:w="876" w:type="dxa"/>
            <w:tcBorders>
              <w:top w:val="single" w:sz="4" w:space="0" w:color="auto"/>
              <w:left w:val="single" w:sz="4" w:space="0" w:color="auto"/>
              <w:bottom w:val="single" w:sz="4" w:space="0" w:color="auto"/>
              <w:right w:val="single" w:sz="4" w:space="0" w:color="auto"/>
            </w:tcBorders>
          </w:tcPr>
          <w:p w14:paraId="0CE99404" w14:textId="77777777" w:rsidR="0043751A" w:rsidRPr="00FA3A7F" w:rsidRDefault="0043751A" w:rsidP="003628A6">
            <w:pPr>
              <w:pStyle w:val="Tabletext"/>
              <w:keepNext/>
              <w:keepLines/>
              <w:jc w:val="center"/>
            </w:pPr>
            <w:r w:rsidRPr="00FA3A7F">
              <w:t>965</w:t>
            </w:r>
          </w:p>
        </w:tc>
        <w:tc>
          <w:tcPr>
            <w:tcW w:w="876" w:type="dxa"/>
            <w:tcBorders>
              <w:top w:val="single" w:sz="4" w:space="0" w:color="auto"/>
              <w:left w:val="single" w:sz="4" w:space="0" w:color="auto"/>
              <w:bottom w:val="single" w:sz="4" w:space="0" w:color="auto"/>
              <w:right w:val="single" w:sz="4" w:space="0" w:color="auto"/>
            </w:tcBorders>
          </w:tcPr>
          <w:p w14:paraId="0CE99405" w14:textId="5DEDB7B6" w:rsidR="0043751A" w:rsidRPr="00FA3A7F" w:rsidRDefault="00C37209" w:rsidP="003628A6">
            <w:pPr>
              <w:pStyle w:val="Tabletext"/>
              <w:keepNext/>
              <w:keepLines/>
              <w:jc w:val="center"/>
            </w:pPr>
            <w:r w:rsidRPr="00FA3A7F">
              <w:t>−</w:t>
            </w:r>
            <w:r w:rsidR="0043751A" w:rsidRPr="00FA3A7F">
              <w:t>9</w:t>
            </w:r>
          </w:p>
        </w:tc>
        <w:tc>
          <w:tcPr>
            <w:tcW w:w="876" w:type="dxa"/>
            <w:tcBorders>
              <w:top w:val="single" w:sz="4" w:space="0" w:color="auto"/>
              <w:left w:val="single" w:sz="4" w:space="0" w:color="auto"/>
              <w:bottom w:val="single" w:sz="4" w:space="0" w:color="auto"/>
              <w:right w:val="single" w:sz="4" w:space="0" w:color="auto"/>
            </w:tcBorders>
          </w:tcPr>
          <w:p w14:paraId="0CE99406" w14:textId="3D268612" w:rsidR="0043751A" w:rsidRPr="00FA3A7F" w:rsidRDefault="00C37209" w:rsidP="003628A6">
            <w:pPr>
              <w:pStyle w:val="Tabletext"/>
              <w:keepNext/>
              <w:keepLines/>
              <w:jc w:val="center"/>
            </w:pPr>
            <w:r w:rsidRPr="00FA3A7F">
              <w:t>−</w:t>
            </w:r>
            <w:r w:rsidR="0043751A" w:rsidRPr="00FA3A7F">
              <w:t>1103</w:t>
            </w:r>
          </w:p>
        </w:tc>
        <w:tc>
          <w:tcPr>
            <w:tcW w:w="876" w:type="dxa"/>
            <w:tcBorders>
              <w:top w:val="single" w:sz="4" w:space="0" w:color="auto"/>
              <w:left w:val="single" w:sz="4" w:space="0" w:color="auto"/>
              <w:bottom w:val="single" w:sz="4" w:space="0" w:color="auto"/>
              <w:right w:val="single" w:sz="4" w:space="0" w:color="auto"/>
            </w:tcBorders>
          </w:tcPr>
          <w:p w14:paraId="0CE99407" w14:textId="2479C7D9" w:rsidR="0043751A" w:rsidRPr="00FA3A7F" w:rsidRDefault="00C37209" w:rsidP="003628A6">
            <w:pPr>
              <w:pStyle w:val="Tabletext"/>
              <w:keepNext/>
              <w:keepLines/>
              <w:jc w:val="center"/>
            </w:pPr>
            <w:r w:rsidRPr="00FA3A7F">
              <w:t>−</w:t>
            </w:r>
            <w:r w:rsidR="0043751A" w:rsidRPr="00FA3A7F">
              <w:t>2707</w:t>
            </w:r>
          </w:p>
        </w:tc>
        <w:tc>
          <w:tcPr>
            <w:tcW w:w="876" w:type="dxa"/>
            <w:tcBorders>
              <w:top w:val="single" w:sz="4" w:space="0" w:color="auto"/>
              <w:left w:val="single" w:sz="4" w:space="0" w:color="auto"/>
              <w:bottom w:val="single" w:sz="4" w:space="0" w:color="auto"/>
              <w:right w:val="single" w:sz="4" w:space="0" w:color="auto"/>
            </w:tcBorders>
          </w:tcPr>
          <w:p w14:paraId="0CE99408" w14:textId="30581BCF" w:rsidR="0043751A" w:rsidRPr="00FA3A7F" w:rsidRDefault="00C37209" w:rsidP="003628A6">
            <w:pPr>
              <w:pStyle w:val="Tabletext"/>
              <w:keepNext/>
              <w:keepLines/>
              <w:jc w:val="center"/>
            </w:pPr>
            <w:r w:rsidRPr="00FA3A7F">
              <w:t>−</w:t>
            </w:r>
            <w:r w:rsidR="0043751A" w:rsidRPr="00FA3A7F">
              <w:t>7301</w:t>
            </w:r>
          </w:p>
        </w:tc>
        <w:tc>
          <w:tcPr>
            <w:tcW w:w="876" w:type="dxa"/>
            <w:tcBorders>
              <w:top w:val="single" w:sz="4" w:space="0" w:color="auto"/>
              <w:left w:val="single" w:sz="4" w:space="0" w:color="auto"/>
              <w:bottom w:val="single" w:sz="4" w:space="0" w:color="auto"/>
              <w:right w:val="single" w:sz="4" w:space="0" w:color="auto"/>
            </w:tcBorders>
          </w:tcPr>
          <w:p w14:paraId="0CE99409" w14:textId="1FCD23F6" w:rsidR="0043751A" w:rsidRPr="00FA3A7F" w:rsidRDefault="00C37209" w:rsidP="003628A6">
            <w:pPr>
              <w:pStyle w:val="Tabletext"/>
              <w:keepNext/>
              <w:keepLines/>
              <w:jc w:val="center"/>
            </w:pPr>
            <w:r w:rsidRPr="00FA3A7F">
              <w:t>−</w:t>
            </w:r>
            <w:r w:rsidR="0043751A" w:rsidRPr="00FA3A7F">
              <w:t>802</w:t>
            </w:r>
          </w:p>
        </w:tc>
      </w:tr>
      <w:tr w:rsidR="0043751A" w:rsidRPr="00FA3A7F" w14:paraId="0CE99416"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0B" w14:textId="77777777" w:rsidR="0043751A" w:rsidRPr="00FA3A7F" w:rsidRDefault="0043751A" w:rsidP="003628A6">
            <w:pPr>
              <w:pStyle w:val="Tabletext"/>
              <w:jc w:val="center"/>
            </w:pPr>
            <w:r w:rsidRPr="00FA3A7F">
              <w:t>491</w:t>
            </w:r>
          </w:p>
        </w:tc>
        <w:tc>
          <w:tcPr>
            <w:tcW w:w="877" w:type="dxa"/>
            <w:tcBorders>
              <w:top w:val="single" w:sz="4" w:space="0" w:color="auto"/>
              <w:left w:val="single" w:sz="4" w:space="0" w:color="auto"/>
              <w:bottom w:val="single" w:sz="4" w:space="0" w:color="auto"/>
              <w:right w:val="single" w:sz="4" w:space="0" w:color="auto"/>
            </w:tcBorders>
          </w:tcPr>
          <w:p w14:paraId="0CE9940C" w14:textId="77777777" w:rsidR="0043751A" w:rsidRPr="00FA3A7F" w:rsidRDefault="0043751A" w:rsidP="003628A6">
            <w:pPr>
              <w:pStyle w:val="Tabletext"/>
              <w:keepNext/>
              <w:keepLines/>
              <w:jc w:val="center"/>
            </w:pPr>
            <w:r w:rsidRPr="00FA3A7F">
              <w:t>2276</w:t>
            </w:r>
          </w:p>
        </w:tc>
        <w:tc>
          <w:tcPr>
            <w:tcW w:w="877" w:type="dxa"/>
            <w:tcBorders>
              <w:top w:val="single" w:sz="4" w:space="0" w:color="auto"/>
              <w:left w:val="single" w:sz="4" w:space="0" w:color="auto"/>
              <w:bottom w:val="single" w:sz="4" w:space="0" w:color="auto"/>
              <w:right w:val="single" w:sz="4" w:space="0" w:color="auto"/>
            </w:tcBorders>
          </w:tcPr>
          <w:p w14:paraId="0CE9940D" w14:textId="77777777" w:rsidR="0043751A" w:rsidRPr="00FA3A7F" w:rsidRDefault="0043751A" w:rsidP="003628A6">
            <w:pPr>
              <w:pStyle w:val="Tabletext"/>
              <w:keepNext/>
              <w:keepLines/>
              <w:jc w:val="center"/>
            </w:pPr>
            <w:r w:rsidRPr="00FA3A7F">
              <w:t>3603</w:t>
            </w:r>
          </w:p>
        </w:tc>
        <w:tc>
          <w:tcPr>
            <w:tcW w:w="876" w:type="dxa"/>
            <w:tcBorders>
              <w:top w:val="single" w:sz="4" w:space="0" w:color="auto"/>
              <w:left w:val="single" w:sz="4" w:space="0" w:color="auto"/>
              <w:bottom w:val="single" w:sz="4" w:space="0" w:color="auto"/>
              <w:right w:val="single" w:sz="4" w:space="0" w:color="auto"/>
            </w:tcBorders>
          </w:tcPr>
          <w:p w14:paraId="0CE9940E" w14:textId="77777777" w:rsidR="0043751A" w:rsidRPr="00FA3A7F" w:rsidRDefault="0043751A" w:rsidP="003628A6">
            <w:pPr>
              <w:pStyle w:val="Tabletext"/>
              <w:keepNext/>
              <w:keepLines/>
              <w:jc w:val="center"/>
            </w:pPr>
            <w:r w:rsidRPr="00FA3A7F">
              <w:t>3862</w:t>
            </w:r>
          </w:p>
        </w:tc>
        <w:tc>
          <w:tcPr>
            <w:tcW w:w="876" w:type="dxa"/>
            <w:tcBorders>
              <w:top w:val="single" w:sz="4" w:space="0" w:color="auto"/>
              <w:left w:val="single" w:sz="4" w:space="0" w:color="auto"/>
              <w:bottom w:val="single" w:sz="4" w:space="0" w:color="auto"/>
              <w:right w:val="single" w:sz="4" w:space="0" w:color="auto"/>
            </w:tcBorders>
          </w:tcPr>
          <w:p w14:paraId="0CE9940F" w14:textId="77777777" w:rsidR="0043751A" w:rsidRPr="00FA3A7F" w:rsidRDefault="0043751A" w:rsidP="003628A6">
            <w:pPr>
              <w:pStyle w:val="Tabletext"/>
              <w:keepNext/>
              <w:keepLines/>
              <w:jc w:val="center"/>
            </w:pPr>
            <w:r w:rsidRPr="00FA3A7F">
              <w:t>2560</w:t>
            </w:r>
          </w:p>
        </w:tc>
        <w:tc>
          <w:tcPr>
            <w:tcW w:w="876" w:type="dxa"/>
            <w:tcBorders>
              <w:top w:val="single" w:sz="4" w:space="0" w:color="auto"/>
              <w:left w:val="single" w:sz="4" w:space="0" w:color="auto"/>
              <w:bottom w:val="single" w:sz="4" w:space="0" w:color="auto"/>
              <w:right w:val="single" w:sz="4" w:space="0" w:color="auto"/>
            </w:tcBorders>
          </w:tcPr>
          <w:p w14:paraId="0CE99410" w14:textId="77777777" w:rsidR="0043751A" w:rsidRPr="00FA3A7F" w:rsidRDefault="0043751A" w:rsidP="003628A6">
            <w:pPr>
              <w:pStyle w:val="Tabletext"/>
              <w:keepNext/>
              <w:keepLines/>
              <w:jc w:val="center"/>
            </w:pPr>
            <w:r w:rsidRPr="00FA3A7F">
              <w:t>776</w:t>
            </w:r>
          </w:p>
        </w:tc>
        <w:tc>
          <w:tcPr>
            <w:tcW w:w="876" w:type="dxa"/>
            <w:tcBorders>
              <w:top w:val="single" w:sz="4" w:space="0" w:color="auto"/>
              <w:left w:val="single" w:sz="4" w:space="0" w:color="auto"/>
              <w:bottom w:val="single" w:sz="4" w:space="0" w:color="auto"/>
              <w:right w:val="single" w:sz="4" w:space="0" w:color="auto"/>
            </w:tcBorders>
          </w:tcPr>
          <w:p w14:paraId="0CE99411" w14:textId="610C2BE7" w:rsidR="0043751A" w:rsidRPr="00FA3A7F" w:rsidRDefault="00C37209" w:rsidP="003628A6">
            <w:pPr>
              <w:pStyle w:val="Tabletext"/>
              <w:keepNext/>
              <w:keepLines/>
              <w:jc w:val="center"/>
            </w:pPr>
            <w:r w:rsidRPr="00FA3A7F">
              <w:t>−</w:t>
            </w:r>
            <w:r w:rsidR="0043751A" w:rsidRPr="00FA3A7F">
              <w:t>138</w:t>
            </w:r>
          </w:p>
        </w:tc>
        <w:tc>
          <w:tcPr>
            <w:tcW w:w="876" w:type="dxa"/>
            <w:tcBorders>
              <w:top w:val="single" w:sz="4" w:space="0" w:color="auto"/>
              <w:left w:val="single" w:sz="4" w:space="0" w:color="auto"/>
              <w:bottom w:val="single" w:sz="4" w:space="0" w:color="auto"/>
              <w:right w:val="single" w:sz="4" w:space="0" w:color="auto"/>
            </w:tcBorders>
          </w:tcPr>
          <w:p w14:paraId="0CE99412" w14:textId="2AFEA0B3" w:rsidR="0043751A" w:rsidRPr="00FA3A7F" w:rsidRDefault="00C37209" w:rsidP="003628A6">
            <w:pPr>
              <w:pStyle w:val="Tabletext"/>
              <w:keepNext/>
              <w:keepLines/>
              <w:jc w:val="center"/>
            </w:pPr>
            <w:r w:rsidRPr="00FA3A7F">
              <w:t>−</w:t>
            </w:r>
            <w:r w:rsidR="0043751A" w:rsidRPr="00FA3A7F">
              <w:t>1146</w:t>
            </w:r>
          </w:p>
        </w:tc>
        <w:tc>
          <w:tcPr>
            <w:tcW w:w="876" w:type="dxa"/>
            <w:tcBorders>
              <w:top w:val="single" w:sz="4" w:space="0" w:color="auto"/>
              <w:left w:val="single" w:sz="4" w:space="0" w:color="auto"/>
              <w:bottom w:val="single" w:sz="4" w:space="0" w:color="auto"/>
              <w:right w:val="single" w:sz="4" w:space="0" w:color="auto"/>
            </w:tcBorders>
          </w:tcPr>
          <w:p w14:paraId="0CE99413" w14:textId="38551D3B" w:rsidR="0043751A" w:rsidRPr="00FA3A7F" w:rsidRDefault="00C37209" w:rsidP="003628A6">
            <w:pPr>
              <w:pStyle w:val="Tabletext"/>
              <w:keepNext/>
              <w:keepLines/>
              <w:jc w:val="center"/>
            </w:pPr>
            <w:r w:rsidRPr="00FA3A7F">
              <w:t>−</w:t>
            </w:r>
            <w:r w:rsidR="0043751A" w:rsidRPr="00FA3A7F">
              <w:t>3017</w:t>
            </w:r>
          </w:p>
        </w:tc>
        <w:tc>
          <w:tcPr>
            <w:tcW w:w="876" w:type="dxa"/>
            <w:tcBorders>
              <w:top w:val="single" w:sz="4" w:space="0" w:color="auto"/>
              <w:left w:val="single" w:sz="4" w:space="0" w:color="auto"/>
              <w:bottom w:val="single" w:sz="4" w:space="0" w:color="auto"/>
              <w:right w:val="single" w:sz="4" w:space="0" w:color="auto"/>
            </w:tcBorders>
          </w:tcPr>
          <w:p w14:paraId="0CE99414" w14:textId="20A524CB" w:rsidR="0043751A" w:rsidRPr="00FA3A7F" w:rsidRDefault="00C37209" w:rsidP="003628A6">
            <w:pPr>
              <w:pStyle w:val="Tabletext"/>
              <w:keepNext/>
              <w:keepLines/>
              <w:jc w:val="center"/>
            </w:pPr>
            <w:r w:rsidRPr="00FA3A7F">
              <w:t>−</w:t>
            </w:r>
            <w:r w:rsidR="0043751A" w:rsidRPr="00FA3A7F">
              <w:t>7568</w:t>
            </w:r>
          </w:p>
        </w:tc>
        <w:tc>
          <w:tcPr>
            <w:tcW w:w="876" w:type="dxa"/>
            <w:tcBorders>
              <w:top w:val="single" w:sz="4" w:space="0" w:color="auto"/>
              <w:left w:val="single" w:sz="4" w:space="0" w:color="auto"/>
              <w:bottom w:val="single" w:sz="4" w:space="0" w:color="auto"/>
              <w:right w:val="single" w:sz="4" w:space="0" w:color="auto"/>
            </w:tcBorders>
          </w:tcPr>
          <w:p w14:paraId="0CE99415" w14:textId="77777777" w:rsidR="0043751A" w:rsidRPr="00FA3A7F" w:rsidRDefault="0043751A" w:rsidP="003628A6">
            <w:pPr>
              <w:pStyle w:val="Tabletext"/>
              <w:keepNext/>
              <w:keepLines/>
              <w:jc w:val="center"/>
            </w:pPr>
          </w:p>
        </w:tc>
      </w:tr>
      <w:tr w:rsidR="0043751A" w:rsidRPr="00FA3A7F" w14:paraId="0CE99422"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17" w14:textId="77777777" w:rsidR="0043751A" w:rsidRPr="00FA3A7F" w:rsidRDefault="0043751A" w:rsidP="003628A6">
            <w:pPr>
              <w:pStyle w:val="Tabletext"/>
              <w:jc w:val="center"/>
            </w:pPr>
            <w:r w:rsidRPr="00FA3A7F">
              <w:t>302</w:t>
            </w:r>
          </w:p>
        </w:tc>
        <w:tc>
          <w:tcPr>
            <w:tcW w:w="877" w:type="dxa"/>
            <w:tcBorders>
              <w:top w:val="single" w:sz="4" w:space="0" w:color="auto"/>
              <w:left w:val="single" w:sz="4" w:space="0" w:color="auto"/>
              <w:bottom w:val="single" w:sz="4" w:space="0" w:color="auto"/>
              <w:right w:val="single" w:sz="4" w:space="0" w:color="auto"/>
            </w:tcBorders>
          </w:tcPr>
          <w:p w14:paraId="0CE99418" w14:textId="77777777" w:rsidR="0043751A" w:rsidRPr="00FA3A7F" w:rsidRDefault="0043751A" w:rsidP="003628A6">
            <w:pPr>
              <w:pStyle w:val="Tabletext"/>
              <w:keepNext/>
              <w:keepLines/>
              <w:jc w:val="center"/>
            </w:pPr>
            <w:r w:rsidRPr="00FA3A7F">
              <w:t>2422</w:t>
            </w:r>
          </w:p>
        </w:tc>
        <w:tc>
          <w:tcPr>
            <w:tcW w:w="877" w:type="dxa"/>
            <w:tcBorders>
              <w:top w:val="single" w:sz="4" w:space="0" w:color="auto"/>
              <w:left w:val="single" w:sz="4" w:space="0" w:color="auto"/>
              <w:bottom w:val="single" w:sz="4" w:space="0" w:color="auto"/>
              <w:right w:val="single" w:sz="4" w:space="0" w:color="auto"/>
            </w:tcBorders>
          </w:tcPr>
          <w:p w14:paraId="0CE99419" w14:textId="77777777" w:rsidR="0043751A" w:rsidRPr="00FA3A7F" w:rsidRDefault="0043751A" w:rsidP="003628A6">
            <w:pPr>
              <w:pStyle w:val="Tabletext"/>
              <w:keepNext/>
              <w:keepLines/>
              <w:jc w:val="center"/>
            </w:pPr>
            <w:r w:rsidRPr="00FA3A7F">
              <w:t>3603</w:t>
            </w:r>
          </w:p>
        </w:tc>
        <w:tc>
          <w:tcPr>
            <w:tcW w:w="876" w:type="dxa"/>
            <w:tcBorders>
              <w:top w:val="single" w:sz="4" w:space="0" w:color="auto"/>
              <w:left w:val="single" w:sz="4" w:space="0" w:color="auto"/>
              <w:bottom w:val="single" w:sz="4" w:space="0" w:color="auto"/>
              <w:right w:val="single" w:sz="4" w:space="0" w:color="auto"/>
            </w:tcBorders>
          </w:tcPr>
          <w:p w14:paraId="0CE9941A" w14:textId="77777777" w:rsidR="0043751A" w:rsidRPr="00FA3A7F" w:rsidRDefault="0043751A" w:rsidP="003628A6">
            <w:pPr>
              <w:pStyle w:val="Tabletext"/>
              <w:keepNext/>
              <w:keepLines/>
              <w:jc w:val="center"/>
            </w:pPr>
            <w:r w:rsidRPr="00FA3A7F">
              <w:t>3724</w:t>
            </w:r>
          </w:p>
        </w:tc>
        <w:tc>
          <w:tcPr>
            <w:tcW w:w="876" w:type="dxa"/>
            <w:tcBorders>
              <w:top w:val="single" w:sz="4" w:space="0" w:color="auto"/>
              <w:left w:val="single" w:sz="4" w:space="0" w:color="auto"/>
              <w:bottom w:val="single" w:sz="4" w:space="0" w:color="auto"/>
              <w:right w:val="single" w:sz="4" w:space="0" w:color="auto"/>
            </w:tcBorders>
          </w:tcPr>
          <w:p w14:paraId="0CE9941B" w14:textId="77777777" w:rsidR="0043751A" w:rsidRPr="00FA3A7F" w:rsidRDefault="0043751A" w:rsidP="003628A6">
            <w:pPr>
              <w:pStyle w:val="Tabletext"/>
              <w:keepNext/>
              <w:keepLines/>
              <w:jc w:val="center"/>
            </w:pPr>
            <w:r w:rsidRPr="00FA3A7F">
              <w:t>2353</w:t>
            </w:r>
          </w:p>
        </w:tc>
        <w:tc>
          <w:tcPr>
            <w:tcW w:w="876" w:type="dxa"/>
            <w:tcBorders>
              <w:top w:val="single" w:sz="4" w:space="0" w:color="auto"/>
              <w:left w:val="single" w:sz="4" w:space="0" w:color="auto"/>
              <w:bottom w:val="single" w:sz="4" w:space="0" w:color="auto"/>
              <w:right w:val="single" w:sz="4" w:space="0" w:color="auto"/>
            </w:tcBorders>
          </w:tcPr>
          <w:p w14:paraId="0CE9941C" w14:textId="77777777" w:rsidR="0043751A" w:rsidRPr="00FA3A7F" w:rsidRDefault="0043751A" w:rsidP="003628A6">
            <w:pPr>
              <w:pStyle w:val="Tabletext"/>
              <w:keepNext/>
              <w:keepLines/>
              <w:jc w:val="center"/>
            </w:pPr>
            <w:r w:rsidRPr="00FA3A7F">
              <w:t>603</w:t>
            </w:r>
          </w:p>
        </w:tc>
        <w:tc>
          <w:tcPr>
            <w:tcW w:w="876" w:type="dxa"/>
            <w:tcBorders>
              <w:top w:val="single" w:sz="4" w:space="0" w:color="auto"/>
              <w:left w:val="single" w:sz="4" w:space="0" w:color="auto"/>
              <w:bottom w:val="single" w:sz="4" w:space="0" w:color="auto"/>
              <w:right w:val="single" w:sz="4" w:space="0" w:color="auto"/>
            </w:tcBorders>
          </w:tcPr>
          <w:p w14:paraId="0CE9941D" w14:textId="4E69B397" w:rsidR="0043751A" w:rsidRPr="00FA3A7F" w:rsidRDefault="00C37209" w:rsidP="003628A6">
            <w:pPr>
              <w:pStyle w:val="Tabletext"/>
              <w:keepNext/>
              <w:keepLines/>
              <w:jc w:val="center"/>
            </w:pPr>
            <w:r w:rsidRPr="00FA3A7F">
              <w:t>−</w:t>
            </w:r>
            <w:r w:rsidR="0043751A" w:rsidRPr="00FA3A7F">
              <w:t>267</w:t>
            </w:r>
          </w:p>
        </w:tc>
        <w:tc>
          <w:tcPr>
            <w:tcW w:w="876" w:type="dxa"/>
            <w:tcBorders>
              <w:top w:val="single" w:sz="4" w:space="0" w:color="auto"/>
              <w:left w:val="single" w:sz="4" w:space="0" w:color="auto"/>
              <w:bottom w:val="single" w:sz="4" w:space="0" w:color="auto"/>
              <w:right w:val="single" w:sz="4" w:space="0" w:color="auto"/>
            </w:tcBorders>
          </w:tcPr>
          <w:p w14:paraId="0CE9941E" w14:textId="76DB3878" w:rsidR="0043751A" w:rsidRPr="00FA3A7F" w:rsidRDefault="00C37209" w:rsidP="003628A6">
            <w:pPr>
              <w:pStyle w:val="Tabletext"/>
              <w:keepNext/>
              <w:keepLines/>
              <w:jc w:val="center"/>
            </w:pPr>
            <w:r w:rsidRPr="00FA3A7F">
              <w:t>−</w:t>
            </w:r>
            <w:r w:rsidR="0043751A" w:rsidRPr="00FA3A7F">
              <w:t>1181</w:t>
            </w:r>
          </w:p>
        </w:tc>
        <w:tc>
          <w:tcPr>
            <w:tcW w:w="876" w:type="dxa"/>
            <w:tcBorders>
              <w:top w:val="single" w:sz="4" w:space="0" w:color="auto"/>
              <w:left w:val="single" w:sz="4" w:space="0" w:color="auto"/>
              <w:bottom w:val="single" w:sz="4" w:space="0" w:color="auto"/>
              <w:right w:val="single" w:sz="4" w:space="0" w:color="auto"/>
            </w:tcBorders>
          </w:tcPr>
          <w:p w14:paraId="0CE9941F" w14:textId="5C5EF96A" w:rsidR="0043751A" w:rsidRPr="00FA3A7F" w:rsidRDefault="00C37209" w:rsidP="003628A6">
            <w:pPr>
              <w:pStyle w:val="Tabletext"/>
              <w:keepNext/>
              <w:keepLines/>
              <w:jc w:val="center"/>
            </w:pPr>
            <w:r w:rsidRPr="00FA3A7F">
              <w:t>−</w:t>
            </w:r>
            <w:r w:rsidR="0043751A" w:rsidRPr="00FA3A7F">
              <w:t>3319</w:t>
            </w:r>
          </w:p>
        </w:tc>
        <w:tc>
          <w:tcPr>
            <w:tcW w:w="876" w:type="dxa"/>
            <w:tcBorders>
              <w:top w:val="single" w:sz="4" w:space="0" w:color="auto"/>
              <w:left w:val="single" w:sz="4" w:space="0" w:color="auto"/>
              <w:bottom w:val="single" w:sz="4" w:space="0" w:color="auto"/>
              <w:right w:val="single" w:sz="4" w:space="0" w:color="auto"/>
            </w:tcBorders>
          </w:tcPr>
          <w:p w14:paraId="0CE99420" w14:textId="4C5A0390" w:rsidR="0043751A" w:rsidRPr="00FA3A7F" w:rsidRDefault="00C37209" w:rsidP="003628A6">
            <w:pPr>
              <w:pStyle w:val="Tabletext"/>
              <w:keepNext/>
              <w:keepLines/>
              <w:jc w:val="center"/>
            </w:pPr>
            <w:r w:rsidRPr="00FA3A7F">
              <w:t>−</w:t>
            </w:r>
            <w:r w:rsidR="0043751A" w:rsidRPr="00FA3A7F">
              <w:t>7732</w:t>
            </w:r>
          </w:p>
        </w:tc>
        <w:tc>
          <w:tcPr>
            <w:tcW w:w="876" w:type="dxa"/>
            <w:tcBorders>
              <w:top w:val="single" w:sz="4" w:space="0" w:color="auto"/>
              <w:left w:val="single" w:sz="4" w:space="0" w:color="auto"/>
              <w:bottom w:val="single" w:sz="4" w:space="0" w:color="auto"/>
              <w:right w:val="single" w:sz="4" w:space="0" w:color="auto"/>
            </w:tcBorders>
          </w:tcPr>
          <w:p w14:paraId="0CE99421" w14:textId="77777777" w:rsidR="0043751A" w:rsidRPr="00FA3A7F" w:rsidRDefault="0043751A" w:rsidP="003628A6">
            <w:pPr>
              <w:pStyle w:val="Tabletext"/>
              <w:keepNext/>
              <w:keepLines/>
              <w:jc w:val="center"/>
            </w:pPr>
          </w:p>
        </w:tc>
      </w:tr>
      <w:tr w:rsidR="0043751A" w:rsidRPr="00FA3A7F" w14:paraId="0CE9942E"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23" w14:textId="77777777" w:rsidR="0043751A" w:rsidRPr="00FA3A7F" w:rsidRDefault="0043751A" w:rsidP="003628A6">
            <w:pPr>
              <w:pStyle w:val="Tabletext"/>
              <w:jc w:val="center"/>
            </w:pPr>
            <w:r w:rsidRPr="00FA3A7F">
              <w:t>86</w:t>
            </w:r>
          </w:p>
        </w:tc>
        <w:tc>
          <w:tcPr>
            <w:tcW w:w="877" w:type="dxa"/>
            <w:tcBorders>
              <w:top w:val="single" w:sz="4" w:space="0" w:color="auto"/>
              <w:left w:val="single" w:sz="4" w:space="0" w:color="auto"/>
              <w:bottom w:val="single" w:sz="4" w:space="0" w:color="auto"/>
              <w:right w:val="single" w:sz="4" w:space="0" w:color="auto"/>
            </w:tcBorders>
          </w:tcPr>
          <w:p w14:paraId="0CE99424" w14:textId="77777777" w:rsidR="0043751A" w:rsidRPr="00FA3A7F" w:rsidRDefault="0043751A" w:rsidP="003628A6">
            <w:pPr>
              <w:pStyle w:val="Tabletext"/>
              <w:keepNext/>
              <w:keepLines/>
              <w:jc w:val="center"/>
            </w:pPr>
            <w:r w:rsidRPr="00FA3A7F">
              <w:t>2500</w:t>
            </w:r>
          </w:p>
        </w:tc>
        <w:tc>
          <w:tcPr>
            <w:tcW w:w="877" w:type="dxa"/>
            <w:tcBorders>
              <w:top w:val="single" w:sz="4" w:space="0" w:color="auto"/>
              <w:left w:val="single" w:sz="4" w:space="0" w:color="auto"/>
              <w:bottom w:val="single" w:sz="4" w:space="0" w:color="auto"/>
              <w:right w:val="single" w:sz="4" w:space="0" w:color="auto"/>
            </w:tcBorders>
          </w:tcPr>
          <w:p w14:paraId="0CE99425" w14:textId="77777777" w:rsidR="0043751A" w:rsidRPr="00FA3A7F" w:rsidRDefault="0043751A" w:rsidP="003628A6">
            <w:pPr>
              <w:pStyle w:val="Tabletext"/>
              <w:keepNext/>
              <w:keepLines/>
              <w:jc w:val="center"/>
            </w:pPr>
            <w:r w:rsidRPr="00FA3A7F">
              <w:t>3595</w:t>
            </w:r>
          </w:p>
        </w:tc>
        <w:tc>
          <w:tcPr>
            <w:tcW w:w="876" w:type="dxa"/>
            <w:tcBorders>
              <w:top w:val="single" w:sz="4" w:space="0" w:color="auto"/>
              <w:left w:val="single" w:sz="4" w:space="0" w:color="auto"/>
              <w:bottom w:val="single" w:sz="4" w:space="0" w:color="auto"/>
              <w:right w:val="single" w:sz="4" w:space="0" w:color="auto"/>
            </w:tcBorders>
          </w:tcPr>
          <w:p w14:paraId="0CE99426" w14:textId="77777777" w:rsidR="0043751A" w:rsidRPr="00FA3A7F" w:rsidRDefault="0043751A" w:rsidP="003628A6">
            <w:pPr>
              <w:pStyle w:val="Tabletext"/>
              <w:keepNext/>
              <w:keepLines/>
              <w:jc w:val="center"/>
            </w:pPr>
            <w:r w:rsidRPr="00FA3A7F">
              <w:t>3577</w:t>
            </w:r>
          </w:p>
        </w:tc>
        <w:tc>
          <w:tcPr>
            <w:tcW w:w="876" w:type="dxa"/>
            <w:tcBorders>
              <w:top w:val="single" w:sz="4" w:space="0" w:color="auto"/>
              <w:left w:val="single" w:sz="4" w:space="0" w:color="auto"/>
              <w:bottom w:val="single" w:sz="4" w:space="0" w:color="auto"/>
              <w:right w:val="single" w:sz="4" w:space="0" w:color="auto"/>
            </w:tcBorders>
          </w:tcPr>
          <w:p w14:paraId="0CE99427" w14:textId="77777777" w:rsidR="0043751A" w:rsidRPr="00FA3A7F" w:rsidRDefault="0043751A" w:rsidP="003628A6">
            <w:pPr>
              <w:pStyle w:val="Tabletext"/>
              <w:keepNext/>
              <w:keepLines/>
              <w:jc w:val="center"/>
            </w:pPr>
            <w:r w:rsidRPr="00FA3A7F">
              <w:t>2155</w:t>
            </w:r>
          </w:p>
        </w:tc>
        <w:tc>
          <w:tcPr>
            <w:tcW w:w="876" w:type="dxa"/>
            <w:tcBorders>
              <w:top w:val="single" w:sz="4" w:space="0" w:color="auto"/>
              <w:left w:val="single" w:sz="4" w:space="0" w:color="auto"/>
              <w:bottom w:val="single" w:sz="4" w:space="0" w:color="auto"/>
              <w:right w:val="single" w:sz="4" w:space="0" w:color="auto"/>
            </w:tcBorders>
          </w:tcPr>
          <w:p w14:paraId="0CE99428" w14:textId="77777777" w:rsidR="0043751A" w:rsidRPr="00FA3A7F" w:rsidRDefault="0043751A" w:rsidP="003628A6">
            <w:pPr>
              <w:pStyle w:val="Tabletext"/>
              <w:keepNext/>
              <w:keepLines/>
              <w:jc w:val="center"/>
            </w:pPr>
            <w:r w:rsidRPr="00FA3A7F">
              <w:t>448</w:t>
            </w:r>
          </w:p>
        </w:tc>
        <w:tc>
          <w:tcPr>
            <w:tcW w:w="876" w:type="dxa"/>
            <w:tcBorders>
              <w:top w:val="single" w:sz="4" w:space="0" w:color="auto"/>
              <w:left w:val="single" w:sz="4" w:space="0" w:color="auto"/>
              <w:bottom w:val="single" w:sz="4" w:space="0" w:color="auto"/>
              <w:right w:val="single" w:sz="4" w:space="0" w:color="auto"/>
            </w:tcBorders>
          </w:tcPr>
          <w:p w14:paraId="0CE99429" w14:textId="641D0662" w:rsidR="0043751A" w:rsidRPr="00FA3A7F" w:rsidRDefault="00C37209" w:rsidP="003628A6">
            <w:pPr>
              <w:pStyle w:val="Tabletext"/>
              <w:keepNext/>
              <w:keepLines/>
              <w:jc w:val="center"/>
            </w:pPr>
            <w:r w:rsidRPr="00FA3A7F">
              <w:t>−</w:t>
            </w:r>
            <w:r w:rsidR="0043751A" w:rsidRPr="00FA3A7F">
              <w:t>388</w:t>
            </w:r>
          </w:p>
        </w:tc>
        <w:tc>
          <w:tcPr>
            <w:tcW w:w="876" w:type="dxa"/>
            <w:tcBorders>
              <w:top w:val="single" w:sz="4" w:space="0" w:color="auto"/>
              <w:left w:val="single" w:sz="4" w:space="0" w:color="auto"/>
              <w:bottom w:val="single" w:sz="4" w:space="0" w:color="auto"/>
              <w:right w:val="single" w:sz="4" w:space="0" w:color="auto"/>
            </w:tcBorders>
          </w:tcPr>
          <w:p w14:paraId="0CE9942A" w14:textId="7F4B4044" w:rsidR="0043751A" w:rsidRPr="00FA3A7F" w:rsidRDefault="00C37209" w:rsidP="003628A6">
            <w:pPr>
              <w:pStyle w:val="Tabletext"/>
              <w:keepNext/>
              <w:keepLines/>
              <w:jc w:val="center"/>
            </w:pPr>
            <w:r w:rsidRPr="00FA3A7F">
              <w:t>−</w:t>
            </w:r>
            <w:r w:rsidR="0043751A" w:rsidRPr="00FA3A7F">
              <w:t>1190</w:t>
            </w:r>
          </w:p>
        </w:tc>
        <w:tc>
          <w:tcPr>
            <w:tcW w:w="876" w:type="dxa"/>
            <w:tcBorders>
              <w:top w:val="single" w:sz="4" w:space="0" w:color="auto"/>
              <w:left w:val="single" w:sz="4" w:space="0" w:color="auto"/>
              <w:bottom w:val="single" w:sz="4" w:space="0" w:color="auto"/>
              <w:right w:val="single" w:sz="4" w:space="0" w:color="auto"/>
            </w:tcBorders>
          </w:tcPr>
          <w:p w14:paraId="0CE9942B" w14:textId="24E728D9" w:rsidR="0043751A" w:rsidRPr="00FA3A7F" w:rsidRDefault="00C37209" w:rsidP="003628A6">
            <w:pPr>
              <w:pStyle w:val="Tabletext"/>
              <w:keepNext/>
              <w:keepLines/>
              <w:jc w:val="center"/>
            </w:pPr>
            <w:r w:rsidRPr="00FA3A7F">
              <w:t>−</w:t>
            </w:r>
            <w:r w:rsidR="0043751A" w:rsidRPr="00FA3A7F">
              <w:t>3612</w:t>
            </w:r>
          </w:p>
        </w:tc>
        <w:tc>
          <w:tcPr>
            <w:tcW w:w="876" w:type="dxa"/>
            <w:tcBorders>
              <w:top w:val="single" w:sz="4" w:space="0" w:color="auto"/>
              <w:left w:val="single" w:sz="4" w:space="0" w:color="auto"/>
              <w:bottom w:val="single" w:sz="4" w:space="0" w:color="auto"/>
              <w:right w:val="single" w:sz="4" w:space="0" w:color="auto"/>
            </w:tcBorders>
          </w:tcPr>
          <w:p w14:paraId="0CE9942C" w14:textId="3A07D598" w:rsidR="0043751A" w:rsidRPr="00FA3A7F" w:rsidRDefault="00C37209" w:rsidP="003628A6">
            <w:pPr>
              <w:pStyle w:val="Tabletext"/>
              <w:keepNext/>
              <w:keepLines/>
              <w:jc w:val="center"/>
            </w:pPr>
            <w:r w:rsidRPr="00FA3A7F">
              <w:t>−</w:t>
            </w:r>
            <w:r w:rsidR="0043751A" w:rsidRPr="00FA3A7F">
              <w:t>7758</w:t>
            </w:r>
          </w:p>
        </w:tc>
        <w:tc>
          <w:tcPr>
            <w:tcW w:w="876" w:type="dxa"/>
            <w:tcBorders>
              <w:top w:val="single" w:sz="4" w:space="0" w:color="auto"/>
              <w:left w:val="single" w:sz="4" w:space="0" w:color="auto"/>
              <w:bottom w:val="single" w:sz="4" w:space="0" w:color="auto"/>
              <w:right w:val="single" w:sz="4" w:space="0" w:color="auto"/>
            </w:tcBorders>
          </w:tcPr>
          <w:p w14:paraId="0CE9942D" w14:textId="77777777" w:rsidR="0043751A" w:rsidRPr="00FA3A7F" w:rsidRDefault="0043751A" w:rsidP="003628A6">
            <w:pPr>
              <w:pStyle w:val="Tabletext"/>
              <w:keepNext/>
              <w:keepLines/>
              <w:jc w:val="center"/>
            </w:pPr>
          </w:p>
        </w:tc>
      </w:tr>
      <w:tr w:rsidR="0043751A" w:rsidRPr="00FA3A7F" w14:paraId="0CE9943A"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2F" w14:textId="7708BE5E" w:rsidR="0043751A" w:rsidRPr="00FA3A7F" w:rsidRDefault="00C37209" w:rsidP="003628A6">
            <w:pPr>
              <w:pStyle w:val="Tabletext"/>
              <w:jc w:val="center"/>
            </w:pPr>
            <w:r w:rsidRPr="00FA3A7F">
              <w:t>−</w:t>
            </w:r>
            <w:r w:rsidR="0043751A" w:rsidRPr="00FA3A7F">
              <w:t>103</w:t>
            </w:r>
          </w:p>
        </w:tc>
        <w:tc>
          <w:tcPr>
            <w:tcW w:w="877" w:type="dxa"/>
            <w:tcBorders>
              <w:top w:val="single" w:sz="4" w:space="0" w:color="auto"/>
              <w:left w:val="single" w:sz="4" w:space="0" w:color="auto"/>
              <w:bottom w:val="single" w:sz="4" w:space="0" w:color="auto"/>
              <w:right w:val="single" w:sz="4" w:space="0" w:color="auto"/>
            </w:tcBorders>
          </w:tcPr>
          <w:p w14:paraId="0CE99430" w14:textId="77777777" w:rsidR="0043751A" w:rsidRPr="00FA3A7F" w:rsidRDefault="0043751A" w:rsidP="003628A6">
            <w:pPr>
              <w:pStyle w:val="Tabletext"/>
              <w:keepNext/>
              <w:keepLines/>
              <w:jc w:val="center"/>
            </w:pPr>
            <w:r w:rsidRPr="00FA3A7F">
              <w:t>2552</w:t>
            </w:r>
          </w:p>
        </w:tc>
        <w:tc>
          <w:tcPr>
            <w:tcW w:w="877" w:type="dxa"/>
            <w:tcBorders>
              <w:top w:val="single" w:sz="4" w:space="0" w:color="auto"/>
              <w:left w:val="single" w:sz="4" w:space="0" w:color="auto"/>
              <w:bottom w:val="single" w:sz="4" w:space="0" w:color="auto"/>
              <w:right w:val="single" w:sz="4" w:space="0" w:color="auto"/>
            </w:tcBorders>
          </w:tcPr>
          <w:p w14:paraId="0CE99431" w14:textId="77777777" w:rsidR="0043751A" w:rsidRPr="00FA3A7F" w:rsidRDefault="0043751A" w:rsidP="003628A6">
            <w:pPr>
              <w:pStyle w:val="Tabletext"/>
              <w:keepNext/>
              <w:keepLines/>
              <w:jc w:val="center"/>
            </w:pPr>
            <w:r w:rsidRPr="00FA3A7F">
              <w:t>3586</w:t>
            </w:r>
          </w:p>
        </w:tc>
        <w:tc>
          <w:tcPr>
            <w:tcW w:w="876" w:type="dxa"/>
            <w:tcBorders>
              <w:top w:val="single" w:sz="4" w:space="0" w:color="auto"/>
              <w:left w:val="single" w:sz="4" w:space="0" w:color="auto"/>
              <w:bottom w:val="single" w:sz="4" w:space="0" w:color="auto"/>
              <w:right w:val="single" w:sz="4" w:space="0" w:color="auto"/>
            </w:tcBorders>
          </w:tcPr>
          <w:p w14:paraId="0CE99432" w14:textId="77777777" w:rsidR="0043751A" w:rsidRPr="00FA3A7F" w:rsidRDefault="0043751A" w:rsidP="003628A6">
            <w:pPr>
              <w:pStyle w:val="Tabletext"/>
              <w:keepNext/>
              <w:keepLines/>
              <w:jc w:val="center"/>
            </w:pPr>
            <w:r w:rsidRPr="00FA3A7F">
              <w:t>3439</w:t>
            </w:r>
          </w:p>
        </w:tc>
        <w:tc>
          <w:tcPr>
            <w:tcW w:w="876" w:type="dxa"/>
            <w:tcBorders>
              <w:top w:val="single" w:sz="4" w:space="0" w:color="auto"/>
              <w:left w:val="single" w:sz="4" w:space="0" w:color="auto"/>
              <w:bottom w:val="single" w:sz="4" w:space="0" w:color="auto"/>
              <w:right w:val="single" w:sz="4" w:space="0" w:color="auto"/>
            </w:tcBorders>
          </w:tcPr>
          <w:p w14:paraId="0CE99433" w14:textId="77777777" w:rsidR="0043751A" w:rsidRPr="00FA3A7F" w:rsidRDefault="0043751A" w:rsidP="003628A6">
            <w:pPr>
              <w:pStyle w:val="Tabletext"/>
              <w:keepNext/>
              <w:keepLines/>
              <w:jc w:val="center"/>
            </w:pPr>
            <w:r w:rsidRPr="00FA3A7F">
              <w:t>1991</w:t>
            </w:r>
          </w:p>
        </w:tc>
        <w:tc>
          <w:tcPr>
            <w:tcW w:w="876" w:type="dxa"/>
            <w:tcBorders>
              <w:top w:val="single" w:sz="4" w:space="0" w:color="auto"/>
              <w:left w:val="single" w:sz="4" w:space="0" w:color="auto"/>
              <w:bottom w:val="single" w:sz="4" w:space="0" w:color="auto"/>
              <w:right w:val="single" w:sz="4" w:space="0" w:color="auto"/>
            </w:tcBorders>
          </w:tcPr>
          <w:p w14:paraId="0CE99434" w14:textId="77777777" w:rsidR="0043751A" w:rsidRPr="00FA3A7F" w:rsidRDefault="0043751A" w:rsidP="003628A6">
            <w:pPr>
              <w:pStyle w:val="Tabletext"/>
              <w:keepNext/>
              <w:keepLines/>
              <w:jc w:val="center"/>
            </w:pPr>
            <w:r w:rsidRPr="00FA3A7F">
              <w:t>345</w:t>
            </w:r>
          </w:p>
        </w:tc>
        <w:tc>
          <w:tcPr>
            <w:tcW w:w="876" w:type="dxa"/>
            <w:tcBorders>
              <w:top w:val="single" w:sz="4" w:space="0" w:color="auto"/>
              <w:left w:val="single" w:sz="4" w:space="0" w:color="auto"/>
              <w:bottom w:val="single" w:sz="4" w:space="0" w:color="auto"/>
              <w:right w:val="single" w:sz="4" w:space="0" w:color="auto"/>
            </w:tcBorders>
          </w:tcPr>
          <w:p w14:paraId="0CE99435" w14:textId="100A94EE" w:rsidR="0043751A" w:rsidRPr="00FA3A7F" w:rsidRDefault="00C37209" w:rsidP="003628A6">
            <w:pPr>
              <w:pStyle w:val="Tabletext"/>
              <w:keepNext/>
              <w:keepLines/>
              <w:jc w:val="center"/>
            </w:pPr>
            <w:r w:rsidRPr="00FA3A7F">
              <w:t>−</w:t>
            </w:r>
            <w:r w:rsidR="0043751A" w:rsidRPr="00FA3A7F">
              <w:t>491</w:t>
            </w:r>
          </w:p>
        </w:tc>
        <w:tc>
          <w:tcPr>
            <w:tcW w:w="876" w:type="dxa"/>
            <w:tcBorders>
              <w:top w:val="single" w:sz="4" w:space="0" w:color="auto"/>
              <w:left w:val="single" w:sz="4" w:space="0" w:color="auto"/>
              <w:bottom w:val="single" w:sz="4" w:space="0" w:color="auto"/>
              <w:right w:val="single" w:sz="4" w:space="0" w:color="auto"/>
            </w:tcBorders>
          </w:tcPr>
          <w:p w14:paraId="0CE99436" w14:textId="24816110" w:rsidR="0043751A" w:rsidRPr="00FA3A7F" w:rsidRDefault="00C37209" w:rsidP="003628A6">
            <w:pPr>
              <w:pStyle w:val="Tabletext"/>
              <w:keepNext/>
              <w:keepLines/>
              <w:jc w:val="center"/>
            </w:pPr>
            <w:r w:rsidRPr="00FA3A7F">
              <w:t>−</w:t>
            </w:r>
            <w:r w:rsidR="0043751A" w:rsidRPr="00FA3A7F">
              <w:t>1198</w:t>
            </w:r>
          </w:p>
        </w:tc>
        <w:tc>
          <w:tcPr>
            <w:tcW w:w="876" w:type="dxa"/>
            <w:tcBorders>
              <w:top w:val="single" w:sz="4" w:space="0" w:color="auto"/>
              <w:left w:val="single" w:sz="4" w:space="0" w:color="auto"/>
              <w:bottom w:val="single" w:sz="4" w:space="0" w:color="auto"/>
              <w:right w:val="single" w:sz="4" w:space="0" w:color="auto"/>
            </w:tcBorders>
          </w:tcPr>
          <w:p w14:paraId="0CE99437" w14:textId="2FFB2D66" w:rsidR="0043751A" w:rsidRPr="00FA3A7F" w:rsidRDefault="00C37209" w:rsidP="003628A6">
            <w:pPr>
              <w:pStyle w:val="Tabletext"/>
              <w:keepNext/>
              <w:keepLines/>
              <w:jc w:val="center"/>
            </w:pPr>
            <w:r w:rsidRPr="00FA3A7F">
              <w:t>−</w:t>
            </w:r>
            <w:r w:rsidR="0043751A" w:rsidRPr="00FA3A7F">
              <w:t>3913</w:t>
            </w:r>
          </w:p>
        </w:tc>
        <w:tc>
          <w:tcPr>
            <w:tcW w:w="876" w:type="dxa"/>
            <w:tcBorders>
              <w:top w:val="single" w:sz="4" w:space="0" w:color="auto"/>
              <w:left w:val="single" w:sz="4" w:space="0" w:color="auto"/>
              <w:bottom w:val="single" w:sz="4" w:space="0" w:color="auto"/>
              <w:right w:val="single" w:sz="4" w:space="0" w:color="auto"/>
            </w:tcBorders>
          </w:tcPr>
          <w:p w14:paraId="0CE99438" w14:textId="049887C3" w:rsidR="0043751A" w:rsidRPr="00FA3A7F" w:rsidRDefault="00C37209" w:rsidP="003628A6">
            <w:pPr>
              <w:pStyle w:val="Tabletext"/>
              <w:keepNext/>
              <w:keepLines/>
              <w:jc w:val="center"/>
            </w:pPr>
            <w:r w:rsidRPr="00FA3A7F">
              <w:t>−</w:t>
            </w:r>
            <w:r w:rsidR="0043751A" w:rsidRPr="00FA3A7F">
              <w:t>7620</w:t>
            </w:r>
          </w:p>
        </w:tc>
        <w:tc>
          <w:tcPr>
            <w:tcW w:w="876" w:type="dxa"/>
            <w:tcBorders>
              <w:top w:val="single" w:sz="4" w:space="0" w:color="auto"/>
              <w:left w:val="single" w:sz="4" w:space="0" w:color="auto"/>
              <w:bottom w:val="single" w:sz="4" w:space="0" w:color="auto"/>
              <w:right w:val="single" w:sz="4" w:space="0" w:color="auto"/>
            </w:tcBorders>
          </w:tcPr>
          <w:p w14:paraId="0CE99439" w14:textId="77777777" w:rsidR="0043751A" w:rsidRPr="00FA3A7F" w:rsidRDefault="0043751A" w:rsidP="003628A6">
            <w:pPr>
              <w:pStyle w:val="Tabletext"/>
              <w:keepNext/>
              <w:keepLines/>
              <w:jc w:val="center"/>
            </w:pPr>
          </w:p>
        </w:tc>
      </w:tr>
      <w:tr w:rsidR="0043751A" w:rsidRPr="00FA3A7F" w14:paraId="0CE99446"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3B" w14:textId="25B19683" w:rsidR="0043751A" w:rsidRPr="00FA3A7F" w:rsidRDefault="00C37209" w:rsidP="003628A6">
            <w:pPr>
              <w:pStyle w:val="Tabletext"/>
              <w:jc w:val="center"/>
            </w:pPr>
            <w:r w:rsidRPr="00FA3A7F">
              <w:t>−</w:t>
            </w:r>
            <w:r w:rsidR="0043751A" w:rsidRPr="00FA3A7F">
              <w:t>207</w:t>
            </w:r>
          </w:p>
        </w:tc>
        <w:tc>
          <w:tcPr>
            <w:tcW w:w="877" w:type="dxa"/>
            <w:tcBorders>
              <w:top w:val="single" w:sz="4" w:space="0" w:color="auto"/>
              <w:left w:val="single" w:sz="4" w:space="0" w:color="auto"/>
              <w:bottom w:val="single" w:sz="4" w:space="0" w:color="auto"/>
              <w:right w:val="single" w:sz="4" w:space="0" w:color="auto"/>
            </w:tcBorders>
          </w:tcPr>
          <w:p w14:paraId="0CE9943C" w14:textId="77777777" w:rsidR="0043751A" w:rsidRPr="00FA3A7F" w:rsidRDefault="0043751A" w:rsidP="003628A6">
            <w:pPr>
              <w:pStyle w:val="Tabletext"/>
              <w:keepNext/>
              <w:keepLines/>
              <w:jc w:val="center"/>
            </w:pPr>
            <w:r w:rsidRPr="00FA3A7F">
              <w:t>2595</w:t>
            </w:r>
          </w:p>
        </w:tc>
        <w:tc>
          <w:tcPr>
            <w:tcW w:w="877" w:type="dxa"/>
            <w:tcBorders>
              <w:top w:val="single" w:sz="4" w:space="0" w:color="auto"/>
              <w:left w:val="single" w:sz="4" w:space="0" w:color="auto"/>
              <w:bottom w:val="single" w:sz="4" w:space="0" w:color="auto"/>
              <w:right w:val="single" w:sz="4" w:space="0" w:color="auto"/>
            </w:tcBorders>
          </w:tcPr>
          <w:p w14:paraId="0CE9943D" w14:textId="77777777" w:rsidR="0043751A" w:rsidRPr="00FA3A7F" w:rsidRDefault="0043751A" w:rsidP="003628A6">
            <w:pPr>
              <w:pStyle w:val="Tabletext"/>
              <w:keepNext/>
              <w:keepLines/>
              <w:jc w:val="center"/>
            </w:pPr>
            <w:r w:rsidRPr="00FA3A7F">
              <w:t>3595</w:t>
            </w:r>
          </w:p>
        </w:tc>
        <w:tc>
          <w:tcPr>
            <w:tcW w:w="876" w:type="dxa"/>
            <w:tcBorders>
              <w:top w:val="single" w:sz="4" w:space="0" w:color="auto"/>
              <w:left w:val="single" w:sz="4" w:space="0" w:color="auto"/>
              <w:bottom w:val="single" w:sz="4" w:space="0" w:color="auto"/>
              <w:right w:val="single" w:sz="4" w:space="0" w:color="auto"/>
            </w:tcBorders>
          </w:tcPr>
          <w:p w14:paraId="0CE9943E" w14:textId="77777777" w:rsidR="0043751A" w:rsidRPr="00FA3A7F" w:rsidRDefault="0043751A" w:rsidP="003628A6">
            <w:pPr>
              <w:pStyle w:val="Tabletext"/>
              <w:keepNext/>
              <w:keepLines/>
              <w:jc w:val="center"/>
            </w:pPr>
            <w:r w:rsidRPr="00FA3A7F">
              <w:t>3336</w:t>
            </w:r>
          </w:p>
        </w:tc>
        <w:tc>
          <w:tcPr>
            <w:tcW w:w="876" w:type="dxa"/>
            <w:tcBorders>
              <w:top w:val="single" w:sz="4" w:space="0" w:color="auto"/>
              <w:left w:val="single" w:sz="4" w:space="0" w:color="auto"/>
              <w:bottom w:val="single" w:sz="4" w:space="0" w:color="auto"/>
              <w:right w:val="single" w:sz="4" w:space="0" w:color="auto"/>
            </w:tcBorders>
          </w:tcPr>
          <w:p w14:paraId="0CE9943F" w14:textId="77777777" w:rsidR="0043751A" w:rsidRPr="00FA3A7F" w:rsidRDefault="0043751A" w:rsidP="003628A6">
            <w:pPr>
              <w:pStyle w:val="Tabletext"/>
              <w:keepNext/>
              <w:keepLines/>
              <w:jc w:val="center"/>
            </w:pPr>
            <w:r w:rsidRPr="00FA3A7F">
              <w:t>1853</w:t>
            </w:r>
          </w:p>
        </w:tc>
        <w:tc>
          <w:tcPr>
            <w:tcW w:w="876" w:type="dxa"/>
            <w:tcBorders>
              <w:top w:val="single" w:sz="4" w:space="0" w:color="auto"/>
              <w:left w:val="single" w:sz="4" w:space="0" w:color="auto"/>
              <w:bottom w:val="single" w:sz="4" w:space="0" w:color="auto"/>
              <w:right w:val="single" w:sz="4" w:space="0" w:color="auto"/>
            </w:tcBorders>
          </w:tcPr>
          <w:p w14:paraId="0CE99440" w14:textId="77777777" w:rsidR="0043751A" w:rsidRPr="00FA3A7F" w:rsidRDefault="0043751A" w:rsidP="003628A6">
            <w:pPr>
              <w:pStyle w:val="Tabletext"/>
              <w:keepNext/>
              <w:keepLines/>
              <w:jc w:val="center"/>
            </w:pPr>
            <w:r w:rsidRPr="00FA3A7F">
              <w:t>276</w:t>
            </w:r>
          </w:p>
        </w:tc>
        <w:tc>
          <w:tcPr>
            <w:tcW w:w="876" w:type="dxa"/>
            <w:tcBorders>
              <w:top w:val="single" w:sz="4" w:space="0" w:color="auto"/>
              <w:left w:val="single" w:sz="4" w:space="0" w:color="auto"/>
              <w:bottom w:val="single" w:sz="4" w:space="0" w:color="auto"/>
              <w:right w:val="single" w:sz="4" w:space="0" w:color="auto"/>
            </w:tcBorders>
          </w:tcPr>
          <w:p w14:paraId="0CE99441" w14:textId="7BC415A2" w:rsidR="0043751A" w:rsidRPr="00FA3A7F" w:rsidRDefault="00C37209" w:rsidP="003628A6">
            <w:pPr>
              <w:pStyle w:val="Tabletext"/>
              <w:keepNext/>
              <w:keepLines/>
              <w:jc w:val="center"/>
            </w:pPr>
            <w:r w:rsidRPr="00FA3A7F">
              <w:t>−</w:t>
            </w:r>
            <w:r w:rsidR="0043751A" w:rsidRPr="00FA3A7F">
              <w:t>569</w:t>
            </w:r>
          </w:p>
        </w:tc>
        <w:tc>
          <w:tcPr>
            <w:tcW w:w="876" w:type="dxa"/>
            <w:tcBorders>
              <w:top w:val="single" w:sz="4" w:space="0" w:color="auto"/>
              <w:left w:val="single" w:sz="4" w:space="0" w:color="auto"/>
              <w:bottom w:val="single" w:sz="4" w:space="0" w:color="auto"/>
              <w:right w:val="single" w:sz="4" w:space="0" w:color="auto"/>
            </w:tcBorders>
          </w:tcPr>
          <w:p w14:paraId="0CE99442" w14:textId="3B6ABBD2" w:rsidR="0043751A" w:rsidRPr="00FA3A7F" w:rsidRDefault="00C37209" w:rsidP="003628A6">
            <w:pPr>
              <w:pStyle w:val="Tabletext"/>
              <w:keepNext/>
              <w:keepLines/>
              <w:jc w:val="center"/>
            </w:pPr>
            <w:r w:rsidRPr="00FA3A7F">
              <w:t>−</w:t>
            </w:r>
            <w:r w:rsidR="0043751A" w:rsidRPr="00FA3A7F">
              <w:t>1215</w:t>
            </w:r>
          </w:p>
        </w:tc>
        <w:tc>
          <w:tcPr>
            <w:tcW w:w="876" w:type="dxa"/>
            <w:tcBorders>
              <w:top w:val="single" w:sz="4" w:space="0" w:color="auto"/>
              <w:left w:val="single" w:sz="4" w:space="0" w:color="auto"/>
              <w:bottom w:val="single" w:sz="4" w:space="0" w:color="auto"/>
              <w:right w:val="single" w:sz="4" w:space="0" w:color="auto"/>
            </w:tcBorders>
          </w:tcPr>
          <w:p w14:paraId="0CE99443" w14:textId="50E8919B" w:rsidR="0043751A" w:rsidRPr="00FA3A7F" w:rsidRDefault="00C37209" w:rsidP="003628A6">
            <w:pPr>
              <w:pStyle w:val="Tabletext"/>
              <w:keepNext/>
              <w:keepLines/>
              <w:jc w:val="center"/>
            </w:pPr>
            <w:r w:rsidRPr="00FA3A7F">
              <w:t>−</w:t>
            </w:r>
            <w:r w:rsidR="0043751A" w:rsidRPr="00FA3A7F">
              <w:t>4224</w:t>
            </w:r>
          </w:p>
        </w:tc>
        <w:tc>
          <w:tcPr>
            <w:tcW w:w="876" w:type="dxa"/>
            <w:tcBorders>
              <w:top w:val="single" w:sz="4" w:space="0" w:color="auto"/>
              <w:left w:val="single" w:sz="4" w:space="0" w:color="auto"/>
              <w:bottom w:val="single" w:sz="4" w:space="0" w:color="auto"/>
              <w:right w:val="single" w:sz="4" w:space="0" w:color="auto"/>
            </w:tcBorders>
          </w:tcPr>
          <w:p w14:paraId="0CE99444" w14:textId="23E8232B" w:rsidR="0043751A" w:rsidRPr="00FA3A7F" w:rsidRDefault="00C37209" w:rsidP="003628A6">
            <w:pPr>
              <w:pStyle w:val="Tabletext"/>
              <w:keepNext/>
              <w:keepLines/>
              <w:jc w:val="center"/>
            </w:pPr>
            <w:r w:rsidRPr="00FA3A7F">
              <w:t>−</w:t>
            </w:r>
            <w:r w:rsidR="0043751A" w:rsidRPr="00FA3A7F">
              <w:t>7310</w:t>
            </w:r>
          </w:p>
        </w:tc>
        <w:tc>
          <w:tcPr>
            <w:tcW w:w="876" w:type="dxa"/>
            <w:tcBorders>
              <w:top w:val="single" w:sz="4" w:space="0" w:color="auto"/>
              <w:left w:val="single" w:sz="4" w:space="0" w:color="auto"/>
              <w:bottom w:val="single" w:sz="4" w:space="0" w:color="auto"/>
              <w:right w:val="single" w:sz="4" w:space="0" w:color="auto"/>
            </w:tcBorders>
          </w:tcPr>
          <w:p w14:paraId="0CE99445" w14:textId="77777777" w:rsidR="0043751A" w:rsidRPr="00FA3A7F" w:rsidRDefault="0043751A" w:rsidP="003628A6">
            <w:pPr>
              <w:pStyle w:val="Tabletext"/>
              <w:keepNext/>
              <w:keepLines/>
              <w:jc w:val="center"/>
            </w:pPr>
          </w:p>
        </w:tc>
      </w:tr>
      <w:tr w:rsidR="0043751A" w:rsidRPr="00FA3A7F" w14:paraId="0CE99452"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47" w14:textId="60B8A36C" w:rsidR="0043751A" w:rsidRPr="00FA3A7F" w:rsidRDefault="00C37209" w:rsidP="003628A6">
            <w:pPr>
              <w:pStyle w:val="Tabletext"/>
              <w:jc w:val="center"/>
            </w:pPr>
            <w:r w:rsidRPr="00FA3A7F">
              <w:t>−</w:t>
            </w:r>
            <w:r w:rsidR="0043751A" w:rsidRPr="00FA3A7F">
              <w:t>198</w:t>
            </w:r>
          </w:p>
        </w:tc>
        <w:tc>
          <w:tcPr>
            <w:tcW w:w="877" w:type="dxa"/>
            <w:tcBorders>
              <w:top w:val="single" w:sz="4" w:space="0" w:color="auto"/>
              <w:left w:val="single" w:sz="4" w:space="0" w:color="auto"/>
              <w:bottom w:val="single" w:sz="4" w:space="0" w:color="auto"/>
              <w:right w:val="single" w:sz="4" w:space="0" w:color="auto"/>
            </w:tcBorders>
          </w:tcPr>
          <w:p w14:paraId="0CE99448" w14:textId="77777777" w:rsidR="0043751A" w:rsidRPr="00FA3A7F" w:rsidRDefault="0043751A" w:rsidP="003628A6">
            <w:pPr>
              <w:pStyle w:val="Tabletext"/>
              <w:keepNext/>
              <w:keepLines/>
              <w:jc w:val="center"/>
            </w:pPr>
            <w:r w:rsidRPr="00FA3A7F">
              <w:t>2655</w:t>
            </w:r>
          </w:p>
        </w:tc>
        <w:tc>
          <w:tcPr>
            <w:tcW w:w="877" w:type="dxa"/>
            <w:tcBorders>
              <w:top w:val="single" w:sz="4" w:space="0" w:color="auto"/>
              <w:left w:val="single" w:sz="4" w:space="0" w:color="auto"/>
              <w:bottom w:val="single" w:sz="4" w:space="0" w:color="auto"/>
              <w:right w:val="single" w:sz="4" w:space="0" w:color="auto"/>
            </w:tcBorders>
          </w:tcPr>
          <w:p w14:paraId="0CE99449" w14:textId="77777777" w:rsidR="0043751A" w:rsidRPr="00FA3A7F" w:rsidRDefault="0043751A" w:rsidP="003628A6">
            <w:pPr>
              <w:pStyle w:val="Tabletext"/>
              <w:keepNext/>
              <w:keepLines/>
              <w:jc w:val="center"/>
            </w:pPr>
            <w:r w:rsidRPr="00FA3A7F">
              <w:t>3638</w:t>
            </w:r>
          </w:p>
        </w:tc>
        <w:tc>
          <w:tcPr>
            <w:tcW w:w="876" w:type="dxa"/>
            <w:tcBorders>
              <w:top w:val="single" w:sz="4" w:space="0" w:color="auto"/>
              <w:left w:val="single" w:sz="4" w:space="0" w:color="auto"/>
              <w:bottom w:val="single" w:sz="4" w:space="0" w:color="auto"/>
              <w:right w:val="single" w:sz="4" w:space="0" w:color="auto"/>
            </w:tcBorders>
          </w:tcPr>
          <w:p w14:paraId="0CE9944A" w14:textId="77777777" w:rsidR="0043751A" w:rsidRPr="00FA3A7F" w:rsidRDefault="0043751A" w:rsidP="003628A6">
            <w:pPr>
              <w:pStyle w:val="Tabletext"/>
              <w:keepNext/>
              <w:keepLines/>
              <w:jc w:val="center"/>
            </w:pPr>
            <w:r w:rsidRPr="00FA3A7F">
              <w:t>3267</w:t>
            </w:r>
          </w:p>
        </w:tc>
        <w:tc>
          <w:tcPr>
            <w:tcW w:w="876" w:type="dxa"/>
            <w:tcBorders>
              <w:top w:val="single" w:sz="4" w:space="0" w:color="auto"/>
              <w:left w:val="single" w:sz="4" w:space="0" w:color="auto"/>
              <w:bottom w:val="single" w:sz="4" w:space="0" w:color="auto"/>
              <w:right w:val="single" w:sz="4" w:space="0" w:color="auto"/>
            </w:tcBorders>
          </w:tcPr>
          <w:p w14:paraId="0CE9944B" w14:textId="77777777" w:rsidR="0043751A" w:rsidRPr="00FA3A7F" w:rsidRDefault="0043751A" w:rsidP="003628A6">
            <w:pPr>
              <w:pStyle w:val="Tabletext"/>
              <w:keepNext/>
              <w:keepLines/>
              <w:jc w:val="center"/>
            </w:pPr>
            <w:r w:rsidRPr="00FA3A7F">
              <w:t>1750</w:t>
            </w:r>
          </w:p>
        </w:tc>
        <w:tc>
          <w:tcPr>
            <w:tcW w:w="876" w:type="dxa"/>
            <w:tcBorders>
              <w:top w:val="single" w:sz="4" w:space="0" w:color="auto"/>
              <w:left w:val="single" w:sz="4" w:space="0" w:color="auto"/>
              <w:bottom w:val="single" w:sz="4" w:space="0" w:color="auto"/>
              <w:right w:val="single" w:sz="4" w:space="0" w:color="auto"/>
            </w:tcBorders>
          </w:tcPr>
          <w:p w14:paraId="0CE9944C" w14:textId="77777777" w:rsidR="0043751A" w:rsidRPr="00FA3A7F" w:rsidRDefault="0043751A" w:rsidP="003628A6">
            <w:pPr>
              <w:pStyle w:val="Tabletext"/>
              <w:keepNext/>
              <w:keepLines/>
              <w:jc w:val="center"/>
            </w:pPr>
            <w:r w:rsidRPr="00FA3A7F">
              <w:t>250</w:t>
            </w:r>
          </w:p>
        </w:tc>
        <w:tc>
          <w:tcPr>
            <w:tcW w:w="876" w:type="dxa"/>
            <w:tcBorders>
              <w:top w:val="single" w:sz="4" w:space="0" w:color="auto"/>
              <w:left w:val="single" w:sz="4" w:space="0" w:color="auto"/>
              <w:bottom w:val="single" w:sz="4" w:space="0" w:color="auto"/>
              <w:right w:val="single" w:sz="4" w:space="0" w:color="auto"/>
            </w:tcBorders>
          </w:tcPr>
          <w:p w14:paraId="0CE9944D" w14:textId="1C23382B" w:rsidR="0043751A" w:rsidRPr="00FA3A7F" w:rsidRDefault="00C37209" w:rsidP="003628A6">
            <w:pPr>
              <w:pStyle w:val="Tabletext"/>
              <w:keepNext/>
              <w:keepLines/>
              <w:jc w:val="center"/>
            </w:pPr>
            <w:r w:rsidRPr="00FA3A7F">
              <w:t>−</w:t>
            </w:r>
            <w:r w:rsidR="0043751A" w:rsidRPr="00FA3A7F">
              <w:t>638</w:t>
            </w:r>
          </w:p>
        </w:tc>
        <w:tc>
          <w:tcPr>
            <w:tcW w:w="876" w:type="dxa"/>
            <w:tcBorders>
              <w:top w:val="single" w:sz="4" w:space="0" w:color="auto"/>
              <w:left w:val="single" w:sz="4" w:space="0" w:color="auto"/>
              <w:bottom w:val="single" w:sz="4" w:space="0" w:color="auto"/>
              <w:right w:val="single" w:sz="4" w:space="0" w:color="auto"/>
            </w:tcBorders>
          </w:tcPr>
          <w:p w14:paraId="0CE9944E" w14:textId="069DBBE1" w:rsidR="0043751A" w:rsidRPr="00FA3A7F" w:rsidRDefault="00C37209" w:rsidP="003628A6">
            <w:pPr>
              <w:pStyle w:val="Tabletext"/>
              <w:keepNext/>
              <w:keepLines/>
              <w:jc w:val="center"/>
            </w:pPr>
            <w:r w:rsidRPr="00FA3A7F">
              <w:t>−</w:t>
            </w:r>
            <w:r w:rsidR="0043751A" w:rsidRPr="00FA3A7F">
              <w:t>1259</w:t>
            </w:r>
          </w:p>
        </w:tc>
        <w:tc>
          <w:tcPr>
            <w:tcW w:w="876" w:type="dxa"/>
            <w:tcBorders>
              <w:top w:val="single" w:sz="4" w:space="0" w:color="auto"/>
              <w:left w:val="single" w:sz="4" w:space="0" w:color="auto"/>
              <w:bottom w:val="single" w:sz="4" w:space="0" w:color="auto"/>
              <w:right w:val="single" w:sz="4" w:space="0" w:color="auto"/>
            </w:tcBorders>
          </w:tcPr>
          <w:p w14:paraId="0CE9944F" w14:textId="397F2F7B" w:rsidR="0043751A" w:rsidRPr="00FA3A7F" w:rsidRDefault="00C37209" w:rsidP="003628A6">
            <w:pPr>
              <w:pStyle w:val="Tabletext"/>
              <w:keepNext/>
              <w:keepLines/>
              <w:jc w:val="center"/>
            </w:pPr>
            <w:r w:rsidRPr="00FA3A7F">
              <w:t>−</w:t>
            </w:r>
            <w:r w:rsidR="0043751A" w:rsidRPr="00FA3A7F">
              <w:t>4560</w:t>
            </w:r>
          </w:p>
        </w:tc>
        <w:tc>
          <w:tcPr>
            <w:tcW w:w="876" w:type="dxa"/>
            <w:tcBorders>
              <w:top w:val="single" w:sz="4" w:space="0" w:color="auto"/>
              <w:left w:val="single" w:sz="4" w:space="0" w:color="auto"/>
              <w:bottom w:val="single" w:sz="4" w:space="0" w:color="auto"/>
              <w:right w:val="single" w:sz="4" w:space="0" w:color="auto"/>
            </w:tcBorders>
          </w:tcPr>
          <w:p w14:paraId="0CE99450" w14:textId="7A07AC75" w:rsidR="0043751A" w:rsidRPr="00FA3A7F" w:rsidRDefault="00C37209" w:rsidP="003628A6">
            <w:pPr>
              <w:pStyle w:val="Tabletext"/>
              <w:keepNext/>
              <w:keepLines/>
              <w:jc w:val="center"/>
            </w:pPr>
            <w:r w:rsidRPr="00FA3A7F">
              <w:t>−</w:t>
            </w:r>
            <w:r w:rsidR="0043751A" w:rsidRPr="00FA3A7F">
              <w:t>6810</w:t>
            </w:r>
          </w:p>
        </w:tc>
        <w:tc>
          <w:tcPr>
            <w:tcW w:w="876" w:type="dxa"/>
            <w:tcBorders>
              <w:top w:val="single" w:sz="4" w:space="0" w:color="auto"/>
              <w:left w:val="single" w:sz="4" w:space="0" w:color="auto"/>
              <w:bottom w:val="single" w:sz="4" w:space="0" w:color="auto"/>
              <w:right w:val="single" w:sz="4" w:space="0" w:color="auto"/>
            </w:tcBorders>
          </w:tcPr>
          <w:p w14:paraId="0CE99451" w14:textId="77777777" w:rsidR="0043751A" w:rsidRPr="00FA3A7F" w:rsidRDefault="0043751A" w:rsidP="003628A6">
            <w:pPr>
              <w:pStyle w:val="Tabletext"/>
              <w:keepNext/>
              <w:keepLines/>
              <w:jc w:val="center"/>
            </w:pPr>
          </w:p>
        </w:tc>
      </w:tr>
      <w:tr w:rsidR="0043751A" w:rsidRPr="00FA3A7F" w14:paraId="0CE9945E"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53" w14:textId="26E4152A" w:rsidR="0043751A" w:rsidRPr="00FA3A7F" w:rsidRDefault="00C37209" w:rsidP="003628A6">
            <w:pPr>
              <w:pStyle w:val="Tabletext"/>
              <w:jc w:val="center"/>
            </w:pPr>
            <w:r w:rsidRPr="00FA3A7F">
              <w:t>−</w:t>
            </w:r>
            <w:r w:rsidR="0043751A" w:rsidRPr="00FA3A7F">
              <w:t>60</w:t>
            </w:r>
          </w:p>
        </w:tc>
        <w:tc>
          <w:tcPr>
            <w:tcW w:w="877" w:type="dxa"/>
            <w:tcBorders>
              <w:top w:val="single" w:sz="4" w:space="0" w:color="auto"/>
              <w:left w:val="single" w:sz="4" w:space="0" w:color="auto"/>
              <w:bottom w:val="single" w:sz="4" w:space="0" w:color="auto"/>
              <w:right w:val="single" w:sz="4" w:space="0" w:color="auto"/>
            </w:tcBorders>
          </w:tcPr>
          <w:p w14:paraId="0CE99454" w14:textId="77777777" w:rsidR="0043751A" w:rsidRPr="00FA3A7F" w:rsidRDefault="0043751A" w:rsidP="003628A6">
            <w:pPr>
              <w:pStyle w:val="Tabletext"/>
              <w:keepNext/>
              <w:keepLines/>
              <w:jc w:val="center"/>
            </w:pPr>
            <w:r w:rsidRPr="00FA3A7F">
              <w:t>2758</w:t>
            </w:r>
          </w:p>
        </w:tc>
        <w:tc>
          <w:tcPr>
            <w:tcW w:w="877" w:type="dxa"/>
            <w:tcBorders>
              <w:top w:val="single" w:sz="4" w:space="0" w:color="auto"/>
              <w:left w:val="single" w:sz="4" w:space="0" w:color="auto"/>
              <w:bottom w:val="single" w:sz="4" w:space="0" w:color="auto"/>
              <w:right w:val="single" w:sz="4" w:space="0" w:color="auto"/>
            </w:tcBorders>
          </w:tcPr>
          <w:p w14:paraId="0CE99455" w14:textId="77777777" w:rsidR="0043751A" w:rsidRPr="00FA3A7F" w:rsidRDefault="0043751A" w:rsidP="003628A6">
            <w:pPr>
              <w:pStyle w:val="Tabletext"/>
              <w:keepNext/>
              <w:keepLines/>
              <w:jc w:val="center"/>
            </w:pPr>
            <w:r w:rsidRPr="00FA3A7F">
              <w:t>3724</w:t>
            </w:r>
          </w:p>
        </w:tc>
        <w:tc>
          <w:tcPr>
            <w:tcW w:w="876" w:type="dxa"/>
            <w:tcBorders>
              <w:top w:val="single" w:sz="4" w:space="0" w:color="auto"/>
              <w:left w:val="single" w:sz="4" w:space="0" w:color="auto"/>
              <w:bottom w:val="single" w:sz="4" w:space="0" w:color="auto"/>
              <w:right w:val="single" w:sz="4" w:space="0" w:color="auto"/>
            </w:tcBorders>
          </w:tcPr>
          <w:p w14:paraId="0CE99456" w14:textId="77777777" w:rsidR="0043751A" w:rsidRPr="00FA3A7F" w:rsidRDefault="0043751A" w:rsidP="003628A6">
            <w:pPr>
              <w:pStyle w:val="Tabletext"/>
              <w:keepNext/>
              <w:keepLines/>
              <w:jc w:val="center"/>
            </w:pPr>
            <w:r w:rsidRPr="00FA3A7F">
              <w:t>3224</w:t>
            </w:r>
          </w:p>
        </w:tc>
        <w:tc>
          <w:tcPr>
            <w:tcW w:w="876" w:type="dxa"/>
            <w:tcBorders>
              <w:top w:val="single" w:sz="4" w:space="0" w:color="auto"/>
              <w:left w:val="single" w:sz="4" w:space="0" w:color="auto"/>
              <w:bottom w:val="single" w:sz="4" w:space="0" w:color="auto"/>
              <w:right w:val="single" w:sz="4" w:space="0" w:color="auto"/>
            </w:tcBorders>
          </w:tcPr>
          <w:p w14:paraId="0CE99457" w14:textId="77777777" w:rsidR="0043751A" w:rsidRPr="00FA3A7F" w:rsidRDefault="0043751A" w:rsidP="003628A6">
            <w:pPr>
              <w:pStyle w:val="Tabletext"/>
              <w:keepNext/>
              <w:keepLines/>
              <w:jc w:val="center"/>
            </w:pPr>
            <w:r w:rsidRPr="00FA3A7F">
              <w:t>1672</w:t>
            </w:r>
          </w:p>
        </w:tc>
        <w:tc>
          <w:tcPr>
            <w:tcW w:w="876" w:type="dxa"/>
            <w:tcBorders>
              <w:top w:val="single" w:sz="4" w:space="0" w:color="auto"/>
              <w:left w:val="single" w:sz="4" w:space="0" w:color="auto"/>
              <w:bottom w:val="single" w:sz="4" w:space="0" w:color="auto"/>
              <w:right w:val="single" w:sz="4" w:space="0" w:color="auto"/>
            </w:tcBorders>
          </w:tcPr>
          <w:p w14:paraId="0CE99458" w14:textId="77777777" w:rsidR="0043751A" w:rsidRPr="00FA3A7F" w:rsidRDefault="0043751A" w:rsidP="003628A6">
            <w:pPr>
              <w:pStyle w:val="Tabletext"/>
              <w:keepNext/>
              <w:keepLines/>
              <w:jc w:val="center"/>
            </w:pPr>
            <w:r w:rsidRPr="00FA3A7F">
              <w:t>250</w:t>
            </w:r>
          </w:p>
        </w:tc>
        <w:tc>
          <w:tcPr>
            <w:tcW w:w="876" w:type="dxa"/>
            <w:tcBorders>
              <w:top w:val="single" w:sz="4" w:space="0" w:color="auto"/>
              <w:left w:val="single" w:sz="4" w:space="0" w:color="auto"/>
              <w:bottom w:val="single" w:sz="4" w:space="0" w:color="auto"/>
              <w:right w:val="single" w:sz="4" w:space="0" w:color="auto"/>
            </w:tcBorders>
          </w:tcPr>
          <w:p w14:paraId="0CE99459" w14:textId="286DDAA9" w:rsidR="0043751A" w:rsidRPr="00FA3A7F" w:rsidRDefault="00C37209" w:rsidP="003628A6">
            <w:pPr>
              <w:pStyle w:val="Tabletext"/>
              <w:keepNext/>
              <w:keepLines/>
              <w:jc w:val="center"/>
            </w:pPr>
            <w:r w:rsidRPr="00FA3A7F">
              <w:t>−</w:t>
            </w:r>
            <w:r w:rsidR="0043751A" w:rsidRPr="00FA3A7F">
              <w:t>698</w:t>
            </w:r>
          </w:p>
        </w:tc>
        <w:tc>
          <w:tcPr>
            <w:tcW w:w="876" w:type="dxa"/>
            <w:tcBorders>
              <w:top w:val="single" w:sz="4" w:space="0" w:color="auto"/>
              <w:left w:val="single" w:sz="4" w:space="0" w:color="auto"/>
              <w:bottom w:val="single" w:sz="4" w:space="0" w:color="auto"/>
              <w:right w:val="single" w:sz="4" w:space="0" w:color="auto"/>
            </w:tcBorders>
          </w:tcPr>
          <w:p w14:paraId="0CE9945A" w14:textId="08CEE0C0" w:rsidR="0043751A" w:rsidRPr="00FA3A7F" w:rsidRDefault="00C37209" w:rsidP="003628A6">
            <w:pPr>
              <w:pStyle w:val="Tabletext"/>
              <w:keepNext/>
              <w:keepLines/>
              <w:jc w:val="center"/>
            </w:pPr>
            <w:r w:rsidRPr="00FA3A7F">
              <w:t>−</w:t>
            </w:r>
            <w:r w:rsidR="0043751A" w:rsidRPr="00FA3A7F">
              <w:t>1327</w:t>
            </w:r>
          </w:p>
        </w:tc>
        <w:tc>
          <w:tcPr>
            <w:tcW w:w="876" w:type="dxa"/>
            <w:tcBorders>
              <w:top w:val="single" w:sz="4" w:space="0" w:color="auto"/>
              <w:left w:val="single" w:sz="4" w:space="0" w:color="auto"/>
              <w:bottom w:val="single" w:sz="4" w:space="0" w:color="auto"/>
              <w:right w:val="single" w:sz="4" w:space="0" w:color="auto"/>
            </w:tcBorders>
          </w:tcPr>
          <w:p w14:paraId="0CE9945B" w14:textId="329259D3" w:rsidR="0043751A" w:rsidRPr="00FA3A7F" w:rsidRDefault="00C37209" w:rsidP="003628A6">
            <w:pPr>
              <w:pStyle w:val="Tabletext"/>
              <w:keepNext/>
              <w:keepLines/>
              <w:jc w:val="center"/>
            </w:pPr>
            <w:r w:rsidRPr="00FA3A7F">
              <w:t>−</w:t>
            </w:r>
            <w:r w:rsidR="0043751A" w:rsidRPr="00FA3A7F">
              <w:t>4922</w:t>
            </w:r>
          </w:p>
        </w:tc>
        <w:tc>
          <w:tcPr>
            <w:tcW w:w="876" w:type="dxa"/>
            <w:tcBorders>
              <w:top w:val="single" w:sz="4" w:space="0" w:color="auto"/>
              <w:left w:val="single" w:sz="4" w:space="0" w:color="auto"/>
              <w:bottom w:val="single" w:sz="4" w:space="0" w:color="auto"/>
              <w:right w:val="single" w:sz="4" w:space="0" w:color="auto"/>
            </w:tcBorders>
          </w:tcPr>
          <w:p w14:paraId="0CE9945C" w14:textId="484C89B6" w:rsidR="0043751A" w:rsidRPr="00FA3A7F" w:rsidRDefault="00C37209" w:rsidP="003628A6">
            <w:pPr>
              <w:pStyle w:val="Tabletext"/>
              <w:keepNext/>
              <w:keepLines/>
              <w:jc w:val="center"/>
            </w:pPr>
            <w:r w:rsidRPr="00FA3A7F">
              <w:t>−</w:t>
            </w:r>
            <w:r w:rsidR="0043751A" w:rsidRPr="00FA3A7F">
              <w:t>6155</w:t>
            </w:r>
          </w:p>
        </w:tc>
        <w:tc>
          <w:tcPr>
            <w:tcW w:w="876" w:type="dxa"/>
            <w:tcBorders>
              <w:top w:val="single" w:sz="4" w:space="0" w:color="auto"/>
              <w:left w:val="single" w:sz="4" w:space="0" w:color="auto"/>
              <w:bottom w:val="single" w:sz="4" w:space="0" w:color="auto"/>
              <w:right w:val="single" w:sz="4" w:space="0" w:color="auto"/>
            </w:tcBorders>
          </w:tcPr>
          <w:p w14:paraId="0CE9945D" w14:textId="77777777" w:rsidR="0043751A" w:rsidRPr="00FA3A7F" w:rsidRDefault="0043751A" w:rsidP="003628A6">
            <w:pPr>
              <w:pStyle w:val="Tabletext"/>
              <w:keepNext/>
              <w:keepLines/>
              <w:jc w:val="center"/>
            </w:pPr>
          </w:p>
        </w:tc>
      </w:tr>
      <w:tr w:rsidR="0043751A" w:rsidRPr="00FA3A7F" w14:paraId="0CE9946A"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5F" w14:textId="77777777" w:rsidR="0043751A" w:rsidRPr="00FA3A7F" w:rsidRDefault="0043751A" w:rsidP="003628A6">
            <w:pPr>
              <w:pStyle w:val="Tabletext"/>
              <w:jc w:val="center"/>
            </w:pPr>
            <w:r w:rsidRPr="00FA3A7F">
              <w:t>190</w:t>
            </w:r>
          </w:p>
        </w:tc>
        <w:tc>
          <w:tcPr>
            <w:tcW w:w="877" w:type="dxa"/>
            <w:tcBorders>
              <w:top w:val="single" w:sz="4" w:space="0" w:color="auto"/>
              <w:left w:val="single" w:sz="4" w:space="0" w:color="auto"/>
              <w:bottom w:val="single" w:sz="4" w:space="0" w:color="auto"/>
              <w:right w:val="single" w:sz="4" w:space="0" w:color="auto"/>
            </w:tcBorders>
          </w:tcPr>
          <w:p w14:paraId="0CE99460" w14:textId="77777777" w:rsidR="0043751A" w:rsidRPr="00FA3A7F" w:rsidRDefault="0043751A" w:rsidP="003628A6">
            <w:pPr>
              <w:pStyle w:val="Tabletext"/>
              <w:jc w:val="center"/>
            </w:pPr>
            <w:r w:rsidRPr="00FA3A7F">
              <w:t>2896</w:t>
            </w:r>
          </w:p>
        </w:tc>
        <w:tc>
          <w:tcPr>
            <w:tcW w:w="877" w:type="dxa"/>
            <w:tcBorders>
              <w:top w:val="single" w:sz="4" w:space="0" w:color="auto"/>
              <w:left w:val="single" w:sz="4" w:space="0" w:color="auto"/>
              <w:bottom w:val="single" w:sz="4" w:space="0" w:color="auto"/>
              <w:right w:val="single" w:sz="4" w:space="0" w:color="auto"/>
            </w:tcBorders>
          </w:tcPr>
          <w:p w14:paraId="0CE99461" w14:textId="77777777" w:rsidR="0043751A" w:rsidRPr="00FA3A7F" w:rsidRDefault="0043751A" w:rsidP="003628A6">
            <w:pPr>
              <w:pStyle w:val="Tabletext"/>
              <w:keepNext/>
              <w:keepLines/>
              <w:jc w:val="center"/>
            </w:pPr>
            <w:r w:rsidRPr="00FA3A7F">
              <w:t>3819</w:t>
            </w:r>
          </w:p>
        </w:tc>
        <w:tc>
          <w:tcPr>
            <w:tcW w:w="876" w:type="dxa"/>
            <w:tcBorders>
              <w:top w:val="single" w:sz="4" w:space="0" w:color="auto"/>
              <w:left w:val="single" w:sz="4" w:space="0" w:color="auto"/>
              <w:bottom w:val="single" w:sz="4" w:space="0" w:color="auto"/>
              <w:right w:val="single" w:sz="4" w:space="0" w:color="auto"/>
            </w:tcBorders>
          </w:tcPr>
          <w:p w14:paraId="0CE99462" w14:textId="77777777" w:rsidR="0043751A" w:rsidRPr="00FA3A7F" w:rsidRDefault="0043751A" w:rsidP="003628A6">
            <w:pPr>
              <w:pStyle w:val="Tabletext"/>
              <w:keepNext/>
              <w:keepLines/>
              <w:jc w:val="center"/>
            </w:pPr>
            <w:r w:rsidRPr="00FA3A7F">
              <w:t>3198</w:t>
            </w:r>
          </w:p>
        </w:tc>
        <w:tc>
          <w:tcPr>
            <w:tcW w:w="876" w:type="dxa"/>
            <w:tcBorders>
              <w:top w:val="single" w:sz="4" w:space="0" w:color="auto"/>
              <w:left w:val="single" w:sz="4" w:space="0" w:color="auto"/>
              <w:bottom w:val="single" w:sz="4" w:space="0" w:color="auto"/>
              <w:right w:val="single" w:sz="4" w:space="0" w:color="auto"/>
            </w:tcBorders>
          </w:tcPr>
          <w:p w14:paraId="0CE99463" w14:textId="77777777" w:rsidR="0043751A" w:rsidRPr="00FA3A7F" w:rsidRDefault="0043751A" w:rsidP="003628A6">
            <w:pPr>
              <w:pStyle w:val="Tabletext"/>
              <w:keepNext/>
              <w:keepLines/>
              <w:jc w:val="center"/>
            </w:pPr>
            <w:r w:rsidRPr="00FA3A7F">
              <w:t>1603</w:t>
            </w:r>
          </w:p>
        </w:tc>
        <w:tc>
          <w:tcPr>
            <w:tcW w:w="876" w:type="dxa"/>
            <w:tcBorders>
              <w:top w:val="single" w:sz="4" w:space="0" w:color="auto"/>
              <w:left w:val="single" w:sz="4" w:space="0" w:color="auto"/>
              <w:bottom w:val="single" w:sz="4" w:space="0" w:color="auto"/>
              <w:right w:val="single" w:sz="4" w:space="0" w:color="auto"/>
            </w:tcBorders>
          </w:tcPr>
          <w:p w14:paraId="0CE99464" w14:textId="77777777" w:rsidR="0043751A" w:rsidRPr="00FA3A7F" w:rsidRDefault="0043751A" w:rsidP="003628A6">
            <w:pPr>
              <w:pStyle w:val="Tabletext"/>
              <w:keepNext/>
              <w:keepLines/>
              <w:jc w:val="center"/>
            </w:pPr>
            <w:r w:rsidRPr="00FA3A7F">
              <w:t>267</w:t>
            </w:r>
          </w:p>
        </w:tc>
        <w:tc>
          <w:tcPr>
            <w:tcW w:w="876" w:type="dxa"/>
            <w:tcBorders>
              <w:top w:val="single" w:sz="4" w:space="0" w:color="auto"/>
              <w:left w:val="single" w:sz="4" w:space="0" w:color="auto"/>
              <w:bottom w:val="single" w:sz="4" w:space="0" w:color="auto"/>
              <w:right w:val="single" w:sz="4" w:space="0" w:color="auto"/>
            </w:tcBorders>
          </w:tcPr>
          <w:p w14:paraId="0CE99465" w14:textId="1F5603AC" w:rsidR="0043751A" w:rsidRPr="00FA3A7F" w:rsidRDefault="00C37209" w:rsidP="003628A6">
            <w:pPr>
              <w:pStyle w:val="Tabletext"/>
              <w:keepNext/>
              <w:keepLines/>
              <w:jc w:val="center"/>
            </w:pPr>
            <w:r w:rsidRPr="00FA3A7F">
              <w:t>−</w:t>
            </w:r>
            <w:r w:rsidR="0043751A" w:rsidRPr="00FA3A7F">
              <w:t>759</w:t>
            </w:r>
          </w:p>
        </w:tc>
        <w:tc>
          <w:tcPr>
            <w:tcW w:w="876" w:type="dxa"/>
            <w:tcBorders>
              <w:top w:val="single" w:sz="4" w:space="0" w:color="auto"/>
              <w:left w:val="single" w:sz="4" w:space="0" w:color="auto"/>
              <w:bottom w:val="single" w:sz="4" w:space="0" w:color="auto"/>
              <w:right w:val="single" w:sz="4" w:space="0" w:color="auto"/>
            </w:tcBorders>
          </w:tcPr>
          <w:p w14:paraId="0CE99466" w14:textId="684907F6" w:rsidR="0043751A" w:rsidRPr="00FA3A7F" w:rsidRDefault="00C37209" w:rsidP="003628A6">
            <w:pPr>
              <w:pStyle w:val="Tabletext"/>
              <w:keepNext/>
              <w:keepLines/>
              <w:jc w:val="center"/>
            </w:pPr>
            <w:r w:rsidRPr="00FA3A7F">
              <w:t>−</w:t>
            </w:r>
            <w:r w:rsidR="0043751A" w:rsidRPr="00FA3A7F">
              <w:t>1457</w:t>
            </w:r>
          </w:p>
        </w:tc>
        <w:tc>
          <w:tcPr>
            <w:tcW w:w="876" w:type="dxa"/>
            <w:tcBorders>
              <w:top w:val="single" w:sz="4" w:space="0" w:color="auto"/>
              <w:left w:val="single" w:sz="4" w:space="0" w:color="auto"/>
              <w:bottom w:val="single" w:sz="4" w:space="0" w:color="auto"/>
              <w:right w:val="single" w:sz="4" w:space="0" w:color="auto"/>
            </w:tcBorders>
          </w:tcPr>
          <w:p w14:paraId="0CE99467" w14:textId="37925C0A" w:rsidR="0043751A" w:rsidRPr="00FA3A7F" w:rsidRDefault="00C37209" w:rsidP="003628A6">
            <w:pPr>
              <w:pStyle w:val="Tabletext"/>
              <w:keepNext/>
              <w:keepLines/>
              <w:jc w:val="center"/>
            </w:pPr>
            <w:r w:rsidRPr="00FA3A7F">
              <w:t>−</w:t>
            </w:r>
            <w:r w:rsidR="0043751A" w:rsidRPr="00FA3A7F">
              <w:t>5301</w:t>
            </w:r>
          </w:p>
        </w:tc>
        <w:tc>
          <w:tcPr>
            <w:tcW w:w="876" w:type="dxa"/>
            <w:tcBorders>
              <w:top w:val="single" w:sz="4" w:space="0" w:color="auto"/>
              <w:left w:val="single" w:sz="4" w:space="0" w:color="auto"/>
              <w:bottom w:val="single" w:sz="4" w:space="0" w:color="auto"/>
              <w:right w:val="single" w:sz="4" w:space="0" w:color="auto"/>
            </w:tcBorders>
          </w:tcPr>
          <w:p w14:paraId="0CE99468" w14:textId="6B086C40" w:rsidR="0043751A" w:rsidRPr="00FA3A7F" w:rsidRDefault="00C37209" w:rsidP="003628A6">
            <w:pPr>
              <w:pStyle w:val="Tabletext"/>
              <w:jc w:val="center"/>
            </w:pPr>
            <w:r w:rsidRPr="00FA3A7F">
              <w:t>−</w:t>
            </w:r>
            <w:r w:rsidR="0043751A" w:rsidRPr="00FA3A7F">
              <w:t>5344</w:t>
            </w:r>
          </w:p>
        </w:tc>
        <w:tc>
          <w:tcPr>
            <w:tcW w:w="876" w:type="dxa"/>
            <w:tcBorders>
              <w:top w:val="single" w:sz="4" w:space="0" w:color="auto"/>
              <w:left w:val="single" w:sz="4" w:space="0" w:color="auto"/>
              <w:bottom w:val="single" w:sz="4" w:space="0" w:color="auto"/>
              <w:right w:val="single" w:sz="4" w:space="0" w:color="auto"/>
            </w:tcBorders>
          </w:tcPr>
          <w:p w14:paraId="0CE99469" w14:textId="77777777" w:rsidR="0043751A" w:rsidRPr="00FA3A7F" w:rsidRDefault="0043751A" w:rsidP="003628A6">
            <w:pPr>
              <w:pStyle w:val="Tabletext"/>
              <w:jc w:val="center"/>
            </w:pPr>
          </w:p>
        </w:tc>
      </w:tr>
      <w:tr w:rsidR="0043751A" w:rsidRPr="00FA3A7F" w14:paraId="0CE99476" w14:textId="77777777" w:rsidTr="003628A6">
        <w:trPr>
          <w:cantSplit/>
          <w:jc w:val="center"/>
        </w:trPr>
        <w:tc>
          <w:tcPr>
            <w:tcW w:w="877" w:type="dxa"/>
            <w:tcBorders>
              <w:top w:val="single" w:sz="4" w:space="0" w:color="auto"/>
              <w:left w:val="single" w:sz="4" w:space="0" w:color="auto"/>
              <w:bottom w:val="single" w:sz="4" w:space="0" w:color="auto"/>
              <w:right w:val="single" w:sz="4" w:space="0" w:color="auto"/>
            </w:tcBorders>
          </w:tcPr>
          <w:p w14:paraId="0CE9946B" w14:textId="77777777" w:rsidR="0043751A" w:rsidRPr="00FA3A7F" w:rsidRDefault="0043751A" w:rsidP="003628A6">
            <w:pPr>
              <w:pStyle w:val="Tabletext"/>
              <w:jc w:val="center"/>
            </w:pPr>
            <w:r w:rsidRPr="00FA3A7F">
              <w:t>543</w:t>
            </w:r>
          </w:p>
        </w:tc>
        <w:tc>
          <w:tcPr>
            <w:tcW w:w="877" w:type="dxa"/>
            <w:tcBorders>
              <w:top w:val="single" w:sz="4" w:space="0" w:color="auto"/>
              <w:left w:val="single" w:sz="4" w:space="0" w:color="auto"/>
              <w:bottom w:val="single" w:sz="4" w:space="0" w:color="auto"/>
              <w:right w:val="single" w:sz="4" w:space="0" w:color="auto"/>
            </w:tcBorders>
          </w:tcPr>
          <w:p w14:paraId="0CE9946C" w14:textId="77777777" w:rsidR="0043751A" w:rsidRPr="00FA3A7F" w:rsidRDefault="0043751A" w:rsidP="003628A6">
            <w:pPr>
              <w:pStyle w:val="Tabletext"/>
              <w:jc w:val="center"/>
            </w:pPr>
            <w:r w:rsidRPr="00FA3A7F">
              <w:t>3060</w:t>
            </w:r>
          </w:p>
        </w:tc>
        <w:tc>
          <w:tcPr>
            <w:tcW w:w="877" w:type="dxa"/>
            <w:tcBorders>
              <w:top w:val="single" w:sz="4" w:space="0" w:color="auto"/>
              <w:left w:val="single" w:sz="4" w:space="0" w:color="auto"/>
              <w:bottom w:val="single" w:sz="4" w:space="0" w:color="auto"/>
              <w:right w:val="single" w:sz="4" w:space="0" w:color="auto"/>
            </w:tcBorders>
          </w:tcPr>
          <w:p w14:paraId="0CE9946D" w14:textId="77777777" w:rsidR="0043751A" w:rsidRPr="00FA3A7F" w:rsidRDefault="0043751A" w:rsidP="003628A6">
            <w:pPr>
              <w:pStyle w:val="Tabletext"/>
              <w:jc w:val="center"/>
            </w:pPr>
            <w:r w:rsidRPr="00FA3A7F">
              <w:t>3922</w:t>
            </w:r>
          </w:p>
        </w:tc>
        <w:tc>
          <w:tcPr>
            <w:tcW w:w="876" w:type="dxa"/>
            <w:tcBorders>
              <w:top w:val="single" w:sz="4" w:space="0" w:color="auto"/>
              <w:left w:val="single" w:sz="4" w:space="0" w:color="auto"/>
              <w:bottom w:val="single" w:sz="4" w:space="0" w:color="auto"/>
              <w:right w:val="single" w:sz="4" w:space="0" w:color="auto"/>
            </w:tcBorders>
          </w:tcPr>
          <w:p w14:paraId="0CE9946E" w14:textId="77777777" w:rsidR="0043751A" w:rsidRPr="00FA3A7F" w:rsidRDefault="0043751A" w:rsidP="003628A6">
            <w:pPr>
              <w:pStyle w:val="Tabletext"/>
              <w:jc w:val="center"/>
            </w:pPr>
            <w:r w:rsidRPr="00FA3A7F">
              <w:t>3172</w:t>
            </w:r>
          </w:p>
        </w:tc>
        <w:tc>
          <w:tcPr>
            <w:tcW w:w="876" w:type="dxa"/>
            <w:tcBorders>
              <w:top w:val="single" w:sz="4" w:space="0" w:color="auto"/>
              <w:left w:val="single" w:sz="4" w:space="0" w:color="auto"/>
              <w:bottom w:val="single" w:sz="4" w:space="0" w:color="auto"/>
              <w:right w:val="single" w:sz="4" w:space="0" w:color="auto"/>
            </w:tcBorders>
          </w:tcPr>
          <w:p w14:paraId="0CE9946F" w14:textId="77777777" w:rsidR="0043751A" w:rsidRPr="00FA3A7F" w:rsidRDefault="0043751A" w:rsidP="003628A6">
            <w:pPr>
              <w:pStyle w:val="Tabletext"/>
              <w:jc w:val="center"/>
            </w:pPr>
            <w:r w:rsidRPr="00FA3A7F">
              <w:t>1534</w:t>
            </w:r>
          </w:p>
        </w:tc>
        <w:tc>
          <w:tcPr>
            <w:tcW w:w="876" w:type="dxa"/>
            <w:tcBorders>
              <w:top w:val="single" w:sz="4" w:space="0" w:color="auto"/>
              <w:left w:val="single" w:sz="4" w:space="0" w:color="auto"/>
              <w:bottom w:val="single" w:sz="4" w:space="0" w:color="auto"/>
              <w:right w:val="single" w:sz="4" w:space="0" w:color="auto"/>
            </w:tcBorders>
          </w:tcPr>
          <w:p w14:paraId="0CE99470" w14:textId="77777777" w:rsidR="0043751A" w:rsidRPr="00FA3A7F" w:rsidRDefault="0043751A" w:rsidP="003628A6">
            <w:pPr>
              <w:pStyle w:val="Tabletext"/>
              <w:jc w:val="center"/>
            </w:pPr>
            <w:r w:rsidRPr="00FA3A7F">
              <w:t>267</w:t>
            </w:r>
          </w:p>
        </w:tc>
        <w:tc>
          <w:tcPr>
            <w:tcW w:w="876" w:type="dxa"/>
            <w:tcBorders>
              <w:top w:val="single" w:sz="4" w:space="0" w:color="auto"/>
              <w:left w:val="single" w:sz="4" w:space="0" w:color="auto"/>
              <w:bottom w:val="single" w:sz="4" w:space="0" w:color="auto"/>
              <w:right w:val="single" w:sz="4" w:space="0" w:color="auto"/>
            </w:tcBorders>
          </w:tcPr>
          <w:p w14:paraId="0CE99471" w14:textId="07764CCF" w:rsidR="0043751A" w:rsidRPr="00FA3A7F" w:rsidRDefault="00C37209" w:rsidP="003628A6">
            <w:pPr>
              <w:pStyle w:val="Tabletext"/>
              <w:jc w:val="center"/>
            </w:pPr>
            <w:r w:rsidRPr="00FA3A7F">
              <w:t>−</w:t>
            </w:r>
            <w:r w:rsidR="0043751A" w:rsidRPr="00FA3A7F">
              <w:t>813</w:t>
            </w:r>
          </w:p>
        </w:tc>
        <w:tc>
          <w:tcPr>
            <w:tcW w:w="876" w:type="dxa"/>
            <w:tcBorders>
              <w:top w:val="single" w:sz="4" w:space="0" w:color="auto"/>
              <w:left w:val="single" w:sz="4" w:space="0" w:color="auto"/>
              <w:bottom w:val="single" w:sz="4" w:space="0" w:color="auto"/>
              <w:right w:val="single" w:sz="4" w:space="0" w:color="auto"/>
            </w:tcBorders>
          </w:tcPr>
          <w:p w14:paraId="0CE99472" w14:textId="66E30278" w:rsidR="0043751A" w:rsidRPr="00FA3A7F" w:rsidRDefault="00C37209" w:rsidP="003628A6">
            <w:pPr>
              <w:pStyle w:val="Tabletext"/>
              <w:jc w:val="center"/>
            </w:pPr>
            <w:r w:rsidRPr="00FA3A7F">
              <w:t>−</w:t>
            </w:r>
            <w:r w:rsidR="0043751A" w:rsidRPr="00FA3A7F">
              <w:t>1629</w:t>
            </w:r>
          </w:p>
        </w:tc>
        <w:tc>
          <w:tcPr>
            <w:tcW w:w="876" w:type="dxa"/>
            <w:tcBorders>
              <w:top w:val="single" w:sz="4" w:space="0" w:color="auto"/>
              <w:left w:val="single" w:sz="4" w:space="0" w:color="auto"/>
              <w:bottom w:val="single" w:sz="4" w:space="0" w:color="auto"/>
              <w:right w:val="single" w:sz="4" w:space="0" w:color="auto"/>
            </w:tcBorders>
          </w:tcPr>
          <w:p w14:paraId="0CE99473" w14:textId="619E6471" w:rsidR="0043751A" w:rsidRPr="00FA3A7F" w:rsidRDefault="00C37209" w:rsidP="003628A6">
            <w:pPr>
              <w:pStyle w:val="Tabletext"/>
              <w:jc w:val="center"/>
            </w:pPr>
            <w:r w:rsidRPr="00FA3A7F">
              <w:t>−</w:t>
            </w:r>
            <w:r w:rsidR="0043751A" w:rsidRPr="00FA3A7F">
              <w:t>5715</w:t>
            </w:r>
          </w:p>
        </w:tc>
        <w:tc>
          <w:tcPr>
            <w:tcW w:w="876" w:type="dxa"/>
            <w:tcBorders>
              <w:top w:val="single" w:sz="4" w:space="0" w:color="auto"/>
              <w:left w:val="single" w:sz="4" w:space="0" w:color="auto"/>
              <w:bottom w:val="single" w:sz="4" w:space="0" w:color="auto"/>
              <w:right w:val="single" w:sz="4" w:space="0" w:color="auto"/>
            </w:tcBorders>
          </w:tcPr>
          <w:p w14:paraId="0CE99474" w14:textId="1E52E624" w:rsidR="0043751A" w:rsidRPr="00FA3A7F" w:rsidRDefault="00C37209" w:rsidP="003628A6">
            <w:pPr>
              <w:pStyle w:val="Tabletext"/>
              <w:jc w:val="center"/>
            </w:pPr>
            <w:r w:rsidRPr="00FA3A7F">
              <w:t>−</w:t>
            </w:r>
            <w:r w:rsidR="0043751A" w:rsidRPr="00FA3A7F">
              <w:t>4439</w:t>
            </w:r>
          </w:p>
        </w:tc>
        <w:tc>
          <w:tcPr>
            <w:tcW w:w="876" w:type="dxa"/>
            <w:tcBorders>
              <w:top w:val="single" w:sz="4" w:space="0" w:color="auto"/>
              <w:left w:val="single" w:sz="4" w:space="0" w:color="auto"/>
              <w:bottom w:val="single" w:sz="4" w:space="0" w:color="auto"/>
              <w:right w:val="single" w:sz="4" w:space="0" w:color="auto"/>
            </w:tcBorders>
          </w:tcPr>
          <w:p w14:paraId="0CE99475" w14:textId="77777777" w:rsidR="0043751A" w:rsidRPr="00FA3A7F" w:rsidRDefault="0043751A" w:rsidP="003628A6">
            <w:pPr>
              <w:pStyle w:val="Tabletext"/>
              <w:jc w:val="center"/>
            </w:pPr>
          </w:p>
        </w:tc>
      </w:tr>
    </w:tbl>
    <w:p w14:paraId="0CE99477" w14:textId="77777777" w:rsidR="0043751A" w:rsidRPr="00FA3A7F" w:rsidRDefault="0043751A" w:rsidP="0043751A">
      <w:pPr>
        <w:pStyle w:val="enumlev1"/>
      </w:pPr>
      <w:r w:rsidRPr="00FA3A7F">
        <w:lastRenderedPageBreak/>
        <w:tab/>
        <w:t>The values of the voiced signal in the frequency range from 200 Hz to 3.6 kHz are again calculated such that the RMS value of the voiced signal and the PN-sequence are equal. The sequence is repeated 16 times to achieve a length of 48.62 ms.</w:t>
      </w:r>
    </w:p>
    <w:p w14:paraId="0CE99478" w14:textId="77777777" w:rsidR="0043751A" w:rsidRPr="00FA3A7F" w:rsidRDefault="0043751A" w:rsidP="0043751A">
      <w:pPr>
        <w:pStyle w:val="enumlev1"/>
      </w:pPr>
      <w:r w:rsidRPr="00FA3A7F">
        <w:t>2)</w:t>
      </w:r>
      <w:r w:rsidRPr="00FA3A7F">
        <w:tab/>
        <w:t>Pseudo noise signal generated using 2048 point FFT:</w:t>
      </w:r>
    </w:p>
    <w:p w14:paraId="0CE99479" w14:textId="77777777" w:rsidR="0043751A" w:rsidRPr="00FA3A7F" w:rsidRDefault="0043751A" w:rsidP="0043751A">
      <w:pPr>
        <w:pStyle w:val="enumlev1"/>
      </w:pPr>
      <w:r w:rsidRPr="00FA3A7F">
        <w:tab/>
        <w:t>The parameters for the PN-sequence are:</w:t>
      </w:r>
    </w:p>
    <w:p w14:paraId="0CE9947A" w14:textId="5A03B4E7" w:rsidR="0043751A" w:rsidRPr="00FA3A7F" w:rsidRDefault="0043751A">
      <w:pPr>
        <w:pStyle w:val="enumlev1"/>
      </w:pPr>
      <w:r w:rsidRPr="00FA3A7F">
        <w:tab/>
        <w:t>Sampling rate 44.1 kHz, 16</w:t>
      </w:r>
      <w:r w:rsidR="00E54958" w:rsidRPr="00FA3A7F">
        <w:t> </w:t>
      </w:r>
      <w:r w:rsidRPr="00FA3A7F">
        <w:t>bit word length, length of Fourier transform 2048 points.</w:t>
      </w:r>
    </w:p>
    <w:p w14:paraId="0CE9947B" w14:textId="77777777" w:rsidR="0043751A" w:rsidRPr="00FA3A7F" w:rsidRDefault="0043751A" w:rsidP="0043751A">
      <w:pPr>
        <w:pStyle w:val="Equation"/>
      </w:pPr>
      <w:r w:rsidRPr="00FA3A7F">
        <w:tab/>
      </w:r>
      <w:r w:rsidRPr="00FA3A7F">
        <w:tab/>
      </w:r>
      <w:r w:rsidRPr="00FA3A7F">
        <w:rPr>
          <w:i/>
          <w:iCs/>
        </w:rPr>
        <w:t>H</w:t>
      </w:r>
      <w:r w:rsidRPr="00FA3A7F">
        <w:t>(</w:t>
      </w:r>
      <w:r w:rsidRPr="00FA3A7F">
        <w:rPr>
          <w:i/>
          <w:iCs/>
        </w:rPr>
        <w:t>k</w:t>
      </w:r>
      <w:r w:rsidRPr="00FA3A7F">
        <w:t xml:space="preserve">) = </w:t>
      </w:r>
      <w:r w:rsidR="00E54958" w:rsidRPr="00FA3A7F">
        <w:rPr>
          <w:position w:val="-32"/>
        </w:rPr>
        <w:object w:dxaOrig="7540" w:dyaOrig="760" w14:anchorId="0CE99A59">
          <v:shape id="_x0000_i1041" type="#_x0000_t75" style="width:374.4pt;height:34.2pt" o:ole="">
            <v:imagedata r:id="rId73" o:title=""/>
          </v:shape>
          <o:OLEObject Type="Embed" ProgID="Equation.3" ShapeID="_x0000_i1041" DrawAspect="Content" ObjectID="_1595480622" r:id="rId74"/>
        </w:object>
      </w:r>
      <w:r w:rsidRPr="00FA3A7F">
        <w:tab/>
        <w:t>(7-9)</w:t>
      </w:r>
    </w:p>
    <w:p w14:paraId="0CE9947C" w14:textId="5B3FF289" w:rsidR="0043751A" w:rsidRPr="00FA3A7F" w:rsidRDefault="0043751A" w:rsidP="0043751A">
      <w:pPr>
        <w:pStyle w:val="enumlev1"/>
      </w:pPr>
      <w:r w:rsidRPr="00FA3A7F">
        <w:tab/>
        <w:t xml:space="preserve">According to </w:t>
      </w:r>
      <w:r w:rsidR="00E54958" w:rsidRPr="00FA3A7F">
        <w:t>E</w:t>
      </w:r>
      <w:r w:rsidRPr="00FA3A7F">
        <w:t>quation 7-</w:t>
      </w:r>
      <w:r w:rsidR="00E54958" w:rsidRPr="00FA3A7F">
        <w:t>9</w:t>
      </w:r>
      <w:r w:rsidRPr="00FA3A7F">
        <w:t>, the time signal is calculated by inverse Fourier transformation. This sequence is repeated 4307 times to achieve a length of 200 ms for the PN</w:t>
      </w:r>
      <w:r w:rsidRPr="00FA3A7F">
        <w:noBreakHyphen/>
        <w:t xml:space="preserve">measurement sequence. The crest factor of the PN-sequence is 11 dB </w:t>
      </w:r>
      <w:r w:rsidRPr="00FA3A7F">
        <w:sym w:font="Symbol" w:char="F0B1"/>
      </w:r>
      <w:r w:rsidRPr="00FA3A7F">
        <w:t xml:space="preserve"> 1 dB.</w:t>
      </w:r>
    </w:p>
    <w:p w14:paraId="0CE9947D" w14:textId="77777777" w:rsidR="0043751A" w:rsidRPr="00FA3A7F" w:rsidRDefault="0043751A" w:rsidP="0043751A">
      <w:pPr>
        <w:pStyle w:val="enumlev1"/>
      </w:pPr>
      <w:r w:rsidRPr="00FA3A7F">
        <w:tab/>
        <w:t xml:space="preserve">According to the frequency resolution of 21.5 Hz (44.1 kHz/2048) there are 928 FFT values in the frequency range between 0 and 20 kHz. Each value </w:t>
      </w:r>
      <w:r w:rsidRPr="00FA3A7F">
        <w:rPr>
          <w:i/>
          <w:iCs/>
        </w:rPr>
        <w:t>W</w:t>
      </w:r>
      <w:r w:rsidRPr="00FA3A7F">
        <w:t>(</w:t>
      </w:r>
      <w:r w:rsidRPr="00FA3A7F">
        <w:rPr>
          <w:i/>
          <w:iCs/>
        </w:rPr>
        <w:t>k</w:t>
      </w:r>
      <w:r w:rsidRPr="00FA3A7F">
        <w:t>) (before filtering) is 152 680. It is calculated such that levels within a bandwidth of 20 kHz are the same for the voiced signal and the PN-sequence.</w:t>
      </w:r>
    </w:p>
    <w:p w14:paraId="0CE9947E" w14:textId="77777777" w:rsidR="0043751A" w:rsidRPr="00FA3A7F" w:rsidRDefault="0043751A" w:rsidP="0043751A">
      <w:pPr>
        <w:pStyle w:val="enumlev1"/>
        <w:keepNext/>
      </w:pPr>
      <w:r w:rsidRPr="00FA3A7F">
        <w:t>3)</w:t>
      </w:r>
      <w:r w:rsidRPr="00FA3A7F">
        <w:tab/>
        <w:t>Pseudo noise signal generated using 8192 point FFT:</w:t>
      </w:r>
    </w:p>
    <w:p w14:paraId="0CE9947F" w14:textId="3F484BD5" w:rsidR="0043751A" w:rsidRPr="00FA3A7F" w:rsidRDefault="0043751A" w:rsidP="0043751A">
      <w:pPr>
        <w:pStyle w:val="enumlev1"/>
      </w:pPr>
      <w:r w:rsidRPr="00FA3A7F">
        <w:tab/>
        <w:t xml:space="preserve">According to </w:t>
      </w:r>
      <w:r w:rsidR="00E54958" w:rsidRPr="00FA3A7F">
        <w:t>E</w:t>
      </w:r>
      <w:r w:rsidRPr="00FA3A7F">
        <w:t>quation 7-</w:t>
      </w:r>
      <w:r w:rsidR="00E54958" w:rsidRPr="00FA3A7F">
        <w:t>9</w:t>
      </w:r>
      <w:r w:rsidRPr="00FA3A7F">
        <w:t>, the time signal is calculated by inverse Fourier transformation. This sequence is repeated 1077 times to achieve a length of 200 ms for the PN</w:t>
      </w:r>
      <w:r w:rsidRPr="00FA3A7F">
        <w:noBreakHyphen/>
        <w:t>measurement sequence. The crest factor of the PN-sequence is 11 dB ± 1 dB.</w:t>
      </w:r>
    </w:p>
    <w:p w14:paraId="0CE99480" w14:textId="06FF7A5C" w:rsidR="0043751A" w:rsidRPr="00FA3A7F" w:rsidRDefault="0043751A" w:rsidP="0043751A">
      <w:pPr>
        <w:pStyle w:val="enumlev1"/>
      </w:pPr>
      <w:r w:rsidRPr="00FA3A7F">
        <w:tab/>
        <w:t>According to the frequency resolution of 5.4 Hz (44.1 kHz/8192), there are 3715 FFT values in the frequency range between 0</w:t>
      </w:r>
      <w:r w:rsidR="00E54958" w:rsidRPr="00FA3A7F">
        <w:t> kHz</w:t>
      </w:r>
      <w:r w:rsidRPr="00FA3A7F">
        <w:t xml:space="preserve"> and 20 kHz. Each value </w:t>
      </w:r>
      <w:r w:rsidRPr="00FA3A7F">
        <w:rPr>
          <w:i/>
          <w:iCs/>
        </w:rPr>
        <w:t>W</w:t>
      </w:r>
      <w:r w:rsidRPr="00FA3A7F">
        <w:t>(</w:t>
      </w:r>
      <w:r w:rsidRPr="00FA3A7F">
        <w:rPr>
          <w:i/>
          <w:iCs/>
        </w:rPr>
        <w:t>k</w:t>
      </w:r>
      <w:r w:rsidRPr="00FA3A7F">
        <w:t>) before filtering is 305 360. It is calculated such that levels within a bandwidth of 20 kHz are the same for the voiced signal and the PN</w:t>
      </w:r>
      <w:r w:rsidRPr="00FA3A7F">
        <w:noBreakHyphen/>
        <w:t>sequence.</w:t>
      </w:r>
    </w:p>
    <w:p w14:paraId="0CE99481" w14:textId="77777777" w:rsidR="0043751A" w:rsidRPr="00FA3A7F" w:rsidRDefault="0043751A" w:rsidP="0043751A">
      <w:pPr>
        <w:pStyle w:val="enumlev1"/>
      </w:pPr>
      <w:r w:rsidRPr="00FA3A7F">
        <w:tab/>
        <w:t>In order to achieve the same RMS value for the narrow-band PN-sequence, the filter function shown in Figure 7-11 must be applied. The filter is chosen such that the levels of the filtered and the unfiltered PN-sequence are equal.</w:t>
      </w:r>
    </w:p>
    <w:p w14:paraId="0CE99482" w14:textId="25A15408" w:rsidR="0043751A" w:rsidRPr="00FA3A7F" w:rsidRDefault="0043751A" w:rsidP="0043751A">
      <w:pPr>
        <w:pStyle w:val="Note"/>
        <w:ind w:left="794" w:hanging="794"/>
      </w:pPr>
      <w:r w:rsidRPr="00FA3A7F">
        <w:tab/>
        <w:t>NOTE 1 – By appropriate up- or down-sampling, other sampling rates for the described sequence can be achieved. The interpolation filter used for up- and down-sampling should be close to an ideal rectangular filter. The stopband attenuation should be &gt;60 dB, the passband ripple &lt;</w:t>
      </w:r>
      <w:r w:rsidRPr="00FA3A7F">
        <w:sym w:font="Symbol" w:char="F0B1"/>
      </w:r>
      <w:r w:rsidRPr="00FA3A7F">
        <w:t>0.2 dB.</w:t>
      </w:r>
    </w:p>
    <w:p w14:paraId="0CE99483" w14:textId="26307901" w:rsidR="008E2978" w:rsidRPr="00FA3A7F" w:rsidRDefault="00433B2D" w:rsidP="00310A0C">
      <w:pPr>
        <w:pStyle w:val="enumlev1"/>
      </w:pPr>
      <w:r w:rsidRPr="00FA3A7F">
        <w:tab/>
      </w:r>
      <w:r w:rsidR="008E2978" w:rsidRPr="00FA3A7F">
        <w:t>For adaptive systems</w:t>
      </w:r>
      <w:r w:rsidR="004F7A97" w:rsidRPr="00FA3A7F">
        <w:t>,</w:t>
      </w:r>
      <w:r w:rsidR="008E2978" w:rsidRPr="00FA3A7F">
        <w:t xml:space="preserve"> such as echo cancellers, a longer PN-sequence may be preferable in order not to have correlated measurement signals within the adaptation window. For those systems, the FFT length should be extended to 8192 points when using </w:t>
      </w:r>
      <w:r w:rsidR="007A20EC" w:rsidRPr="00FA3A7F">
        <w:t xml:space="preserve">the </w:t>
      </w:r>
      <w:r w:rsidR="008E2978" w:rsidRPr="00FA3A7F">
        <w:t>44.1 kHz sampling rate as described in Figure 7-11.</w:t>
      </w:r>
    </w:p>
    <w:p w14:paraId="0CE99484" w14:textId="77777777" w:rsidR="0043751A" w:rsidRPr="00FA3A7F" w:rsidRDefault="0043751A" w:rsidP="0043751A">
      <w:pPr>
        <w:pStyle w:val="Figure"/>
      </w:pPr>
      <w:r w:rsidRPr="00FA3A7F">
        <w:object w:dxaOrig="7940" w:dyaOrig="5007" w14:anchorId="0CE99A5A">
          <v:shape id="_x0000_i1042" type="#_x0000_t75" style="width:396pt;height:252.6pt" o:ole="" o:allowoverlap="f">
            <v:imagedata r:id="rId75" o:title=""/>
          </v:shape>
          <o:OLEObject Type="Embed" ProgID="Designer.Drawing.7" ShapeID="_x0000_i1042" DrawAspect="Content" ObjectID="_1595480623" r:id="rId76"/>
        </w:object>
      </w:r>
    </w:p>
    <w:p w14:paraId="0CE99485" w14:textId="77777777" w:rsidR="0043751A" w:rsidRPr="00FA3A7F" w:rsidRDefault="0043751A" w:rsidP="0043751A">
      <w:pPr>
        <w:pStyle w:val="Figurelegend"/>
        <w:jc w:val="center"/>
        <w:rPr>
          <w:b/>
          <w:bCs/>
        </w:rPr>
      </w:pPr>
      <w:r w:rsidRPr="00FA3A7F">
        <w:rPr>
          <w:b/>
          <w:bCs/>
        </w:rPr>
        <w:t>Filter corner frequencies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66"/>
        <w:gridCol w:w="960"/>
        <w:gridCol w:w="985"/>
        <w:gridCol w:w="984"/>
        <w:gridCol w:w="985"/>
        <w:gridCol w:w="821"/>
        <w:gridCol w:w="984"/>
        <w:gridCol w:w="985"/>
        <w:gridCol w:w="984"/>
        <w:gridCol w:w="985"/>
      </w:tblGrid>
      <w:tr w:rsidR="0043751A" w:rsidRPr="00FA3A7F" w14:paraId="0CE99490" w14:textId="77777777" w:rsidTr="00B41B97">
        <w:trPr>
          <w:cantSplit/>
          <w:jc w:val="center"/>
        </w:trPr>
        <w:tc>
          <w:tcPr>
            <w:tcW w:w="833" w:type="dxa"/>
          </w:tcPr>
          <w:p w14:paraId="0CE99486" w14:textId="77777777" w:rsidR="0043751A" w:rsidRPr="00FA3A7F" w:rsidRDefault="0043751A" w:rsidP="003628A6">
            <w:pPr>
              <w:pStyle w:val="Figurelegend"/>
              <w:jc w:val="center"/>
              <w:rPr>
                <w:b/>
                <w:bCs/>
              </w:rPr>
            </w:pPr>
            <w:r w:rsidRPr="00FA3A7F">
              <w:rPr>
                <w:b/>
                <w:bCs/>
              </w:rPr>
              <w:t>50 Hz</w:t>
            </w:r>
          </w:p>
        </w:tc>
        <w:tc>
          <w:tcPr>
            <w:tcW w:w="828" w:type="dxa"/>
          </w:tcPr>
          <w:p w14:paraId="0CE99487" w14:textId="77777777" w:rsidR="0043751A" w:rsidRPr="00FA3A7F" w:rsidRDefault="0043751A" w:rsidP="003628A6">
            <w:pPr>
              <w:pStyle w:val="Figurelegend"/>
              <w:jc w:val="center"/>
              <w:rPr>
                <w:b/>
                <w:bCs/>
              </w:rPr>
            </w:pPr>
            <w:r w:rsidRPr="00FA3A7F">
              <w:rPr>
                <w:b/>
                <w:bCs/>
              </w:rPr>
              <w:t>100 Hz</w:t>
            </w:r>
          </w:p>
        </w:tc>
        <w:tc>
          <w:tcPr>
            <w:tcW w:w="851" w:type="dxa"/>
          </w:tcPr>
          <w:p w14:paraId="0CE99488" w14:textId="77777777" w:rsidR="0043751A" w:rsidRPr="00FA3A7F" w:rsidRDefault="0043751A" w:rsidP="003628A6">
            <w:pPr>
              <w:pStyle w:val="Figurelegend"/>
              <w:jc w:val="center"/>
              <w:rPr>
                <w:b/>
                <w:bCs/>
              </w:rPr>
            </w:pPr>
            <w:r w:rsidRPr="00FA3A7F">
              <w:rPr>
                <w:b/>
                <w:bCs/>
              </w:rPr>
              <w:t>200 Hz</w:t>
            </w:r>
          </w:p>
        </w:tc>
        <w:tc>
          <w:tcPr>
            <w:tcW w:w="850" w:type="dxa"/>
          </w:tcPr>
          <w:p w14:paraId="0CE99489" w14:textId="77777777" w:rsidR="0043751A" w:rsidRPr="00FA3A7F" w:rsidRDefault="0043751A" w:rsidP="003628A6">
            <w:pPr>
              <w:pStyle w:val="Figurelegend"/>
              <w:jc w:val="center"/>
              <w:rPr>
                <w:b/>
                <w:bCs/>
              </w:rPr>
            </w:pPr>
            <w:r w:rsidRPr="00FA3A7F">
              <w:rPr>
                <w:b/>
                <w:bCs/>
              </w:rPr>
              <w:t>215 Hz</w:t>
            </w:r>
          </w:p>
        </w:tc>
        <w:tc>
          <w:tcPr>
            <w:tcW w:w="851" w:type="dxa"/>
          </w:tcPr>
          <w:p w14:paraId="0CE9948A" w14:textId="77777777" w:rsidR="0043751A" w:rsidRPr="00FA3A7F" w:rsidRDefault="0043751A" w:rsidP="003628A6">
            <w:pPr>
              <w:pStyle w:val="Figurelegend"/>
              <w:jc w:val="center"/>
              <w:rPr>
                <w:b/>
                <w:bCs/>
              </w:rPr>
            </w:pPr>
            <w:r w:rsidRPr="00FA3A7F">
              <w:rPr>
                <w:b/>
                <w:bCs/>
              </w:rPr>
              <w:t>500 Hz</w:t>
            </w:r>
          </w:p>
        </w:tc>
        <w:tc>
          <w:tcPr>
            <w:tcW w:w="709" w:type="dxa"/>
          </w:tcPr>
          <w:p w14:paraId="0CE9948B" w14:textId="77777777" w:rsidR="0043751A" w:rsidRPr="00FA3A7F" w:rsidRDefault="0043751A" w:rsidP="003628A6">
            <w:pPr>
              <w:pStyle w:val="Figurelegend"/>
              <w:jc w:val="center"/>
              <w:rPr>
                <w:b/>
                <w:bCs/>
              </w:rPr>
            </w:pPr>
            <w:r w:rsidRPr="00FA3A7F">
              <w:rPr>
                <w:b/>
                <w:bCs/>
              </w:rPr>
              <w:t>1 kHz</w:t>
            </w:r>
          </w:p>
        </w:tc>
        <w:tc>
          <w:tcPr>
            <w:tcW w:w="850" w:type="dxa"/>
          </w:tcPr>
          <w:p w14:paraId="0CE9948C" w14:textId="77777777" w:rsidR="0043751A" w:rsidRPr="00FA3A7F" w:rsidRDefault="0043751A" w:rsidP="003628A6">
            <w:pPr>
              <w:pStyle w:val="Figurelegend"/>
              <w:jc w:val="center"/>
              <w:rPr>
                <w:b/>
                <w:bCs/>
              </w:rPr>
            </w:pPr>
            <w:r w:rsidRPr="00FA3A7F">
              <w:rPr>
                <w:b/>
                <w:bCs/>
              </w:rPr>
              <w:t>2.85 kHz</w:t>
            </w:r>
          </w:p>
        </w:tc>
        <w:tc>
          <w:tcPr>
            <w:tcW w:w="851" w:type="dxa"/>
          </w:tcPr>
          <w:p w14:paraId="0CE9948D" w14:textId="77777777" w:rsidR="0043751A" w:rsidRPr="00FA3A7F" w:rsidRDefault="0043751A" w:rsidP="003628A6">
            <w:pPr>
              <w:pStyle w:val="Figurelegend"/>
              <w:jc w:val="center"/>
              <w:rPr>
                <w:b/>
                <w:bCs/>
              </w:rPr>
            </w:pPr>
            <w:r w:rsidRPr="00FA3A7F">
              <w:rPr>
                <w:b/>
                <w:bCs/>
              </w:rPr>
              <w:t>3.6 kHz</w:t>
            </w:r>
          </w:p>
        </w:tc>
        <w:tc>
          <w:tcPr>
            <w:tcW w:w="850" w:type="dxa"/>
          </w:tcPr>
          <w:p w14:paraId="0CE9948E" w14:textId="77777777" w:rsidR="0043751A" w:rsidRPr="00FA3A7F" w:rsidRDefault="0043751A" w:rsidP="003628A6">
            <w:pPr>
              <w:pStyle w:val="Figurelegend"/>
              <w:jc w:val="center"/>
              <w:rPr>
                <w:b/>
                <w:bCs/>
              </w:rPr>
            </w:pPr>
            <w:r w:rsidRPr="00FA3A7F">
              <w:rPr>
                <w:b/>
                <w:bCs/>
              </w:rPr>
              <w:t>3.66 kHz</w:t>
            </w:r>
          </w:p>
        </w:tc>
        <w:tc>
          <w:tcPr>
            <w:tcW w:w="851" w:type="dxa"/>
          </w:tcPr>
          <w:p w14:paraId="0CE9948F" w14:textId="77777777" w:rsidR="0043751A" w:rsidRPr="00FA3A7F" w:rsidRDefault="0043751A" w:rsidP="003628A6">
            <w:pPr>
              <w:pStyle w:val="Figurelegend"/>
              <w:jc w:val="center"/>
              <w:rPr>
                <w:b/>
                <w:bCs/>
              </w:rPr>
            </w:pPr>
            <w:r w:rsidRPr="00FA3A7F">
              <w:rPr>
                <w:b/>
                <w:bCs/>
              </w:rPr>
              <w:t>3.68 kHz</w:t>
            </w:r>
          </w:p>
        </w:tc>
      </w:tr>
      <w:tr w:rsidR="0043751A" w:rsidRPr="00FA3A7F" w14:paraId="0CE9949B" w14:textId="77777777" w:rsidTr="00B41B97">
        <w:trPr>
          <w:cantSplit/>
          <w:jc w:val="center"/>
        </w:trPr>
        <w:tc>
          <w:tcPr>
            <w:tcW w:w="833" w:type="dxa"/>
          </w:tcPr>
          <w:p w14:paraId="0CE99491" w14:textId="649DB271" w:rsidR="0043751A" w:rsidRPr="00FA3A7F" w:rsidRDefault="00B41B97" w:rsidP="003628A6">
            <w:pPr>
              <w:pStyle w:val="Figurelegend"/>
              <w:jc w:val="center"/>
            </w:pPr>
            <w:r w:rsidRPr="00FA3A7F">
              <w:t>−</w:t>
            </w:r>
            <w:r w:rsidR="0043751A" w:rsidRPr="00FA3A7F">
              <w:t>25.8 dB</w:t>
            </w:r>
          </w:p>
        </w:tc>
        <w:tc>
          <w:tcPr>
            <w:tcW w:w="828" w:type="dxa"/>
          </w:tcPr>
          <w:p w14:paraId="0CE99492" w14:textId="14D1F67B" w:rsidR="0043751A" w:rsidRPr="00FA3A7F" w:rsidRDefault="00B41B97" w:rsidP="003628A6">
            <w:pPr>
              <w:pStyle w:val="Figurelegend"/>
              <w:jc w:val="center"/>
            </w:pPr>
            <w:r w:rsidRPr="00FA3A7F">
              <w:t>−</w:t>
            </w:r>
            <w:r w:rsidR="0043751A" w:rsidRPr="00FA3A7F">
              <w:t>12.8 dB</w:t>
            </w:r>
          </w:p>
        </w:tc>
        <w:tc>
          <w:tcPr>
            <w:tcW w:w="851" w:type="dxa"/>
          </w:tcPr>
          <w:p w14:paraId="0CE99493" w14:textId="77777777" w:rsidR="0043751A" w:rsidRPr="00FA3A7F" w:rsidRDefault="0043751A" w:rsidP="003628A6">
            <w:pPr>
              <w:pStyle w:val="Figurelegend"/>
              <w:jc w:val="center"/>
            </w:pPr>
            <w:r w:rsidRPr="00FA3A7F">
              <w:t>17.4 dB</w:t>
            </w:r>
          </w:p>
        </w:tc>
        <w:tc>
          <w:tcPr>
            <w:tcW w:w="850" w:type="dxa"/>
          </w:tcPr>
          <w:p w14:paraId="0CE99494" w14:textId="77777777" w:rsidR="0043751A" w:rsidRPr="00FA3A7F" w:rsidRDefault="0043751A" w:rsidP="003628A6">
            <w:pPr>
              <w:pStyle w:val="Figurelegend"/>
              <w:jc w:val="center"/>
            </w:pPr>
            <w:r w:rsidRPr="00FA3A7F">
              <w:t>17.8 dB</w:t>
            </w:r>
          </w:p>
        </w:tc>
        <w:tc>
          <w:tcPr>
            <w:tcW w:w="851" w:type="dxa"/>
          </w:tcPr>
          <w:p w14:paraId="0CE99495" w14:textId="77777777" w:rsidR="0043751A" w:rsidRPr="00FA3A7F" w:rsidRDefault="0043751A" w:rsidP="003628A6">
            <w:pPr>
              <w:pStyle w:val="Figurelegend"/>
              <w:jc w:val="center"/>
            </w:pPr>
            <w:r w:rsidRPr="00FA3A7F">
              <w:t>12.2 dB</w:t>
            </w:r>
          </w:p>
        </w:tc>
        <w:tc>
          <w:tcPr>
            <w:tcW w:w="709" w:type="dxa"/>
          </w:tcPr>
          <w:p w14:paraId="0CE99496" w14:textId="77777777" w:rsidR="0043751A" w:rsidRPr="00FA3A7F" w:rsidRDefault="0043751A" w:rsidP="003628A6">
            <w:pPr>
              <w:pStyle w:val="Figurelegend"/>
              <w:jc w:val="center"/>
            </w:pPr>
            <w:r w:rsidRPr="00FA3A7F">
              <w:t>7.2 dB</w:t>
            </w:r>
          </w:p>
        </w:tc>
        <w:tc>
          <w:tcPr>
            <w:tcW w:w="850" w:type="dxa"/>
          </w:tcPr>
          <w:p w14:paraId="0CE99497" w14:textId="77777777" w:rsidR="0043751A" w:rsidRPr="00FA3A7F" w:rsidRDefault="0043751A" w:rsidP="003628A6">
            <w:pPr>
              <w:pStyle w:val="Figurelegend"/>
              <w:jc w:val="center"/>
            </w:pPr>
            <w:r w:rsidRPr="00FA3A7F">
              <w:t>0 dB</w:t>
            </w:r>
          </w:p>
        </w:tc>
        <w:tc>
          <w:tcPr>
            <w:tcW w:w="851" w:type="dxa"/>
          </w:tcPr>
          <w:p w14:paraId="0CE99498" w14:textId="7B7EA433" w:rsidR="0043751A" w:rsidRPr="00FA3A7F" w:rsidRDefault="00B41B97" w:rsidP="003628A6">
            <w:pPr>
              <w:pStyle w:val="Figurelegend"/>
              <w:jc w:val="center"/>
            </w:pPr>
            <w:r w:rsidRPr="00FA3A7F">
              <w:t>−</w:t>
            </w:r>
            <w:r w:rsidR="0043751A" w:rsidRPr="00FA3A7F">
              <w:t>2 dB</w:t>
            </w:r>
          </w:p>
        </w:tc>
        <w:tc>
          <w:tcPr>
            <w:tcW w:w="850" w:type="dxa"/>
          </w:tcPr>
          <w:p w14:paraId="0CE99499" w14:textId="51FC4145" w:rsidR="0043751A" w:rsidRPr="00FA3A7F" w:rsidRDefault="00B41B97" w:rsidP="003628A6">
            <w:pPr>
              <w:pStyle w:val="Figurelegend"/>
              <w:jc w:val="center"/>
            </w:pPr>
            <w:r w:rsidRPr="00FA3A7F">
              <w:t>−</w:t>
            </w:r>
            <w:r w:rsidR="0043751A" w:rsidRPr="00FA3A7F">
              <w:t>20 dB</w:t>
            </w:r>
          </w:p>
        </w:tc>
        <w:tc>
          <w:tcPr>
            <w:tcW w:w="851" w:type="dxa"/>
          </w:tcPr>
          <w:p w14:paraId="0CE9949A" w14:textId="7C833D90" w:rsidR="0043751A" w:rsidRPr="00FA3A7F" w:rsidRDefault="00B41B97" w:rsidP="003628A6">
            <w:pPr>
              <w:pStyle w:val="Figurelegend"/>
              <w:jc w:val="center"/>
            </w:pPr>
            <w:r w:rsidRPr="00FA3A7F">
              <w:t>−</w:t>
            </w:r>
            <w:r w:rsidR="0043751A" w:rsidRPr="00FA3A7F">
              <w:t>30 dB</w:t>
            </w:r>
          </w:p>
        </w:tc>
      </w:tr>
    </w:tbl>
    <w:p w14:paraId="0CE9949C" w14:textId="39218642" w:rsidR="0043751A" w:rsidRPr="00FA3A7F" w:rsidRDefault="0043751A">
      <w:pPr>
        <w:pStyle w:val="FigureNoTitle"/>
      </w:pPr>
      <w:r w:rsidRPr="00FA3A7F">
        <w:t xml:space="preserve">Figure 7-11 – Transfer function of the filter for </w:t>
      </w:r>
      <w:r w:rsidR="00423D96" w:rsidRPr="00FA3A7F">
        <w:t>band</w:t>
      </w:r>
      <w:r w:rsidR="005E7DB3" w:rsidRPr="00FA3A7F">
        <w:t xml:space="preserve"> </w:t>
      </w:r>
      <w:r w:rsidR="00423D96" w:rsidRPr="00FA3A7F">
        <w:t>limit</w:t>
      </w:r>
      <w:r w:rsidRPr="00FA3A7F">
        <w:t>ing the PN-sequence</w:t>
      </w:r>
    </w:p>
    <w:p w14:paraId="0CE9949D" w14:textId="77777777" w:rsidR="0043751A" w:rsidRPr="00FA3A7F" w:rsidRDefault="0043751A" w:rsidP="0043751A">
      <w:pPr>
        <w:pStyle w:val="Headingi"/>
      </w:pPr>
      <w:r w:rsidRPr="00FA3A7F">
        <w:t>b)</w:t>
      </w:r>
      <w:r w:rsidRPr="00FA3A7F">
        <w:rPr>
          <w:b/>
        </w:rPr>
        <w:tab/>
      </w:r>
      <w:r w:rsidRPr="00FA3A7F">
        <w:t>Narrow-band composite source signal for double talk</w:t>
      </w:r>
    </w:p>
    <w:p w14:paraId="0CE9949E" w14:textId="1DCD5F7B" w:rsidR="0043751A" w:rsidRPr="00FA3A7F" w:rsidRDefault="0043751A" w:rsidP="0043751A">
      <w:r w:rsidRPr="00FA3A7F">
        <w:t>The d</w:t>
      </w:r>
      <w:r w:rsidR="00423D96" w:rsidRPr="00FA3A7F">
        <w:t>ouble-talk</w:t>
      </w:r>
      <w:r w:rsidRPr="00FA3A7F">
        <w:t xml:space="preserve"> sequence is generated in the same way as the s</w:t>
      </w:r>
      <w:r w:rsidR="00423D96" w:rsidRPr="00FA3A7F">
        <w:t>ingle-talk</w:t>
      </w:r>
      <w:r w:rsidRPr="00FA3A7F">
        <w:t xml:space="preserve"> signal. However, the times of the voiced signal and the pause are slightly different in order to achieve a typical d</w:t>
      </w:r>
      <w:r w:rsidR="00423D96" w:rsidRPr="00FA3A7F">
        <w:t>ouble-talk</w:t>
      </w:r>
      <w:r w:rsidRPr="00FA3A7F">
        <w:t xml:space="preserve"> condition with two signals applied at the same time, </w:t>
      </w:r>
      <w:r w:rsidR="007A20EC" w:rsidRPr="00FA3A7F">
        <w:t xml:space="preserve">a </w:t>
      </w:r>
      <w:r w:rsidRPr="00FA3A7F">
        <w:t>signal present only in one channel, voiced signals present on both sides</w:t>
      </w:r>
      <w:r w:rsidR="007A20EC" w:rsidRPr="00FA3A7F">
        <w:t>,</w:t>
      </w:r>
      <w:r w:rsidRPr="00FA3A7F">
        <w:t xml:space="preserve"> as well as voiced signals and unvoiced signals present at the same time in the different channels. The correlation between </w:t>
      </w:r>
      <w:r w:rsidR="007A20EC" w:rsidRPr="00FA3A7F">
        <w:t xml:space="preserve">a </w:t>
      </w:r>
      <w:r w:rsidRPr="00FA3A7F">
        <w:t>s</w:t>
      </w:r>
      <w:r w:rsidR="00423D96" w:rsidRPr="00FA3A7F">
        <w:t>ingle-talk</w:t>
      </w:r>
      <w:r w:rsidRPr="00FA3A7F">
        <w:t xml:space="preserve"> signal and d</w:t>
      </w:r>
      <w:r w:rsidR="00423D96" w:rsidRPr="00FA3A7F">
        <w:t>ouble-talk</w:t>
      </w:r>
      <w:r w:rsidRPr="00FA3A7F">
        <w:t xml:space="preserve"> signal is low. This is achieved by choosing a different voiced signal with a different pitch frequency and a random noise signal instead of the PN</w:t>
      </w:r>
      <w:r w:rsidRPr="00FA3A7F">
        <w:noBreakHyphen/>
        <w:t>sequence. The duration of the voiced signal is 72.69 ms, the duration of the random noise signal is 200 ms and the duration of the pause amounts to 127.31 ms. This results in a total length of 400 ms.</w:t>
      </w:r>
    </w:p>
    <w:p w14:paraId="0CE9949F" w14:textId="77777777" w:rsidR="0043751A" w:rsidRPr="00FA3A7F" w:rsidRDefault="0043751A" w:rsidP="0043751A">
      <w:pPr>
        <w:pStyle w:val="enumlev1"/>
      </w:pPr>
      <w:r w:rsidRPr="00FA3A7F">
        <w:t>1)</w:t>
      </w:r>
      <w:r w:rsidRPr="00FA3A7F">
        <w:tab/>
      </w:r>
      <w:r w:rsidRPr="00FA3A7F">
        <w:rPr>
          <w:iCs/>
        </w:rPr>
        <w:t>Voiced signal:</w:t>
      </w:r>
    </w:p>
    <w:p w14:paraId="0CE994A0" w14:textId="640B4D25" w:rsidR="0043751A" w:rsidRPr="00FA3A7F" w:rsidRDefault="0043751A">
      <w:pPr>
        <w:pStyle w:val="enumlev1"/>
      </w:pPr>
      <w:r w:rsidRPr="00FA3A7F">
        <w:tab/>
        <w:t xml:space="preserve">The voiced signal for double talk was chosen to have a different base frequency than the signal talk voiced signal. The values for the voiced signal for double talk can be found in Table 7-4. The level of this sound, again, is the same as the one for single talk. Using a sampling rate of 44.1 kHz, 229 ASCII values represent 5.19 ms. </w:t>
      </w:r>
      <w:r w:rsidR="005E7DB3" w:rsidRPr="00FA3A7F">
        <w:t xml:space="preserve">Read </w:t>
      </w:r>
      <w:r w:rsidRPr="00FA3A7F">
        <w:t xml:space="preserve">Table </w:t>
      </w:r>
      <w:r w:rsidR="005E7DB3" w:rsidRPr="00FA3A7F">
        <w:t>7-4</w:t>
      </w:r>
      <w:r w:rsidRPr="00FA3A7F">
        <w:t xml:space="preserve"> in columns.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96"/>
        <w:gridCol w:w="896"/>
        <w:gridCol w:w="896"/>
        <w:gridCol w:w="895"/>
        <w:gridCol w:w="895"/>
        <w:gridCol w:w="894"/>
        <w:gridCol w:w="894"/>
        <w:gridCol w:w="894"/>
        <w:gridCol w:w="894"/>
        <w:gridCol w:w="894"/>
        <w:gridCol w:w="691"/>
      </w:tblGrid>
      <w:tr w:rsidR="00B103BF" w:rsidRPr="00FA3A7F" w14:paraId="0CE994A2" w14:textId="77777777" w:rsidTr="00B103BF">
        <w:trPr>
          <w:cantSplit/>
          <w:tblHeader/>
          <w:jc w:val="center"/>
        </w:trPr>
        <w:tc>
          <w:tcPr>
            <w:tcW w:w="9639" w:type="dxa"/>
            <w:gridSpan w:val="11"/>
            <w:tcBorders>
              <w:top w:val="nil"/>
              <w:left w:val="nil"/>
              <w:right w:val="nil"/>
            </w:tcBorders>
          </w:tcPr>
          <w:p w14:paraId="0CE994A1" w14:textId="77777777" w:rsidR="00B103BF" w:rsidRPr="001E5556" w:rsidRDefault="00B103BF" w:rsidP="00B103BF">
            <w:pPr>
              <w:pStyle w:val="TableNoTitle"/>
              <w:rPr>
                <w:szCs w:val="24"/>
              </w:rPr>
            </w:pPr>
            <w:r w:rsidRPr="001E5556">
              <w:rPr>
                <w:szCs w:val="24"/>
              </w:rPr>
              <w:t>Table 7-4 – ASCII-values for the narrow-band double-talk voiced signal</w:t>
            </w:r>
          </w:p>
        </w:tc>
      </w:tr>
      <w:tr w:rsidR="0043751A" w:rsidRPr="00FA3A7F" w14:paraId="0CE994AE" w14:textId="77777777" w:rsidTr="00B103BF">
        <w:trPr>
          <w:cantSplit/>
          <w:jc w:val="center"/>
        </w:trPr>
        <w:tc>
          <w:tcPr>
            <w:tcW w:w="896" w:type="dxa"/>
          </w:tcPr>
          <w:p w14:paraId="0CE994A3" w14:textId="42AA5A85" w:rsidR="0043751A" w:rsidRPr="00FA3A7F" w:rsidRDefault="00AF0127" w:rsidP="00AF0127">
            <w:pPr>
              <w:pStyle w:val="Tabletext"/>
              <w:jc w:val="center"/>
              <w:rPr>
                <w:sz w:val="20"/>
              </w:rPr>
            </w:pPr>
            <w:r w:rsidRPr="00FA3A7F">
              <w:rPr>
                <w:sz w:val="20"/>
              </w:rPr>
              <w:t>−</w:t>
            </w:r>
            <w:r w:rsidR="0043751A" w:rsidRPr="00FA3A7F">
              <w:rPr>
                <w:sz w:val="20"/>
              </w:rPr>
              <w:t>198</w:t>
            </w:r>
          </w:p>
        </w:tc>
        <w:tc>
          <w:tcPr>
            <w:tcW w:w="896" w:type="dxa"/>
          </w:tcPr>
          <w:p w14:paraId="0CE994A4" w14:textId="77777777" w:rsidR="0043751A" w:rsidRPr="00FA3A7F" w:rsidRDefault="0043751A" w:rsidP="00B103BF">
            <w:pPr>
              <w:pStyle w:val="Tabletext"/>
              <w:jc w:val="center"/>
              <w:rPr>
                <w:sz w:val="20"/>
              </w:rPr>
            </w:pPr>
            <w:r w:rsidRPr="00FA3A7F">
              <w:rPr>
                <w:sz w:val="20"/>
              </w:rPr>
              <w:t>1146</w:t>
            </w:r>
          </w:p>
        </w:tc>
        <w:tc>
          <w:tcPr>
            <w:tcW w:w="896" w:type="dxa"/>
          </w:tcPr>
          <w:p w14:paraId="0CE994A5" w14:textId="08B5092A" w:rsidR="0043751A" w:rsidRPr="00FA3A7F" w:rsidRDefault="00AF0127" w:rsidP="00B103BF">
            <w:pPr>
              <w:pStyle w:val="Tabletext"/>
              <w:jc w:val="center"/>
              <w:rPr>
                <w:sz w:val="20"/>
              </w:rPr>
            </w:pPr>
            <w:r w:rsidRPr="00FA3A7F">
              <w:rPr>
                <w:sz w:val="20"/>
              </w:rPr>
              <w:t>−</w:t>
            </w:r>
            <w:r w:rsidR="0043751A" w:rsidRPr="00FA3A7F">
              <w:rPr>
                <w:sz w:val="20"/>
              </w:rPr>
              <w:t>8292</w:t>
            </w:r>
          </w:p>
        </w:tc>
        <w:tc>
          <w:tcPr>
            <w:tcW w:w="895" w:type="dxa"/>
          </w:tcPr>
          <w:p w14:paraId="0CE994A6" w14:textId="77777777" w:rsidR="0043751A" w:rsidRPr="00FA3A7F" w:rsidRDefault="0043751A" w:rsidP="00B103BF">
            <w:pPr>
              <w:pStyle w:val="Tabletext"/>
              <w:jc w:val="center"/>
              <w:rPr>
                <w:sz w:val="20"/>
              </w:rPr>
            </w:pPr>
            <w:r w:rsidRPr="00FA3A7F">
              <w:rPr>
                <w:sz w:val="20"/>
              </w:rPr>
              <w:t>4827</w:t>
            </w:r>
          </w:p>
        </w:tc>
        <w:tc>
          <w:tcPr>
            <w:tcW w:w="895" w:type="dxa"/>
          </w:tcPr>
          <w:p w14:paraId="0CE994A7" w14:textId="77777777" w:rsidR="0043751A" w:rsidRPr="00FA3A7F" w:rsidRDefault="0043751A" w:rsidP="00B103BF">
            <w:pPr>
              <w:pStyle w:val="Tabletext"/>
              <w:jc w:val="center"/>
              <w:rPr>
                <w:sz w:val="20"/>
              </w:rPr>
            </w:pPr>
            <w:r w:rsidRPr="00FA3A7F">
              <w:rPr>
                <w:sz w:val="20"/>
              </w:rPr>
              <w:t>5853</w:t>
            </w:r>
          </w:p>
        </w:tc>
        <w:tc>
          <w:tcPr>
            <w:tcW w:w="894" w:type="dxa"/>
          </w:tcPr>
          <w:p w14:paraId="0CE994A8" w14:textId="77777777" w:rsidR="0043751A" w:rsidRPr="00FA3A7F" w:rsidRDefault="0043751A" w:rsidP="00B103BF">
            <w:pPr>
              <w:pStyle w:val="Tabletext"/>
              <w:jc w:val="center"/>
              <w:rPr>
                <w:sz w:val="20"/>
              </w:rPr>
            </w:pPr>
            <w:r w:rsidRPr="00FA3A7F">
              <w:rPr>
                <w:sz w:val="20"/>
              </w:rPr>
              <w:t>1422</w:t>
            </w:r>
          </w:p>
        </w:tc>
        <w:tc>
          <w:tcPr>
            <w:tcW w:w="894" w:type="dxa"/>
          </w:tcPr>
          <w:p w14:paraId="0CE994A9" w14:textId="3BC22FE0" w:rsidR="0043751A" w:rsidRPr="00FA3A7F" w:rsidRDefault="00AF0127" w:rsidP="00B103BF">
            <w:pPr>
              <w:pStyle w:val="Tabletext"/>
              <w:jc w:val="center"/>
              <w:rPr>
                <w:sz w:val="20"/>
              </w:rPr>
            </w:pPr>
            <w:r w:rsidRPr="00FA3A7F">
              <w:rPr>
                <w:sz w:val="20"/>
              </w:rPr>
              <w:t>−</w:t>
            </w:r>
            <w:r w:rsidR="0043751A" w:rsidRPr="00FA3A7F">
              <w:rPr>
                <w:sz w:val="20"/>
              </w:rPr>
              <w:t>1293</w:t>
            </w:r>
          </w:p>
        </w:tc>
        <w:tc>
          <w:tcPr>
            <w:tcW w:w="894" w:type="dxa"/>
          </w:tcPr>
          <w:p w14:paraId="0CE994AA" w14:textId="15B44025" w:rsidR="0043751A" w:rsidRPr="00FA3A7F" w:rsidRDefault="00AF0127" w:rsidP="00B103BF">
            <w:pPr>
              <w:pStyle w:val="Tabletext"/>
              <w:jc w:val="center"/>
              <w:rPr>
                <w:sz w:val="20"/>
              </w:rPr>
            </w:pPr>
            <w:r w:rsidRPr="00FA3A7F">
              <w:rPr>
                <w:sz w:val="20"/>
              </w:rPr>
              <w:t>−</w:t>
            </w:r>
            <w:r w:rsidR="0043751A" w:rsidRPr="00FA3A7F">
              <w:rPr>
                <w:sz w:val="20"/>
              </w:rPr>
              <w:t>810</w:t>
            </w:r>
          </w:p>
        </w:tc>
        <w:tc>
          <w:tcPr>
            <w:tcW w:w="894" w:type="dxa"/>
          </w:tcPr>
          <w:p w14:paraId="0CE994AB" w14:textId="0D82CAD0" w:rsidR="0043751A" w:rsidRPr="00FA3A7F" w:rsidRDefault="00AF0127" w:rsidP="00AF0127">
            <w:pPr>
              <w:pStyle w:val="Tabletext"/>
              <w:jc w:val="center"/>
              <w:rPr>
                <w:sz w:val="20"/>
              </w:rPr>
            </w:pPr>
            <w:r w:rsidRPr="00FA3A7F">
              <w:rPr>
                <w:sz w:val="20"/>
              </w:rPr>
              <w:t>−</w:t>
            </w:r>
            <w:r w:rsidR="0043751A" w:rsidRPr="00FA3A7F">
              <w:rPr>
                <w:sz w:val="20"/>
              </w:rPr>
              <w:t>690</w:t>
            </w:r>
          </w:p>
        </w:tc>
        <w:tc>
          <w:tcPr>
            <w:tcW w:w="894" w:type="dxa"/>
          </w:tcPr>
          <w:p w14:paraId="0CE994AC" w14:textId="312BAE4F" w:rsidR="0043751A" w:rsidRPr="00FA3A7F" w:rsidRDefault="00AF0127" w:rsidP="00B103BF">
            <w:pPr>
              <w:pStyle w:val="Tabletext"/>
              <w:jc w:val="center"/>
              <w:rPr>
                <w:sz w:val="20"/>
              </w:rPr>
            </w:pPr>
            <w:r w:rsidRPr="00FA3A7F">
              <w:rPr>
                <w:sz w:val="20"/>
              </w:rPr>
              <w:t>−</w:t>
            </w:r>
            <w:r w:rsidR="0043751A" w:rsidRPr="00FA3A7F">
              <w:rPr>
                <w:sz w:val="20"/>
              </w:rPr>
              <w:t>1052</w:t>
            </w:r>
          </w:p>
        </w:tc>
        <w:tc>
          <w:tcPr>
            <w:tcW w:w="691" w:type="dxa"/>
          </w:tcPr>
          <w:p w14:paraId="0CE994AD" w14:textId="6DD840DD" w:rsidR="0043751A" w:rsidRPr="00FA3A7F" w:rsidRDefault="00AF0127" w:rsidP="00B103BF">
            <w:pPr>
              <w:pStyle w:val="Tabletext"/>
              <w:jc w:val="center"/>
              <w:rPr>
                <w:sz w:val="20"/>
              </w:rPr>
            </w:pPr>
            <w:r w:rsidRPr="00FA3A7F">
              <w:rPr>
                <w:sz w:val="20"/>
              </w:rPr>
              <w:t>−</w:t>
            </w:r>
            <w:r w:rsidR="0043751A" w:rsidRPr="00FA3A7F">
              <w:rPr>
                <w:sz w:val="20"/>
              </w:rPr>
              <w:t>621</w:t>
            </w:r>
          </w:p>
        </w:tc>
      </w:tr>
      <w:tr w:rsidR="0043751A" w:rsidRPr="00FA3A7F" w14:paraId="0CE994BA" w14:textId="77777777" w:rsidTr="00B103BF">
        <w:trPr>
          <w:cantSplit/>
          <w:jc w:val="center"/>
        </w:trPr>
        <w:tc>
          <w:tcPr>
            <w:tcW w:w="896" w:type="dxa"/>
          </w:tcPr>
          <w:p w14:paraId="0CE994AF" w14:textId="07B9E259" w:rsidR="0043751A" w:rsidRPr="00FA3A7F" w:rsidRDefault="00AF0127" w:rsidP="00B103BF">
            <w:pPr>
              <w:pStyle w:val="Tabletext"/>
              <w:jc w:val="center"/>
              <w:rPr>
                <w:sz w:val="20"/>
              </w:rPr>
            </w:pPr>
            <w:r w:rsidRPr="00FA3A7F">
              <w:rPr>
                <w:sz w:val="20"/>
              </w:rPr>
              <w:t>−</w:t>
            </w:r>
            <w:r w:rsidR="0043751A" w:rsidRPr="00FA3A7F">
              <w:rPr>
                <w:sz w:val="20"/>
              </w:rPr>
              <w:t>112</w:t>
            </w:r>
          </w:p>
        </w:tc>
        <w:tc>
          <w:tcPr>
            <w:tcW w:w="896" w:type="dxa"/>
          </w:tcPr>
          <w:p w14:paraId="0CE994B0" w14:textId="77777777" w:rsidR="0043751A" w:rsidRPr="00FA3A7F" w:rsidRDefault="0043751A" w:rsidP="00B103BF">
            <w:pPr>
              <w:pStyle w:val="Tabletext"/>
              <w:jc w:val="center"/>
              <w:rPr>
                <w:sz w:val="20"/>
              </w:rPr>
            </w:pPr>
            <w:r w:rsidRPr="00FA3A7F">
              <w:rPr>
                <w:sz w:val="20"/>
              </w:rPr>
              <w:t>871</w:t>
            </w:r>
          </w:p>
        </w:tc>
        <w:tc>
          <w:tcPr>
            <w:tcW w:w="896" w:type="dxa"/>
          </w:tcPr>
          <w:p w14:paraId="0CE994B1" w14:textId="7894C911" w:rsidR="0043751A" w:rsidRPr="00FA3A7F" w:rsidRDefault="00AF0127" w:rsidP="00B103BF">
            <w:pPr>
              <w:pStyle w:val="Tabletext"/>
              <w:jc w:val="center"/>
              <w:rPr>
                <w:sz w:val="20"/>
              </w:rPr>
            </w:pPr>
            <w:r w:rsidRPr="00FA3A7F">
              <w:rPr>
                <w:sz w:val="20"/>
              </w:rPr>
              <w:t>−</w:t>
            </w:r>
            <w:r w:rsidR="0043751A" w:rsidRPr="00FA3A7F">
              <w:rPr>
                <w:sz w:val="20"/>
              </w:rPr>
              <w:t>8715</w:t>
            </w:r>
          </w:p>
        </w:tc>
        <w:tc>
          <w:tcPr>
            <w:tcW w:w="895" w:type="dxa"/>
          </w:tcPr>
          <w:p w14:paraId="0CE994B2" w14:textId="77777777" w:rsidR="0043751A" w:rsidRPr="00FA3A7F" w:rsidRDefault="0043751A" w:rsidP="00B103BF">
            <w:pPr>
              <w:pStyle w:val="Tabletext"/>
              <w:jc w:val="center"/>
              <w:rPr>
                <w:sz w:val="20"/>
              </w:rPr>
            </w:pPr>
            <w:r w:rsidRPr="00FA3A7F">
              <w:rPr>
                <w:sz w:val="20"/>
              </w:rPr>
              <w:t>5094</w:t>
            </w:r>
          </w:p>
        </w:tc>
        <w:tc>
          <w:tcPr>
            <w:tcW w:w="895" w:type="dxa"/>
          </w:tcPr>
          <w:p w14:paraId="0CE994B3" w14:textId="77777777" w:rsidR="0043751A" w:rsidRPr="00FA3A7F" w:rsidRDefault="0043751A" w:rsidP="00B103BF">
            <w:pPr>
              <w:pStyle w:val="Tabletext"/>
              <w:jc w:val="center"/>
              <w:rPr>
                <w:sz w:val="20"/>
              </w:rPr>
            </w:pPr>
            <w:r w:rsidRPr="00FA3A7F">
              <w:rPr>
                <w:sz w:val="20"/>
              </w:rPr>
              <w:t>5715</w:t>
            </w:r>
          </w:p>
        </w:tc>
        <w:tc>
          <w:tcPr>
            <w:tcW w:w="894" w:type="dxa"/>
          </w:tcPr>
          <w:p w14:paraId="0CE994B4" w14:textId="77777777" w:rsidR="0043751A" w:rsidRPr="00FA3A7F" w:rsidRDefault="0043751A" w:rsidP="00B103BF">
            <w:pPr>
              <w:pStyle w:val="Tabletext"/>
              <w:jc w:val="center"/>
              <w:rPr>
                <w:sz w:val="20"/>
              </w:rPr>
            </w:pPr>
            <w:r w:rsidRPr="00FA3A7F">
              <w:rPr>
                <w:sz w:val="20"/>
              </w:rPr>
              <w:t>1224</w:t>
            </w:r>
          </w:p>
        </w:tc>
        <w:tc>
          <w:tcPr>
            <w:tcW w:w="894" w:type="dxa"/>
          </w:tcPr>
          <w:p w14:paraId="0CE994B5" w14:textId="37DE3713" w:rsidR="0043751A" w:rsidRPr="00FA3A7F" w:rsidRDefault="00AF0127" w:rsidP="00B103BF">
            <w:pPr>
              <w:pStyle w:val="Tabletext"/>
              <w:jc w:val="center"/>
              <w:rPr>
                <w:sz w:val="20"/>
              </w:rPr>
            </w:pPr>
            <w:r w:rsidRPr="00FA3A7F">
              <w:rPr>
                <w:sz w:val="20"/>
              </w:rPr>
              <w:t>−</w:t>
            </w:r>
            <w:r w:rsidR="0043751A" w:rsidRPr="00FA3A7F">
              <w:rPr>
                <w:sz w:val="20"/>
              </w:rPr>
              <w:t>1302</w:t>
            </w:r>
          </w:p>
        </w:tc>
        <w:tc>
          <w:tcPr>
            <w:tcW w:w="894" w:type="dxa"/>
          </w:tcPr>
          <w:p w14:paraId="0CE994B6" w14:textId="042F6A85" w:rsidR="0043751A" w:rsidRPr="00FA3A7F" w:rsidRDefault="00AF0127" w:rsidP="00B103BF">
            <w:pPr>
              <w:pStyle w:val="Tabletext"/>
              <w:jc w:val="center"/>
              <w:rPr>
                <w:sz w:val="20"/>
              </w:rPr>
            </w:pPr>
            <w:r w:rsidRPr="00FA3A7F">
              <w:rPr>
                <w:sz w:val="20"/>
              </w:rPr>
              <w:t>−</w:t>
            </w:r>
            <w:r w:rsidR="0043751A" w:rsidRPr="00FA3A7F">
              <w:rPr>
                <w:sz w:val="20"/>
              </w:rPr>
              <w:t>793</w:t>
            </w:r>
          </w:p>
        </w:tc>
        <w:tc>
          <w:tcPr>
            <w:tcW w:w="894" w:type="dxa"/>
          </w:tcPr>
          <w:p w14:paraId="0CE994B7" w14:textId="615A86BB" w:rsidR="0043751A" w:rsidRPr="00FA3A7F" w:rsidRDefault="00AF0127" w:rsidP="00AF0127">
            <w:pPr>
              <w:pStyle w:val="Tabletext"/>
              <w:jc w:val="center"/>
              <w:rPr>
                <w:sz w:val="20"/>
              </w:rPr>
            </w:pPr>
            <w:r w:rsidRPr="00FA3A7F">
              <w:rPr>
                <w:sz w:val="20"/>
              </w:rPr>
              <w:t>−</w:t>
            </w:r>
            <w:r w:rsidR="0043751A" w:rsidRPr="00FA3A7F">
              <w:rPr>
                <w:sz w:val="20"/>
              </w:rPr>
              <w:t>724</w:t>
            </w:r>
          </w:p>
        </w:tc>
        <w:tc>
          <w:tcPr>
            <w:tcW w:w="894" w:type="dxa"/>
          </w:tcPr>
          <w:p w14:paraId="0CE994B8" w14:textId="4782AA42" w:rsidR="0043751A" w:rsidRPr="00FA3A7F" w:rsidRDefault="00AF0127" w:rsidP="00AF0127">
            <w:pPr>
              <w:pStyle w:val="Tabletext"/>
              <w:jc w:val="center"/>
              <w:rPr>
                <w:sz w:val="20"/>
              </w:rPr>
            </w:pPr>
            <w:r w:rsidRPr="00FA3A7F">
              <w:rPr>
                <w:sz w:val="20"/>
              </w:rPr>
              <w:t>−</w:t>
            </w:r>
            <w:r w:rsidR="0043751A" w:rsidRPr="00FA3A7F">
              <w:rPr>
                <w:sz w:val="20"/>
              </w:rPr>
              <w:t>1043</w:t>
            </w:r>
          </w:p>
        </w:tc>
        <w:tc>
          <w:tcPr>
            <w:tcW w:w="691" w:type="dxa"/>
          </w:tcPr>
          <w:p w14:paraId="0CE994B9" w14:textId="78A99B3A" w:rsidR="0043751A" w:rsidRPr="00FA3A7F" w:rsidRDefault="00AF0127" w:rsidP="00B103BF">
            <w:pPr>
              <w:pStyle w:val="Tabletext"/>
              <w:jc w:val="center"/>
              <w:rPr>
                <w:sz w:val="20"/>
              </w:rPr>
            </w:pPr>
            <w:r w:rsidRPr="00FA3A7F">
              <w:rPr>
                <w:sz w:val="20"/>
              </w:rPr>
              <w:t>−</w:t>
            </w:r>
            <w:r w:rsidR="0043751A" w:rsidRPr="00FA3A7F">
              <w:rPr>
                <w:sz w:val="20"/>
              </w:rPr>
              <w:t>560</w:t>
            </w:r>
          </w:p>
        </w:tc>
      </w:tr>
      <w:tr w:rsidR="0043751A" w:rsidRPr="00FA3A7F" w14:paraId="0CE994C6" w14:textId="77777777" w:rsidTr="00B103BF">
        <w:trPr>
          <w:cantSplit/>
          <w:jc w:val="center"/>
        </w:trPr>
        <w:tc>
          <w:tcPr>
            <w:tcW w:w="896" w:type="dxa"/>
          </w:tcPr>
          <w:p w14:paraId="0CE994BB" w14:textId="3C0B6AA3" w:rsidR="0043751A" w:rsidRPr="00FA3A7F" w:rsidRDefault="00AF0127" w:rsidP="00B103BF">
            <w:pPr>
              <w:pStyle w:val="Tabletext"/>
              <w:jc w:val="center"/>
              <w:rPr>
                <w:sz w:val="20"/>
              </w:rPr>
            </w:pPr>
            <w:r w:rsidRPr="00FA3A7F">
              <w:rPr>
                <w:sz w:val="20"/>
              </w:rPr>
              <w:t>−</w:t>
            </w:r>
            <w:r w:rsidR="0043751A" w:rsidRPr="00FA3A7F">
              <w:rPr>
                <w:sz w:val="20"/>
              </w:rPr>
              <w:t>9</w:t>
            </w:r>
          </w:p>
        </w:tc>
        <w:tc>
          <w:tcPr>
            <w:tcW w:w="896" w:type="dxa"/>
          </w:tcPr>
          <w:p w14:paraId="0CE994BC" w14:textId="77777777" w:rsidR="0043751A" w:rsidRPr="00FA3A7F" w:rsidRDefault="0043751A" w:rsidP="00B103BF">
            <w:pPr>
              <w:pStyle w:val="Tabletext"/>
              <w:jc w:val="center"/>
              <w:rPr>
                <w:sz w:val="20"/>
              </w:rPr>
            </w:pPr>
            <w:r w:rsidRPr="00FA3A7F">
              <w:rPr>
                <w:sz w:val="20"/>
              </w:rPr>
              <w:t>560</w:t>
            </w:r>
          </w:p>
        </w:tc>
        <w:tc>
          <w:tcPr>
            <w:tcW w:w="896" w:type="dxa"/>
          </w:tcPr>
          <w:p w14:paraId="0CE994BD" w14:textId="3B5B4101" w:rsidR="0043751A" w:rsidRPr="00FA3A7F" w:rsidRDefault="00AF0127" w:rsidP="00B103BF">
            <w:pPr>
              <w:pStyle w:val="Tabletext"/>
              <w:jc w:val="center"/>
              <w:rPr>
                <w:sz w:val="20"/>
              </w:rPr>
            </w:pPr>
            <w:r w:rsidRPr="00FA3A7F">
              <w:rPr>
                <w:sz w:val="20"/>
              </w:rPr>
              <w:t>−</w:t>
            </w:r>
            <w:r w:rsidR="0043751A" w:rsidRPr="00FA3A7F">
              <w:rPr>
                <w:sz w:val="20"/>
              </w:rPr>
              <w:t>9077</w:t>
            </w:r>
          </w:p>
        </w:tc>
        <w:tc>
          <w:tcPr>
            <w:tcW w:w="895" w:type="dxa"/>
          </w:tcPr>
          <w:p w14:paraId="0CE994BE" w14:textId="77777777" w:rsidR="0043751A" w:rsidRPr="00FA3A7F" w:rsidRDefault="0043751A" w:rsidP="00B103BF">
            <w:pPr>
              <w:pStyle w:val="Tabletext"/>
              <w:jc w:val="center"/>
              <w:rPr>
                <w:sz w:val="20"/>
              </w:rPr>
            </w:pPr>
            <w:r w:rsidRPr="00FA3A7F">
              <w:rPr>
                <w:sz w:val="20"/>
              </w:rPr>
              <w:t>5344</w:t>
            </w:r>
          </w:p>
        </w:tc>
        <w:tc>
          <w:tcPr>
            <w:tcW w:w="895" w:type="dxa"/>
          </w:tcPr>
          <w:p w14:paraId="0CE994BF" w14:textId="77777777" w:rsidR="0043751A" w:rsidRPr="00FA3A7F" w:rsidRDefault="0043751A" w:rsidP="00B103BF">
            <w:pPr>
              <w:pStyle w:val="Tabletext"/>
              <w:jc w:val="center"/>
              <w:rPr>
                <w:sz w:val="20"/>
              </w:rPr>
            </w:pPr>
            <w:r w:rsidRPr="00FA3A7F">
              <w:rPr>
                <w:sz w:val="20"/>
              </w:rPr>
              <w:t>5560</w:t>
            </w:r>
          </w:p>
        </w:tc>
        <w:tc>
          <w:tcPr>
            <w:tcW w:w="894" w:type="dxa"/>
          </w:tcPr>
          <w:p w14:paraId="0CE994C0" w14:textId="77777777" w:rsidR="0043751A" w:rsidRPr="00FA3A7F" w:rsidRDefault="0043751A" w:rsidP="00B103BF">
            <w:pPr>
              <w:pStyle w:val="Tabletext"/>
              <w:jc w:val="center"/>
              <w:rPr>
                <w:sz w:val="20"/>
              </w:rPr>
            </w:pPr>
            <w:r w:rsidRPr="00FA3A7F">
              <w:rPr>
                <w:sz w:val="20"/>
              </w:rPr>
              <w:t>1026</w:t>
            </w:r>
          </w:p>
        </w:tc>
        <w:tc>
          <w:tcPr>
            <w:tcW w:w="894" w:type="dxa"/>
          </w:tcPr>
          <w:p w14:paraId="0CE994C1" w14:textId="3A573872" w:rsidR="0043751A" w:rsidRPr="00FA3A7F" w:rsidRDefault="00AF0127" w:rsidP="00B103BF">
            <w:pPr>
              <w:pStyle w:val="Tabletext"/>
              <w:jc w:val="center"/>
              <w:rPr>
                <w:sz w:val="20"/>
              </w:rPr>
            </w:pPr>
            <w:r w:rsidRPr="00FA3A7F">
              <w:rPr>
                <w:sz w:val="20"/>
              </w:rPr>
              <w:t>−</w:t>
            </w:r>
            <w:r w:rsidR="0043751A" w:rsidRPr="00FA3A7F">
              <w:rPr>
                <w:sz w:val="20"/>
              </w:rPr>
              <w:t>1293</w:t>
            </w:r>
          </w:p>
        </w:tc>
        <w:tc>
          <w:tcPr>
            <w:tcW w:w="894" w:type="dxa"/>
          </w:tcPr>
          <w:p w14:paraId="0CE994C2" w14:textId="2FB8454A" w:rsidR="0043751A" w:rsidRPr="00FA3A7F" w:rsidRDefault="00AF0127" w:rsidP="00B103BF">
            <w:pPr>
              <w:pStyle w:val="Tabletext"/>
              <w:jc w:val="center"/>
              <w:rPr>
                <w:sz w:val="20"/>
              </w:rPr>
            </w:pPr>
            <w:r w:rsidRPr="00FA3A7F">
              <w:rPr>
                <w:sz w:val="20"/>
              </w:rPr>
              <w:t>−</w:t>
            </w:r>
            <w:r w:rsidR="0043751A" w:rsidRPr="00FA3A7F">
              <w:rPr>
                <w:sz w:val="20"/>
              </w:rPr>
              <w:t>767</w:t>
            </w:r>
          </w:p>
        </w:tc>
        <w:tc>
          <w:tcPr>
            <w:tcW w:w="894" w:type="dxa"/>
          </w:tcPr>
          <w:p w14:paraId="0CE994C3" w14:textId="49CB2ED7" w:rsidR="0043751A" w:rsidRPr="00FA3A7F" w:rsidRDefault="00AF0127" w:rsidP="00AF0127">
            <w:pPr>
              <w:pStyle w:val="Tabletext"/>
              <w:jc w:val="center"/>
              <w:rPr>
                <w:sz w:val="20"/>
              </w:rPr>
            </w:pPr>
            <w:r w:rsidRPr="00FA3A7F">
              <w:rPr>
                <w:sz w:val="20"/>
              </w:rPr>
              <w:t>−</w:t>
            </w:r>
            <w:r w:rsidR="0043751A" w:rsidRPr="00FA3A7F">
              <w:rPr>
                <w:sz w:val="20"/>
              </w:rPr>
              <w:t>767</w:t>
            </w:r>
          </w:p>
        </w:tc>
        <w:tc>
          <w:tcPr>
            <w:tcW w:w="894" w:type="dxa"/>
          </w:tcPr>
          <w:p w14:paraId="0CE994C4" w14:textId="436E5F6E" w:rsidR="0043751A" w:rsidRPr="00FA3A7F" w:rsidRDefault="00AF0127" w:rsidP="00AF0127">
            <w:pPr>
              <w:pStyle w:val="Tabletext"/>
              <w:jc w:val="center"/>
              <w:rPr>
                <w:sz w:val="20"/>
              </w:rPr>
            </w:pPr>
            <w:r w:rsidRPr="00FA3A7F">
              <w:rPr>
                <w:sz w:val="20"/>
              </w:rPr>
              <w:t>−</w:t>
            </w:r>
            <w:r w:rsidR="0043751A" w:rsidRPr="00FA3A7F">
              <w:rPr>
                <w:sz w:val="20"/>
              </w:rPr>
              <w:t>1043</w:t>
            </w:r>
          </w:p>
        </w:tc>
        <w:tc>
          <w:tcPr>
            <w:tcW w:w="691" w:type="dxa"/>
          </w:tcPr>
          <w:p w14:paraId="0CE994C5" w14:textId="4270FF6B" w:rsidR="0043751A" w:rsidRPr="00FA3A7F" w:rsidRDefault="00AF0127" w:rsidP="00AF0127">
            <w:pPr>
              <w:pStyle w:val="Tabletext"/>
              <w:jc w:val="center"/>
              <w:rPr>
                <w:sz w:val="20"/>
              </w:rPr>
            </w:pPr>
            <w:r w:rsidRPr="00FA3A7F">
              <w:rPr>
                <w:sz w:val="20"/>
              </w:rPr>
              <w:t>−</w:t>
            </w:r>
            <w:r w:rsidR="0043751A" w:rsidRPr="00FA3A7F">
              <w:rPr>
                <w:sz w:val="20"/>
              </w:rPr>
              <w:t>509</w:t>
            </w:r>
          </w:p>
        </w:tc>
      </w:tr>
      <w:tr w:rsidR="0043751A" w:rsidRPr="00FA3A7F" w14:paraId="0CE994D2" w14:textId="77777777" w:rsidTr="00B103BF">
        <w:trPr>
          <w:cantSplit/>
          <w:jc w:val="center"/>
        </w:trPr>
        <w:tc>
          <w:tcPr>
            <w:tcW w:w="896" w:type="dxa"/>
          </w:tcPr>
          <w:p w14:paraId="0CE994C7" w14:textId="77777777" w:rsidR="0043751A" w:rsidRPr="00FA3A7F" w:rsidRDefault="0043751A" w:rsidP="003628A6">
            <w:pPr>
              <w:pStyle w:val="Tabletext"/>
              <w:jc w:val="center"/>
              <w:rPr>
                <w:sz w:val="20"/>
              </w:rPr>
            </w:pPr>
            <w:r w:rsidRPr="00FA3A7F">
              <w:rPr>
                <w:sz w:val="20"/>
              </w:rPr>
              <w:t>103</w:t>
            </w:r>
          </w:p>
        </w:tc>
        <w:tc>
          <w:tcPr>
            <w:tcW w:w="896" w:type="dxa"/>
          </w:tcPr>
          <w:p w14:paraId="0CE994C8" w14:textId="77777777" w:rsidR="0043751A" w:rsidRPr="00FA3A7F" w:rsidRDefault="0043751A" w:rsidP="003628A6">
            <w:pPr>
              <w:pStyle w:val="Tabletext"/>
              <w:jc w:val="center"/>
              <w:rPr>
                <w:sz w:val="20"/>
              </w:rPr>
            </w:pPr>
            <w:r w:rsidRPr="00FA3A7F">
              <w:rPr>
                <w:sz w:val="20"/>
              </w:rPr>
              <w:t>233</w:t>
            </w:r>
          </w:p>
        </w:tc>
        <w:tc>
          <w:tcPr>
            <w:tcW w:w="896" w:type="dxa"/>
          </w:tcPr>
          <w:p w14:paraId="0CE994C9" w14:textId="51D30F34" w:rsidR="0043751A" w:rsidRPr="00FA3A7F" w:rsidRDefault="00AF0127" w:rsidP="003628A6">
            <w:pPr>
              <w:pStyle w:val="Tabletext"/>
              <w:jc w:val="center"/>
              <w:rPr>
                <w:sz w:val="20"/>
              </w:rPr>
            </w:pPr>
            <w:r w:rsidRPr="00FA3A7F">
              <w:rPr>
                <w:sz w:val="20"/>
              </w:rPr>
              <w:t>−</w:t>
            </w:r>
            <w:r w:rsidR="0043751A" w:rsidRPr="00FA3A7F">
              <w:rPr>
                <w:sz w:val="20"/>
              </w:rPr>
              <w:t>9370</w:t>
            </w:r>
          </w:p>
        </w:tc>
        <w:tc>
          <w:tcPr>
            <w:tcW w:w="895" w:type="dxa"/>
          </w:tcPr>
          <w:p w14:paraId="0CE994CA" w14:textId="77777777" w:rsidR="0043751A" w:rsidRPr="00FA3A7F" w:rsidRDefault="0043751A" w:rsidP="003628A6">
            <w:pPr>
              <w:pStyle w:val="Tabletext"/>
              <w:jc w:val="center"/>
              <w:rPr>
                <w:sz w:val="20"/>
              </w:rPr>
            </w:pPr>
            <w:r w:rsidRPr="00FA3A7F">
              <w:rPr>
                <w:sz w:val="20"/>
              </w:rPr>
              <w:t>5594</w:t>
            </w:r>
          </w:p>
        </w:tc>
        <w:tc>
          <w:tcPr>
            <w:tcW w:w="895" w:type="dxa"/>
          </w:tcPr>
          <w:p w14:paraId="0CE994CB" w14:textId="77777777" w:rsidR="0043751A" w:rsidRPr="00FA3A7F" w:rsidRDefault="0043751A" w:rsidP="003628A6">
            <w:pPr>
              <w:pStyle w:val="Tabletext"/>
              <w:jc w:val="center"/>
              <w:rPr>
                <w:sz w:val="20"/>
              </w:rPr>
            </w:pPr>
            <w:r w:rsidRPr="00FA3A7F">
              <w:rPr>
                <w:sz w:val="20"/>
              </w:rPr>
              <w:t>5387</w:t>
            </w:r>
          </w:p>
        </w:tc>
        <w:tc>
          <w:tcPr>
            <w:tcW w:w="894" w:type="dxa"/>
          </w:tcPr>
          <w:p w14:paraId="0CE994CC" w14:textId="77777777" w:rsidR="0043751A" w:rsidRPr="00FA3A7F" w:rsidRDefault="0043751A" w:rsidP="003628A6">
            <w:pPr>
              <w:pStyle w:val="Tabletext"/>
              <w:jc w:val="center"/>
              <w:rPr>
                <w:sz w:val="20"/>
              </w:rPr>
            </w:pPr>
            <w:r w:rsidRPr="00FA3A7F">
              <w:rPr>
                <w:sz w:val="20"/>
              </w:rPr>
              <w:t>819</w:t>
            </w:r>
          </w:p>
        </w:tc>
        <w:tc>
          <w:tcPr>
            <w:tcW w:w="894" w:type="dxa"/>
          </w:tcPr>
          <w:p w14:paraId="0CE994CD" w14:textId="5F3551F3" w:rsidR="0043751A" w:rsidRPr="00FA3A7F" w:rsidRDefault="00AF0127" w:rsidP="003628A6">
            <w:pPr>
              <w:pStyle w:val="Tabletext"/>
              <w:jc w:val="center"/>
              <w:rPr>
                <w:sz w:val="20"/>
              </w:rPr>
            </w:pPr>
            <w:r w:rsidRPr="00FA3A7F">
              <w:rPr>
                <w:sz w:val="20"/>
              </w:rPr>
              <w:t>−</w:t>
            </w:r>
            <w:r w:rsidR="0043751A" w:rsidRPr="00FA3A7F">
              <w:rPr>
                <w:sz w:val="20"/>
              </w:rPr>
              <w:t>1267</w:t>
            </w:r>
          </w:p>
        </w:tc>
        <w:tc>
          <w:tcPr>
            <w:tcW w:w="894" w:type="dxa"/>
          </w:tcPr>
          <w:p w14:paraId="0CE994CE" w14:textId="7AC42E49" w:rsidR="0043751A" w:rsidRPr="00FA3A7F" w:rsidRDefault="00AF0127" w:rsidP="003628A6">
            <w:pPr>
              <w:pStyle w:val="Tabletext"/>
              <w:jc w:val="center"/>
              <w:rPr>
                <w:sz w:val="20"/>
              </w:rPr>
            </w:pPr>
            <w:r w:rsidRPr="00FA3A7F">
              <w:rPr>
                <w:sz w:val="20"/>
              </w:rPr>
              <w:t>−</w:t>
            </w:r>
            <w:r w:rsidR="0043751A" w:rsidRPr="00FA3A7F">
              <w:rPr>
                <w:sz w:val="20"/>
              </w:rPr>
              <w:t>741</w:t>
            </w:r>
          </w:p>
        </w:tc>
        <w:tc>
          <w:tcPr>
            <w:tcW w:w="894" w:type="dxa"/>
          </w:tcPr>
          <w:p w14:paraId="0CE994CF" w14:textId="71B27CA1" w:rsidR="0043751A" w:rsidRPr="00FA3A7F" w:rsidRDefault="00AF0127" w:rsidP="00AF0127">
            <w:pPr>
              <w:pStyle w:val="Tabletext"/>
              <w:jc w:val="center"/>
              <w:rPr>
                <w:sz w:val="20"/>
              </w:rPr>
            </w:pPr>
            <w:r w:rsidRPr="00FA3A7F">
              <w:rPr>
                <w:sz w:val="20"/>
              </w:rPr>
              <w:t>−</w:t>
            </w:r>
            <w:r w:rsidR="0043751A" w:rsidRPr="00FA3A7F">
              <w:rPr>
                <w:sz w:val="20"/>
              </w:rPr>
              <w:t>793</w:t>
            </w:r>
          </w:p>
        </w:tc>
        <w:tc>
          <w:tcPr>
            <w:tcW w:w="894" w:type="dxa"/>
          </w:tcPr>
          <w:p w14:paraId="0CE994D0" w14:textId="1C099B7F" w:rsidR="0043751A" w:rsidRPr="00FA3A7F" w:rsidRDefault="00AF0127" w:rsidP="00AF0127">
            <w:pPr>
              <w:pStyle w:val="Tabletext"/>
              <w:jc w:val="center"/>
              <w:rPr>
                <w:sz w:val="20"/>
              </w:rPr>
            </w:pPr>
            <w:r w:rsidRPr="00FA3A7F">
              <w:rPr>
                <w:sz w:val="20"/>
              </w:rPr>
              <w:t>−</w:t>
            </w:r>
            <w:r w:rsidR="0043751A" w:rsidRPr="00FA3A7F">
              <w:rPr>
                <w:sz w:val="20"/>
              </w:rPr>
              <w:t>1052</w:t>
            </w:r>
          </w:p>
        </w:tc>
        <w:tc>
          <w:tcPr>
            <w:tcW w:w="691" w:type="dxa"/>
          </w:tcPr>
          <w:p w14:paraId="0CE994D1" w14:textId="14E89768" w:rsidR="0043751A" w:rsidRPr="00FA3A7F" w:rsidRDefault="00AF0127" w:rsidP="003628A6">
            <w:pPr>
              <w:pStyle w:val="Tabletext"/>
              <w:jc w:val="center"/>
              <w:rPr>
                <w:sz w:val="20"/>
              </w:rPr>
            </w:pPr>
            <w:r w:rsidRPr="00FA3A7F">
              <w:rPr>
                <w:sz w:val="20"/>
              </w:rPr>
              <w:t>−</w:t>
            </w:r>
            <w:r w:rsidR="0043751A" w:rsidRPr="00FA3A7F">
              <w:rPr>
                <w:sz w:val="20"/>
              </w:rPr>
              <w:t>457</w:t>
            </w:r>
          </w:p>
        </w:tc>
      </w:tr>
      <w:tr w:rsidR="0043751A" w:rsidRPr="00FA3A7F" w14:paraId="0CE994DE" w14:textId="77777777" w:rsidTr="00B103BF">
        <w:trPr>
          <w:cantSplit/>
          <w:jc w:val="center"/>
        </w:trPr>
        <w:tc>
          <w:tcPr>
            <w:tcW w:w="896" w:type="dxa"/>
          </w:tcPr>
          <w:p w14:paraId="0CE994D3" w14:textId="77777777" w:rsidR="0043751A" w:rsidRPr="00FA3A7F" w:rsidRDefault="0043751A" w:rsidP="003628A6">
            <w:pPr>
              <w:pStyle w:val="Tabletext"/>
              <w:jc w:val="center"/>
              <w:rPr>
                <w:sz w:val="20"/>
              </w:rPr>
            </w:pPr>
            <w:r w:rsidRPr="00FA3A7F">
              <w:rPr>
                <w:sz w:val="20"/>
              </w:rPr>
              <w:t>233</w:t>
            </w:r>
          </w:p>
        </w:tc>
        <w:tc>
          <w:tcPr>
            <w:tcW w:w="896" w:type="dxa"/>
          </w:tcPr>
          <w:p w14:paraId="0CE994D4" w14:textId="2A19872E" w:rsidR="0043751A" w:rsidRPr="00FA3A7F" w:rsidRDefault="00AF0127" w:rsidP="003628A6">
            <w:pPr>
              <w:pStyle w:val="Tabletext"/>
              <w:jc w:val="center"/>
              <w:rPr>
                <w:sz w:val="20"/>
              </w:rPr>
            </w:pPr>
            <w:r w:rsidRPr="00FA3A7F">
              <w:rPr>
                <w:sz w:val="20"/>
              </w:rPr>
              <w:t>−</w:t>
            </w:r>
            <w:r w:rsidR="0043751A" w:rsidRPr="00FA3A7F">
              <w:rPr>
                <w:sz w:val="20"/>
              </w:rPr>
              <w:t>121</w:t>
            </w:r>
          </w:p>
        </w:tc>
        <w:tc>
          <w:tcPr>
            <w:tcW w:w="896" w:type="dxa"/>
          </w:tcPr>
          <w:p w14:paraId="0CE994D5" w14:textId="471D0C53" w:rsidR="0043751A" w:rsidRPr="00FA3A7F" w:rsidRDefault="00AF0127" w:rsidP="003628A6">
            <w:pPr>
              <w:pStyle w:val="Tabletext"/>
              <w:jc w:val="center"/>
              <w:rPr>
                <w:sz w:val="20"/>
              </w:rPr>
            </w:pPr>
            <w:r w:rsidRPr="00FA3A7F">
              <w:rPr>
                <w:sz w:val="20"/>
              </w:rPr>
              <w:t>−</w:t>
            </w:r>
            <w:r w:rsidR="0043751A" w:rsidRPr="00FA3A7F">
              <w:rPr>
                <w:sz w:val="20"/>
              </w:rPr>
              <w:t>9542</w:t>
            </w:r>
          </w:p>
        </w:tc>
        <w:tc>
          <w:tcPr>
            <w:tcW w:w="895" w:type="dxa"/>
          </w:tcPr>
          <w:p w14:paraId="0CE994D6" w14:textId="77777777" w:rsidR="0043751A" w:rsidRPr="00FA3A7F" w:rsidRDefault="0043751A" w:rsidP="003628A6">
            <w:pPr>
              <w:pStyle w:val="Tabletext"/>
              <w:jc w:val="center"/>
              <w:rPr>
                <w:sz w:val="20"/>
              </w:rPr>
            </w:pPr>
            <w:r w:rsidRPr="00FA3A7F">
              <w:rPr>
                <w:sz w:val="20"/>
              </w:rPr>
              <w:t>5827</w:t>
            </w:r>
          </w:p>
        </w:tc>
        <w:tc>
          <w:tcPr>
            <w:tcW w:w="895" w:type="dxa"/>
          </w:tcPr>
          <w:p w14:paraId="0CE994D7" w14:textId="77777777" w:rsidR="0043751A" w:rsidRPr="00FA3A7F" w:rsidRDefault="0043751A" w:rsidP="003628A6">
            <w:pPr>
              <w:pStyle w:val="Tabletext"/>
              <w:jc w:val="center"/>
              <w:rPr>
                <w:sz w:val="20"/>
              </w:rPr>
            </w:pPr>
            <w:r w:rsidRPr="00FA3A7F">
              <w:rPr>
                <w:sz w:val="20"/>
              </w:rPr>
              <w:t>5215</w:t>
            </w:r>
          </w:p>
        </w:tc>
        <w:tc>
          <w:tcPr>
            <w:tcW w:w="894" w:type="dxa"/>
          </w:tcPr>
          <w:p w14:paraId="0CE994D8" w14:textId="77777777" w:rsidR="0043751A" w:rsidRPr="00FA3A7F" w:rsidRDefault="0043751A" w:rsidP="003628A6">
            <w:pPr>
              <w:pStyle w:val="Tabletext"/>
              <w:jc w:val="center"/>
              <w:rPr>
                <w:sz w:val="20"/>
              </w:rPr>
            </w:pPr>
            <w:r w:rsidRPr="00FA3A7F">
              <w:rPr>
                <w:sz w:val="20"/>
              </w:rPr>
              <w:t>603</w:t>
            </w:r>
          </w:p>
        </w:tc>
        <w:tc>
          <w:tcPr>
            <w:tcW w:w="894" w:type="dxa"/>
          </w:tcPr>
          <w:p w14:paraId="0CE994D9" w14:textId="5C7012C3" w:rsidR="0043751A" w:rsidRPr="00FA3A7F" w:rsidRDefault="00AF0127" w:rsidP="003628A6">
            <w:pPr>
              <w:pStyle w:val="Tabletext"/>
              <w:jc w:val="center"/>
              <w:rPr>
                <w:sz w:val="20"/>
              </w:rPr>
            </w:pPr>
            <w:r w:rsidRPr="00FA3A7F">
              <w:rPr>
                <w:sz w:val="20"/>
              </w:rPr>
              <w:t>−</w:t>
            </w:r>
            <w:r w:rsidR="0043751A" w:rsidRPr="00FA3A7F">
              <w:rPr>
                <w:sz w:val="20"/>
              </w:rPr>
              <w:t>1250</w:t>
            </w:r>
          </w:p>
        </w:tc>
        <w:tc>
          <w:tcPr>
            <w:tcW w:w="894" w:type="dxa"/>
          </w:tcPr>
          <w:p w14:paraId="0CE994DA" w14:textId="0BDABFFF" w:rsidR="0043751A" w:rsidRPr="00FA3A7F" w:rsidRDefault="00AF0127" w:rsidP="003628A6">
            <w:pPr>
              <w:pStyle w:val="Tabletext"/>
              <w:jc w:val="center"/>
              <w:rPr>
                <w:sz w:val="20"/>
              </w:rPr>
            </w:pPr>
            <w:r w:rsidRPr="00FA3A7F">
              <w:rPr>
                <w:sz w:val="20"/>
              </w:rPr>
              <w:t>−</w:t>
            </w:r>
            <w:r w:rsidR="0043751A" w:rsidRPr="00FA3A7F">
              <w:rPr>
                <w:sz w:val="20"/>
              </w:rPr>
              <w:t>698</w:t>
            </w:r>
          </w:p>
        </w:tc>
        <w:tc>
          <w:tcPr>
            <w:tcW w:w="894" w:type="dxa"/>
          </w:tcPr>
          <w:p w14:paraId="0CE994DB" w14:textId="09CB4BC6" w:rsidR="0043751A" w:rsidRPr="00FA3A7F" w:rsidRDefault="00AF0127" w:rsidP="00AF0127">
            <w:pPr>
              <w:pStyle w:val="Tabletext"/>
              <w:jc w:val="center"/>
              <w:rPr>
                <w:sz w:val="20"/>
              </w:rPr>
            </w:pPr>
            <w:r w:rsidRPr="00FA3A7F">
              <w:rPr>
                <w:sz w:val="20"/>
              </w:rPr>
              <w:t>−</w:t>
            </w:r>
            <w:r w:rsidR="0043751A" w:rsidRPr="00FA3A7F">
              <w:rPr>
                <w:sz w:val="20"/>
              </w:rPr>
              <w:t>819</w:t>
            </w:r>
          </w:p>
        </w:tc>
        <w:tc>
          <w:tcPr>
            <w:tcW w:w="894" w:type="dxa"/>
          </w:tcPr>
          <w:p w14:paraId="0CE994DC" w14:textId="6BABF79A" w:rsidR="0043751A" w:rsidRPr="00FA3A7F" w:rsidRDefault="00AF0127" w:rsidP="00AF0127">
            <w:pPr>
              <w:pStyle w:val="Tabletext"/>
              <w:jc w:val="center"/>
              <w:rPr>
                <w:sz w:val="20"/>
              </w:rPr>
            </w:pPr>
            <w:r w:rsidRPr="00FA3A7F">
              <w:rPr>
                <w:sz w:val="20"/>
              </w:rPr>
              <w:t>−</w:t>
            </w:r>
            <w:r w:rsidR="0043751A" w:rsidRPr="00FA3A7F">
              <w:rPr>
                <w:sz w:val="20"/>
              </w:rPr>
              <w:t>1060</w:t>
            </w:r>
          </w:p>
        </w:tc>
        <w:tc>
          <w:tcPr>
            <w:tcW w:w="691" w:type="dxa"/>
          </w:tcPr>
          <w:p w14:paraId="0CE994DD" w14:textId="7307A13D" w:rsidR="0043751A" w:rsidRPr="00FA3A7F" w:rsidRDefault="00AF0127" w:rsidP="003628A6">
            <w:pPr>
              <w:pStyle w:val="Tabletext"/>
              <w:jc w:val="center"/>
              <w:rPr>
                <w:sz w:val="20"/>
              </w:rPr>
            </w:pPr>
            <w:r w:rsidRPr="00FA3A7F">
              <w:rPr>
                <w:sz w:val="20"/>
              </w:rPr>
              <w:t>−</w:t>
            </w:r>
            <w:r w:rsidR="0043751A" w:rsidRPr="00FA3A7F">
              <w:rPr>
                <w:sz w:val="20"/>
              </w:rPr>
              <w:t>397</w:t>
            </w:r>
          </w:p>
        </w:tc>
      </w:tr>
      <w:tr w:rsidR="0043751A" w:rsidRPr="00FA3A7F" w14:paraId="0CE994EA" w14:textId="77777777" w:rsidTr="00B103BF">
        <w:trPr>
          <w:cantSplit/>
          <w:jc w:val="center"/>
        </w:trPr>
        <w:tc>
          <w:tcPr>
            <w:tcW w:w="896" w:type="dxa"/>
          </w:tcPr>
          <w:p w14:paraId="0CE994DF" w14:textId="77777777" w:rsidR="0043751A" w:rsidRPr="00FA3A7F" w:rsidRDefault="0043751A" w:rsidP="003628A6">
            <w:pPr>
              <w:pStyle w:val="Tabletext"/>
              <w:jc w:val="center"/>
              <w:rPr>
                <w:sz w:val="20"/>
              </w:rPr>
            </w:pPr>
            <w:r w:rsidRPr="00FA3A7F">
              <w:rPr>
                <w:sz w:val="20"/>
              </w:rPr>
              <w:t>388</w:t>
            </w:r>
          </w:p>
        </w:tc>
        <w:tc>
          <w:tcPr>
            <w:tcW w:w="896" w:type="dxa"/>
          </w:tcPr>
          <w:p w14:paraId="0CE994E0" w14:textId="7A35F192" w:rsidR="0043751A" w:rsidRPr="00FA3A7F" w:rsidRDefault="00AF0127" w:rsidP="003628A6">
            <w:pPr>
              <w:pStyle w:val="Tabletext"/>
              <w:jc w:val="center"/>
              <w:rPr>
                <w:sz w:val="20"/>
              </w:rPr>
            </w:pPr>
            <w:r w:rsidRPr="00FA3A7F">
              <w:rPr>
                <w:sz w:val="20"/>
              </w:rPr>
              <w:t>−</w:t>
            </w:r>
            <w:r w:rsidR="0043751A" w:rsidRPr="00FA3A7F">
              <w:rPr>
                <w:sz w:val="20"/>
              </w:rPr>
              <w:t>491</w:t>
            </w:r>
          </w:p>
        </w:tc>
        <w:tc>
          <w:tcPr>
            <w:tcW w:w="896" w:type="dxa"/>
          </w:tcPr>
          <w:p w14:paraId="0CE994E1" w14:textId="70FC8645" w:rsidR="0043751A" w:rsidRPr="00FA3A7F" w:rsidRDefault="00AF0127" w:rsidP="003628A6">
            <w:pPr>
              <w:pStyle w:val="Tabletext"/>
              <w:jc w:val="center"/>
              <w:rPr>
                <w:sz w:val="20"/>
              </w:rPr>
            </w:pPr>
            <w:r w:rsidRPr="00FA3A7F">
              <w:rPr>
                <w:sz w:val="20"/>
              </w:rPr>
              <w:t>−</w:t>
            </w:r>
            <w:r w:rsidR="0043751A" w:rsidRPr="00FA3A7F">
              <w:rPr>
                <w:sz w:val="20"/>
              </w:rPr>
              <w:t>9542</w:t>
            </w:r>
          </w:p>
        </w:tc>
        <w:tc>
          <w:tcPr>
            <w:tcW w:w="895" w:type="dxa"/>
          </w:tcPr>
          <w:p w14:paraId="0CE994E2" w14:textId="77777777" w:rsidR="0043751A" w:rsidRPr="00FA3A7F" w:rsidRDefault="0043751A" w:rsidP="003628A6">
            <w:pPr>
              <w:pStyle w:val="Tabletext"/>
              <w:jc w:val="center"/>
              <w:rPr>
                <w:sz w:val="20"/>
              </w:rPr>
            </w:pPr>
            <w:r w:rsidRPr="00FA3A7F">
              <w:rPr>
                <w:sz w:val="20"/>
              </w:rPr>
              <w:t>6043</w:t>
            </w:r>
          </w:p>
        </w:tc>
        <w:tc>
          <w:tcPr>
            <w:tcW w:w="895" w:type="dxa"/>
          </w:tcPr>
          <w:p w14:paraId="0CE994E3" w14:textId="77777777" w:rsidR="0043751A" w:rsidRPr="00FA3A7F" w:rsidRDefault="0043751A" w:rsidP="003628A6">
            <w:pPr>
              <w:pStyle w:val="Tabletext"/>
              <w:jc w:val="center"/>
              <w:rPr>
                <w:sz w:val="20"/>
              </w:rPr>
            </w:pPr>
            <w:r w:rsidRPr="00FA3A7F">
              <w:rPr>
                <w:sz w:val="20"/>
              </w:rPr>
              <w:t>5043</w:t>
            </w:r>
          </w:p>
        </w:tc>
        <w:tc>
          <w:tcPr>
            <w:tcW w:w="894" w:type="dxa"/>
          </w:tcPr>
          <w:p w14:paraId="0CE994E4" w14:textId="77777777" w:rsidR="0043751A" w:rsidRPr="00FA3A7F" w:rsidRDefault="0043751A" w:rsidP="003628A6">
            <w:pPr>
              <w:pStyle w:val="Tabletext"/>
              <w:jc w:val="center"/>
              <w:rPr>
                <w:sz w:val="20"/>
              </w:rPr>
            </w:pPr>
            <w:r w:rsidRPr="00FA3A7F">
              <w:rPr>
                <w:sz w:val="20"/>
              </w:rPr>
              <w:t>388</w:t>
            </w:r>
          </w:p>
        </w:tc>
        <w:tc>
          <w:tcPr>
            <w:tcW w:w="894" w:type="dxa"/>
          </w:tcPr>
          <w:p w14:paraId="0CE994E5" w14:textId="79DED44C" w:rsidR="0043751A" w:rsidRPr="00FA3A7F" w:rsidRDefault="00AF0127" w:rsidP="003628A6">
            <w:pPr>
              <w:pStyle w:val="Tabletext"/>
              <w:jc w:val="center"/>
              <w:rPr>
                <w:sz w:val="20"/>
              </w:rPr>
            </w:pPr>
            <w:r w:rsidRPr="00FA3A7F">
              <w:rPr>
                <w:sz w:val="20"/>
              </w:rPr>
              <w:t>−</w:t>
            </w:r>
            <w:r w:rsidR="0043751A" w:rsidRPr="00FA3A7F">
              <w:rPr>
                <w:sz w:val="20"/>
              </w:rPr>
              <w:t>1233</w:t>
            </w:r>
          </w:p>
        </w:tc>
        <w:tc>
          <w:tcPr>
            <w:tcW w:w="894" w:type="dxa"/>
          </w:tcPr>
          <w:p w14:paraId="0CE994E6" w14:textId="5976CA0F" w:rsidR="0043751A" w:rsidRPr="00FA3A7F" w:rsidRDefault="00AF0127" w:rsidP="00AF0127">
            <w:pPr>
              <w:pStyle w:val="Tabletext"/>
              <w:jc w:val="center"/>
              <w:rPr>
                <w:sz w:val="20"/>
              </w:rPr>
            </w:pPr>
            <w:r w:rsidRPr="00FA3A7F">
              <w:rPr>
                <w:sz w:val="20"/>
              </w:rPr>
              <w:t>−</w:t>
            </w:r>
            <w:r w:rsidR="0043751A" w:rsidRPr="00FA3A7F">
              <w:rPr>
                <w:sz w:val="20"/>
              </w:rPr>
              <w:t>672</w:t>
            </w:r>
          </w:p>
        </w:tc>
        <w:tc>
          <w:tcPr>
            <w:tcW w:w="894" w:type="dxa"/>
          </w:tcPr>
          <w:p w14:paraId="0CE994E7" w14:textId="0149D9EE" w:rsidR="0043751A" w:rsidRPr="00FA3A7F" w:rsidRDefault="00AF0127" w:rsidP="00AF0127">
            <w:pPr>
              <w:pStyle w:val="Tabletext"/>
              <w:jc w:val="center"/>
              <w:rPr>
                <w:sz w:val="20"/>
              </w:rPr>
            </w:pPr>
            <w:r w:rsidRPr="00FA3A7F">
              <w:rPr>
                <w:sz w:val="20"/>
              </w:rPr>
              <w:t>−</w:t>
            </w:r>
            <w:r w:rsidR="0043751A" w:rsidRPr="00FA3A7F">
              <w:rPr>
                <w:sz w:val="20"/>
              </w:rPr>
              <w:t>845</w:t>
            </w:r>
          </w:p>
        </w:tc>
        <w:tc>
          <w:tcPr>
            <w:tcW w:w="894" w:type="dxa"/>
          </w:tcPr>
          <w:p w14:paraId="0CE994E8" w14:textId="72F6C3FF" w:rsidR="0043751A" w:rsidRPr="00FA3A7F" w:rsidRDefault="00AF0127" w:rsidP="00AF0127">
            <w:pPr>
              <w:pStyle w:val="Tabletext"/>
              <w:jc w:val="center"/>
              <w:rPr>
                <w:sz w:val="20"/>
              </w:rPr>
            </w:pPr>
            <w:r w:rsidRPr="00FA3A7F">
              <w:rPr>
                <w:sz w:val="20"/>
              </w:rPr>
              <w:t>−</w:t>
            </w:r>
            <w:r w:rsidR="0043751A" w:rsidRPr="00FA3A7F">
              <w:rPr>
                <w:sz w:val="20"/>
              </w:rPr>
              <w:t>1060</w:t>
            </w:r>
          </w:p>
        </w:tc>
        <w:tc>
          <w:tcPr>
            <w:tcW w:w="691" w:type="dxa"/>
          </w:tcPr>
          <w:p w14:paraId="0CE994E9" w14:textId="4D60DE38" w:rsidR="0043751A" w:rsidRPr="00FA3A7F" w:rsidRDefault="00AF0127" w:rsidP="003628A6">
            <w:pPr>
              <w:pStyle w:val="Tabletext"/>
              <w:jc w:val="center"/>
              <w:rPr>
                <w:sz w:val="20"/>
              </w:rPr>
            </w:pPr>
            <w:r w:rsidRPr="00FA3A7F">
              <w:rPr>
                <w:sz w:val="20"/>
              </w:rPr>
              <w:t>−</w:t>
            </w:r>
            <w:r w:rsidR="0043751A" w:rsidRPr="00FA3A7F">
              <w:rPr>
                <w:sz w:val="20"/>
              </w:rPr>
              <w:t>345</w:t>
            </w:r>
          </w:p>
        </w:tc>
      </w:tr>
      <w:tr w:rsidR="0043751A" w:rsidRPr="00FA3A7F" w14:paraId="0CE994F6" w14:textId="77777777" w:rsidTr="00B103BF">
        <w:trPr>
          <w:cantSplit/>
          <w:jc w:val="center"/>
        </w:trPr>
        <w:tc>
          <w:tcPr>
            <w:tcW w:w="896" w:type="dxa"/>
          </w:tcPr>
          <w:p w14:paraId="0CE994EB" w14:textId="77777777" w:rsidR="0043751A" w:rsidRPr="00FA3A7F" w:rsidRDefault="0043751A" w:rsidP="003628A6">
            <w:pPr>
              <w:pStyle w:val="Tabletext"/>
              <w:jc w:val="center"/>
              <w:rPr>
                <w:sz w:val="20"/>
              </w:rPr>
            </w:pPr>
            <w:r w:rsidRPr="00FA3A7F">
              <w:rPr>
                <w:sz w:val="20"/>
              </w:rPr>
              <w:t>543</w:t>
            </w:r>
          </w:p>
        </w:tc>
        <w:tc>
          <w:tcPr>
            <w:tcW w:w="896" w:type="dxa"/>
          </w:tcPr>
          <w:p w14:paraId="0CE994EC" w14:textId="39D998FF" w:rsidR="0043751A" w:rsidRPr="00FA3A7F" w:rsidRDefault="00AF0127" w:rsidP="003628A6">
            <w:pPr>
              <w:pStyle w:val="Tabletext"/>
              <w:jc w:val="center"/>
              <w:rPr>
                <w:sz w:val="20"/>
              </w:rPr>
            </w:pPr>
            <w:r w:rsidRPr="00FA3A7F">
              <w:rPr>
                <w:sz w:val="20"/>
              </w:rPr>
              <w:t>−</w:t>
            </w:r>
            <w:r w:rsidR="0043751A" w:rsidRPr="00FA3A7F">
              <w:rPr>
                <w:sz w:val="20"/>
              </w:rPr>
              <w:t>871</w:t>
            </w:r>
          </w:p>
        </w:tc>
        <w:tc>
          <w:tcPr>
            <w:tcW w:w="896" w:type="dxa"/>
          </w:tcPr>
          <w:p w14:paraId="0CE994ED" w14:textId="05959D83" w:rsidR="0043751A" w:rsidRPr="00FA3A7F" w:rsidRDefault="00AF0127" w:rsidP="003628A6">
            <w:pPr>
              <w:pStyle w:val="Tabletext"/>
              <w:jc w:val="center"/>
              <w:rPr>
                <w:sz w:val="20"/>
              </w:rPr>
            </w:pPr>
            <w:r w:rsidRPr="00FA3A7F">
              <w:rPr>
                <w:sz w:val="20"/>
              </w:rPr>
              <w:t>−</w:t>
            </w:r>
            <w:r w:rsidR="0043751A" w:rsidRPr="00FA3A7F">
              <w:rPr>
                <w:sz w:val="20"/>
              </w:rPr>
              <w:t>9361</w:t>
            </w:r>
          </w:p>
        </w:tc>
        <w:tc>
          <w:tcPr>
            <w:tcW w:w="895" w:type="dxa"/>
          </w:tcPr>
          <w:p w14:paraId="0CE994EE" w14:textId="77777777" w:rsidR="0043751A" w:rsidRPr="00FA3A7F" w:rsidRDefault="0043751A" w:rsidP="003628A6">
            <w:pPr>
              <w:pStyle w:val="Tabletext"/>
              <w:jc w:val="center"/>
              <w:rPr>
                <w:sz w:val="20"/>
              </w:rPr>
            </w:pPr>
            <w:r w:rsidRPr="00FA3A7F">
              <w:rPr>
                <w:sz w:val="20"/>
              </w:rPr>
              <w:t>6215</w:t>
            </w:r>
          </w:p>
        </w:tc>
        <w:tc>
          <w:tcPr>
            <w:tcW w:w="895" w:type="dxa"/>
          </w:tcPr>
          <w:p w14:paraId="0CE994EF" w14:textId="77777777" w:rsidR="0043751A" w:rsidRPr="00FA3A7F" w:rsidRDefault="0043751A" w:rsidP="003628A6">
            <w:pPr>
              <w:pStyle w:val="Tabletext"/>
              <w:jc w:val="center"/>
              <w:rPr>
                <w:sz w:val="20"/>
              </w:rPr>
            </w:pPr>
            <w:r w:rsidRPr="00FA3A7F">
              <w:rPr>
                <w:sz w:val="20"/>
              </w:rPr>
              <w:t>4879</w:t>
            </w:r>
          </w:p>
        </w:tc>
        <w:tc>
          <w:tcPr>
            <w:tcW w:w="894" w:type="dxa"/>
          </w:tcPr>
          <w:p w14:paraId="0CE994F0" w14:textId="77777777" w:rsidR="0043751A" w:rsidRPr="00FA3A7F" w:rsidRDefault="0043751A" w:rsidP="003628A6">
            <w:pPr>
              <w:pStyle w:val="Tabletext"/>
              <w:jc w:val="center"/>
              <w:rPr>
                <w:sz w:val="20"/>
              </w:rPr>
            </w:pPr>
            <w:r w:rsidRPr="00FA3A7F">
              <w:rPr>
                <w:sz w:val="20"/>
              </w:rPr>
              <w:t>181</w:t>
            </w:r>
          </w:p>
        </w:tc>
        <w:tc>
          <w:tcPr>
            <w:tcW w:w="894" w:type="dxa"/>
          </w:tcPr>
          <w:p w14:paraId="0CE994F1" w14:textId="719F77F5" w:rsidR="0043751A" w:rsidRPr="00FA3A7F" w:rsidRDefault="00AF0127" w:rsidP="003628A6">
            <w:pPr>
              <w:pStyle w:val="Tabletext"/>
              <w:jc w:val="center"/>
              <w:rPr>
                <w:sz w:val="20"/>
              </w:rPr>
            </w:pPr>
            <w:r w:rsidRPr="00FA3A7F">
              <w:rPr>
                <w:sz w:val="20"/>
              </w:rPr>
              <w:t>−</w:t>
            </w:r>
            <w:r w:rsidR="0043751A" w:rsidRPr="00FA3A7F">
              <w:rPr>
                <w:sz w:val="20"/>
              </w:rPr>
              <w:t>1224</w:t>
            </w:r>
          </w:p>
        </w:tc>
        <w:tc>
          <w:tcPr>
            <w:tcW w:w="894" w:type="dxa"/>
          </w:tcPr>
          <w:p w14:paraId="0CE994F2" w14:textId="589BCA6B" w:rsidR="0043751A" w:rsidRPr="00FA3A7F" w:rsidRDefault="00AF0127" w:rsidP="00AF0127">
            <w:pPr>
              <w:pStyle w:val="Tabletext"/>
              <w:jc w:val="center"/>
              <w:rPr>
                <w:sz w:val="20"/>
              </w:rPr>
            </w:pPr>
            <w:r w:rsidRPr="00FA3A7F">
              <w:rPr>
                <w:sz w:val="20"/>
              </w:rPr>
              <w:t>−</w:t>
            </w:r>
            <w:r w:rsidR="0043751A" w:rsidRPr="00FA3A7F">
              <w:rPr>
                <w:sz w:val="20"/>
              </w:rPr>
              <w:t>638</w:t>
            </w:r>
          </w:p>
        </w:tc>
        <w:tc>
          <w:tcPr>
            <w:tcW w:w="894" w:type="dxa"/>
          </w:tcPr>
          <w:p w14:paraId="0CE994F3" w14:textId="176AE241" w:rsidR="0043751A" w:rsidRPr="00FA3A7F" w:rsidRDefault="00AF0127" w:rsidP="00AF0127">
            <w:pPr>
              <w:pStyle w:val="Tabletext"/>
              <w:jc w:val="center"/>
              <w:rPr>
                <w:sz w:val="20"/>
              </w:rPr>
            </w:pPr>
            <w:r w:rsidRPr="00FA3A7F">
              <w:rPr>
                <w:sz w:val="20"/>
              </w:rPr>
              <w:t>−</w:t>
            </w:r>
            <w:r w:rsidR="0043751A" w:rsidRPr="00FA3A7F">
              <w:rPr>
                <w:sz w:val="20"/>
              </w:rPr>
              <w:t>853</w:t>
            </w:r>
          </w:p>
        </w:tc>
        <w:tc>
          <w:tcPr>
            <w:tcW w:w="894" w:type="dxa"/>
          </w:tcPr>
          <w:p w14:paraId="0CE994F4" w14:textId="01DE6CC2" w:rsidR="0043751A" w:rsidRPr="00FA3A7F" w:rsidRDefault="00AF0127" w:rsidP="00AF0127">
            <w:pPr>
              <w:pStyle w:val="Tabletext"/>
              <w:jc w:val="center"/>
              <w:rPr>
                <w:sz w:val="20"/>
              </w:rPr>
            </w:pPr>
            <w:r w:rsidRPr="00FA3A7F">
              <w:rPr>
                <w:sz w:val="20"/>
              </w:rPr>
              <w:t>−</w:t>
            </w:r>
            <w:r w:rsidR="0043751A" w:rsidRPr="00FA3A7F">
              <w:rPr>
                <w:sz w:val="20"/>
              </w:rPr>
              <w:t>1060</w:t>
            </w:r>
          </w:p>
        </w:tc>
        <w:tc>
          <w:tcPr>
            <w:tcW w:w="691" w:type="dxa"/>
          </w:tcPr>
          <w:p w14:paraId="0CE994F5" w14:textId="001ECECF" w:rsidR="0043751A" w:rsidRPr="00FA3A7F" w:rsidRDefault="00AF0127" w:rsidP="003628A6">
            <w:pPr>
              <w:pStyle w:val="Tabletext"/>
              <w:jc w:val="center"/>
              <w:rPr>
                <w:sz w:val="20"/>
              </w:rPr>
            </w:pPr>
            <w:r w:rsidRPr="00FA3A7F">
              <w:rPr>
                <w:sz w:val="20"/>
              </w:rPr>
              <w:t>−</w:t>
            </w:r>
            <w:r w:rsidR="0043751A" w:rsidRPr="00FA3A7F">
              <w:rPr>
                <w:sz w:val="20"/>
              </w:rPr>
              <w:t>276</w:t>
            </w:r>
          </w:p>
        </w:tc>
      </w:tr>
      <w:tr w:rsidR="0043751A" w:rsidRPr="00FA3A7F" w14:paraId="0CE99502" w14:textId="77777777" w:rsidTr="00B103BF">
        <w:trPr>
          <w:cantSplit/>
          <w:jc w:val="center"/>
        </w:trPr>
        <w:tc>
          <w:tcPr>
            <w:tcW w:w="896" w:type="dxa"/>
          </w:tcPr>
          <w:p w14:paraId="0CE994F7" w14:textId="77777777" w:rsidR="0043751A" w:rsidRPr="00FA3A7F" w:rsidRDefault="0043751A" w:rsidP="00B103BF">
            <w:pPr>
              <w:pStyle w:val="Tabletext"/>
              <w:keepNext/>
              <w:keepLines/>
              <w:jc w:val="center"/>
              <w:rPr>
                <w:sz w:val="20"/>
              </w:rPr>
            </w:pPr>
            <w:r w:rsidRPr="00FA3A7F">
              <w:rPr>
                <w:sz w:val="20"/>
              </w:rPr>
              <w:lastRenderedPageBreak/>
              <w:t>724</w:t>
            </w:r>
          </w:p>
        </w:tc>
        <w:tc>
          <w:tcPr>
            <w:tcW w:w="896" w:type="dxa"/>
          </w:tcPr>
          <w:p w14:paraId="0CE994F8" w14:textId="6D56AAD6" w:rsidR="0043751A" w:rsidRPr="00FA3A7F" w:rsidRDefault="00CC1D8A" w:rsidP="00CC1D8A">
            <w:pPr>
              <w:pStyle w:val="Tabletext"/>
              <w:keepNext/>
              <w:keepLines/>
              <w:jc w:val="center"/>
              <w:rPr>
                <w:sz w:val="20"/>
              </w:rPr>
            </w:pPr>
            <w:r w:rsidRPr="00FA3A7F">
              <w:rPr>
                <w:sz w:val="20"/>
              </w:rPr>
              <w:t>−</w:t>
            </w:r>
            <w:r w:rsidR="0043751A" w:rsidRPr="00FA3A7F">
              <w:rPr>
                <w:sz w:val="20"/>
              </w:rPr>
              <w:t>1250</w:t>
            </w:r>
          </w:p>
        </w:tc>
        <w:tc>
          <w:tcPr>
            <w:tcW w:w="896" w:type="dxa"/>
          </w:tcPr>
          <w:p w14:paraId="0CE994F9" w14:textId="457131D5" w:rsidR="0043751A" w:rsidRPr="00FA3A7F" w:rsidRDefault="00CC1D8A" w:rsidP="00B103BF">
            <w:pPr>
              <w:pStyle w:val="Tabletext"/>
              <w:keepNext/>
              <w:keepLines/>
              <w:jc w:val="center"/>
              <w:rPr>
                <w:sz w:val="20"/>
              </w:rPr>
            </w:pPr>
            <w:r w:rsidRPr="00FA3A7F">
              <w:rPr>
                <w:sz w:val="20"/>
              </w:rPr>
              <w:t>−</w:t>
            </w:r>
            <w:r w:rsidR="0043751A" w:rsidRPr="00FA3A7F">
              <w:rPr>
                <w:sz w:val="20"/>
              </w:rPr>
              <w:t>8956</w:t>
            </w:r>
          </w:p>
        </w:tc>
        <w:tc>
          <w:tcPr>
            <w:tcW w:w="895" w:type="dxa"/>
          </w:tcPr>
          <w:p w14:paraId="0CE994FA" w14:textId="77777777" w:rsidR="0043751A" w:rsidRPr="00FA3A7F" w:rsidRDefault="0043751A" w:rsidP="00B103BF">
            <w:pPr>
              <w:pStyle w:val="Tabletext"/>
              <w:keepNext/>
              <w:keepLines/>
              <w:jc w:val="center"/>
              <w:rPr>
                <w:sz w:val="20"/>
              </w:rPr>
            </w:pPr>
            <w:r w:rsidRPr="00FA3A7F">
              <w:rPr>
                <w:sz w:val="20"/>
              </w:rPr>
              <w:t>6344</w:t>
            </w:r>
          </w:p>
        </w:tc>
        <w:tc>
          <w:tcPr>
            <w:tcW w:w="895" w:type="dxa"/>
          </w:tcPr>
          <w:p w14:paraId="0CE994FB" w14:textId="77777777" w:rsidR="0043751A" w:rsidRPr="00FA3A7F" w:rsidRDefault="0043751A" w:rsidP="00B103BF">
            <w:pPr>
              <w:pStyle w:val="Tabletext"/>
              <w:keepNext/>
              <w:keepLines/>
              <w:jc w:val="center"/>
              <w:rPr>
                <w:sz w:val="20"/>
              </w:rPr>
            </w:pPr>
            <w:r w:rsidRPr="00FA3A7F">
              <w:rPr>
                <w:sz w:val="20"/>
              </w:rPr>
              <w:t>4732</w:t>
            </w:r>
          </w:p>
        </w:tc>
        <w:tc>
          <w:tcPr>
            <w:tcW w:w="894" w:type="dxa"/>
          </w:tcPr>
          <w:p w14:paraId="0CE994FC" w14:textId="77777777" w:rsidR="0043751A" w:rsidRPr="00FA3A7F" w:rsidRDefault="0043751A" w:rsidP="00B103BF">
            <w:pPr>
              <w:pStyle w:val="Tabletext"/>
              <w:keepNext/>
              <w:keepLines/>
              <w:jc w:val="center"/>
              <w:rPr>
                <w:sz w:val="20"/>
              </w:rPr>
            </w:pPr>
            <w:r w:rsidRPr="00FA3A7F">
              <w:rPr>
                <w:sz w:val="20"/>
              </w:rPr>
              <w:t>9</w:t>
            </w:r>
          </w:p>
        </w:tc>
        <w:tc>
          <w:tcPr>
            <w:tcW w:w="894" w:type="dxa"/>
          </w:tcPr>
          <w:p w14:paraId="0CE994FD" w14:textId="29152E32" w:rsidR="0043751A" w:rsidRPr="00FA3A7F" w:rsidRDefault="00CC1D8A" w:rsidP="00B103BF">
            <w:pPr>
              <w:pStyle w:val="Tabletext"/>
              <w:keepNext/>
              <w:keepLines/>
              <w:jc w:val="center"/>
              <w:rPr>
                <w:sz w:val="20"/>
              </w:rPr>
            </w:pPr>
            <w:r w:rsidRPr="00FA3A7F">
              <w:rPr>
                <w:sz w:val="20"/>
              </w:rPr>
              <w:t>−</w:t>
            </w:r>
            <w:r w:rsidR="0043751A" w:rsidRPr="00FA3A7F">
              <w:rPr>
                <w:sz w:val="20"/>
              </w:rPr>
              <w:t>1224</w:t>
            </w:r>
          </w:p>
        </w:tc>
        <w:tc>
          <w:tcPr>
            <w:tcW w:w="894" w:type="dxa"/>
          </w:tcPr>
          <w:p w14:paraId="0CE994FE" w14:textId="217A450E" w:rsidR="0043751A" w:rsidRPr="00FA3A7F" w:rsidRDefault="00CC1D8A" w:rsidP="00B103BF">
            <w:pPr>
              <w:pStyle w:val="Tabletext"/>
              <w:keepNext/>
              <w:keepLines/>
              <w:jc w:val="center"/>
              <w:rPr>
                <w:sz w:val="20"/>
              </w:rPr>
            </w:pPr>
            <w:r w:rsidRPr="00FA3A7F">
              <w:rPr>
                <w:sz w:val="20"/>
              </w:rPr>
              <w:t>−</w:t>
            </w:r>
            <w:r w:rsidR="0043751A" w:rsidRPr="00FA3A7F">
              <w:rPr>
                <w:sz w:val="20"/>
              </w:rPr>
              <w:t>603</w:t>
            </w:r>
          </w:p>
        </w:tc>
        <w:tc>
          <w:tcPr>
            <w:tcW w:w="894" w:type="dxa"/>
          </w:tcPr>
          <w:p w14:paraId="0CE994FF" w14:textId="01620569" w:rsidR="0043751A" w:rsidRPr="00FA3A7F" w:rsidRDefault="00CC1D8A" w:rsidP="00B103BF">
            <w:pPr>
              <w:pStyle w:val="Tabletext"/>
              <w:keepNext/>
              <w:keepLines/>
              <w:jc w:val="center"/>
              <w:rPr>
                <w:sz w:val="20"/>
              </w:rPr>
            </w:pPr>
            <w:r w:rsidRPr="00FA3A7F">
              <w:rPr>
                <w:sz w:val="20"/>
              </w:rPr>
              <w:t>−</w:t>
            </w:r>
            <w:r w:rsidR="0043751A" w:rsidRPr="00FA3A7F">
              <w:rPr>
                <w:sz w:val="20"/>
              </w:rPr>
              <w:t>871</w:t>
            </w:r>
          </w:p>
        </w:tc>
        <w:tc>
          <w:tcPr>
            <w:tcW w:w="894" w:type="dxa"/>
          </w:tcPr>
          <w:p w14:paraId="0CE99500" w14:textId="45AF5AE7" w:rsidR="0043751A" w:rsidRPr="00FA3A7F" w:rsidRDefault="00CC1D8A" w:rsidP="00B103BF">
            <w:pPr>
              <w:pStyle w:val="Tabletext"/>
              <w:keepNext/>
              <w:keepLines/>
              <w:jc w:val="center"/>
              <w:rPr>
                <w:sz w:val="20"/>
              </w:rPr>
            </w:pPr>
            <w:r w:rsidRPr="00FA3A7F">
              <w:rPr>
                <w:sz w:val="20"/>
              </w:rPr>
              <w:t>−</w:t>
            </w:r>
            <w:r w:rsidR="0043751A" w:rsidRPr="00FA3A7F">
              <w:rPr>
                <w:sz w:val="20"/>
              </w:rPr>
              <w:t>1052</w:t>
            </w:r>
          </w:p>
        </w:tc>
        <w:tc>
          <w:tcPr>
            <w:tcW w:w="691" w:type="dxa"/>
          </w:tcPr>
          <w:p w14:paraId="0CE99501" w14:textId="01C91B91" w:rsidR="0043751A" w:rsidRPr="00FA3A7F" w:rsidRDefault="00AF0127" w:rsidP="00AF0127">
            <w:pPr>
              <w:pStyle w:val="Tabletext"/>
              <w:keepNext/>
              <w:keepLines/>
              <w:jc w:val="center"/>
              <w:rPr>
                <w:sz w:val="20"/>
              </w:rPr>
            </w:pPr>
            <w:r w:rsidRPr="00FA3A7F">
              <w:rPr>
                <w:sz w:val="20"/>
              </w:rPr>
              <w:t>−</w:t>
            </w:r>
            <w:r w:rsidR="0043751A" w:rsidRPr="00FA3A7F">
              <w:rPr>
                <w:sz w:val="20"/>
              </w:rPr>
              <w:t>207</w:t>
            </w:r>
          </w:p>
        </w:tc>
      </w:tr>
      <w:tr w:rsidR="0043751A" w:rsidRPr="00FA3A7F" w14:paraId="0CE9950E" w14:textId="77777777" w:rsidTr="00B103BF">
        <w:trPr>
          <w:cantSplit/>
          <w:jc w:val="center"/>
        </w:trPr>
        <w:tc>
          <w:tcPr>
            <w:tcW w:w="896" w:type="dxa"/>
          </w:tcPr>
          <w:p w14:paraId="0CE99503" w14:textId="77777777" w:rsidR="0043751A" w:rsidRPr="00FA3A7F" w:rsidRDefault="0043751A" w:rsidP="003628A6">
            <w:pPr>
              <w:pStyle w:val="Tabletext"/>
              <w:jc w:val="center"/>
              <w:rPr>
                <w:sz w:val="20"/>
              </w:rPr>
            </w:pPr>
            <w:r w:rsidRPr="00FA3A7F">
              <w:rPr>
                <w:sz w:val="20"/>
              </w:rPr>
              <w:t>896</w:t>
            </w:r>
          </w:p>
        </w:tc>
        <w:tc>
          <w:tcPr>
            <w:tcW w:w="896" w:type="dxa"/>
          </w:tcPr>
          <w:p w14:paraId="0CE99504" w14:textId="35233C0F" w:rsidR="0043751A" w:rsidRPr="00FA3A7F" w:rsidRDefault="00CC1D8A" w:rsidP="003628A6">
            <w:pPr>
              <w:pStyle w:val="Tabletext"/>
              <w:jc w:val="center"/>
              <w:rPr>
                <w:sz w:val="20"/>
              </w:rPr>
            </w:pPr>
            <w:r w:rsidRPr="00FA3A7F">
              <w:rPr>
                <w:sz w:val="20"/>
              </w:rPr>
              <w:t>−</w:t>
            </w:r>
            <w:r w:rsidR="0043751A" w:rsidRPr="00FA3A7F">
              <w:rPr>
                <w:sz w:val="20"/>
              </w:rPr>
              <w:t>1638</w:t>
            </w:r>
          </w:p>
        </w:tc>
        <w:tc>
          <w:tcPr>
            <w:tcW w:w="896" w:type="dxa"/>
          </w:tcPr>
          <w:p w14:paraId="0CE99505" w14:textId="45FC5C02" w:rsidR="0043751A" w:rsidRPr="00FA3A7F" w:rsidRDefault="00CC1D8A" w:rsidP="003628A6">
            <w:pPr>
              <w:pStyle w:val="Tabletext"/>
              <w:jc w:val="center"/>
              <w:rPr>
                <w:sz w:val="20"/>
              </w:rPr>
            </w:pPr>
            <w:r w:rsidRPr="00FA3A7F">
              <w:rPr>
                <w:sz w:val="20"/>
              </w:rPr>
              <w:t>−</w:t>
            </w:r>
            <w:r w:rsidR="0043751A" w:rsidRPr="00FA3A7F">
              <w:rPr>
                <w:sz w:val="20"/>
              </w:rPr>
              <w:t>8327</w:t>
            </w:r>
          </w:p>
        </w:tc>
        <w:tc>
          <w:tcPr>
            <w:tcW w:w="895" w:type="dxa"/>
          </w:tcPr>
          <w:p w14:paraId="0CE99506" w14:textId="77777777" w:rsidR="0043751A" w:rsidRPr="00FA3A7F" w:rsidRDefault="0043751A" w:rsidP="003628A6">
            <w:pPr>
              <w:pStyle w:val="Tabletext"/>
              <w:jc w:val="center"/>
              <w:rPr>
                <w:sz w:val="20"/>
              </w:rPr>
            </w:pPr>
            <w:r w:rsidRPr="00FA3A7F">
              <w:rPr>
                <w:sz w:val="20"/>
              </w:rPr>
              <w:t>6413</w:t>
            </w:r>
          </w:p>
        </w:tc>
        <w:tc>
          <w:tcPr>
            <w:tcW w:w="895" w:type="dxa"/>
          </w:tcPr>
          <w:p w14:paraId="0CE99507" w14:textId="77777777" w:rsidR="0043751A" w:rsidRPr="00FA3A7F" w:rsidRDefault="0043751A" w:rsidP="003628A6">
            <w:pPr>
              <w:pStyle w:val="Tabletext"/>
              <w:jc w:val="center"/>
              <w:rPr>
                <w:sz w:val="20"/>
              </w:rPr>
            </w:pPr>
            <w:r w:rsidRPr="00FA3A7F">
              <w:rPr>
                <w:sz w:val="20"/>
              </w:rPr>
              <w:t>4586</w:t>
            </w:r>
          </w:p>
        </w:tc>
        <w:tc>
          <w:tcPr>
            <w:tcW w:w="894" w:type="dxa"/>
          </w:tcPr>
          <w:p w14:paraId="0CE99508" w14:textId="1AF996F5" w:rsidR="0043751A" w:rsidRPr="00FA3A7F" w:rsidRDefault="00CC1D8A" w:rsidP="003628A6">
            <w:pPr>
              <w:pStyle w:val="Tabletext"/>
              <w:jc w:val="center"/>
              <w:rPr>
                <w:sz w:val="20"/>
              </w:rPr>
            </w:pPr>
            <w:r w:rsidRPr="00FA3A7F">
              <w:rPr>
                <w:sz w:val="20"/>
              </w:rPr>
              <w:t>−</w:t>
            </w:r>
            <w:r w:rsidR="0043751A" w:rsidRPr="00FA3A7F">
              <w:rPr>
                <w:sz w:val="20"/>
              </w:rPr>
              <w:t>181</w:t>
            </w:r>
          </w:p>
        </w:tc>
        <w:tc>
          <w:tcPr>
            <w:tcW w:w="894" w:type="dxa"/>
          </w:tcPr>
          <w:p w14:paraId="0CE99509" w14:textId="27C86B35" w:rsidR="0043751A" w:rsidRPr="00FA3A7F" w:rsidRDefault="00CC1D8A" w:rsidP="003628A6">
            <w:pPr>
              <w:pStyle w:val="Tabletext"/>
              <w:jc w:val="center"/>
              <w:rPr>
                <w:sz w:val="20"/>
              </w:rPr>
            </w:pPr>
            <w:r w:rsidRPr="00FA3A7F">
              <w:rPr>
                <w:sz w:val="20"/>
              </w:rPr>
              <w:t>−</w:t>
            </w:r>
            <w:r w:rsidR="0043751A" w:rsidRPr="00FA3A7F">
              <w:rPr>
                <w:sz w:val="20"/>
              </w:rPr>
              <w:t>1224</w:t>
            </w:r>
          </w:p>
        </w:tc>
        <w:tc>
          <w:tcPr>
            <w:tcW w:w="894" w:type="dxa"/>
          </w:tcPr>
          <w:p w14:paraId="0CE9950A" w14:textId="2F507A39" w:rsidR="0043751A" w:rsidRPr="00FA3A7F" w:rsidRDefault="00CC1D8A" w:rsidP="003628A6">
            <w:pPr>
              <w:pStyle w:val="Tabletext"/>
              <w:jc w:val="center"/>
              <w:rPr>
                <w:sz w:val="20"/>
              </w:rPr>
            </w:pPr>
            <w:r w:rsidRPr="00FA3A7F">
              <w:rPr>
                <w:sz w:val="20"/>
              </w:rPr>
              <w:t>−</w:t>
            </w:r>
            <w:r w:rsidR="0043751A" w:rsidRPr="00FA3A7F">
              <w:rPr>
                <w:sz w:val="20"/>
              </w:rPr>
              <w:t>595</w:t>
            </w:r>
          </w:p>
        </w:tc>
        <w:tc>
          <w:tcPr>
            <w:tcW w:w="894" w:type="dxa"/>
          </w:tcPr>
          <w:p w14:paraId="0CE9950B" w14:textId="5C0440A6" w:rsidR="0043751A" w:rsidRPr="00FA3A7F" w:rsidRDefault="00CC1D8A" w:rsidP="003628A6">
            <w:pPr>
              <w:pStyle w:val="Tabletext"/>
              <w:jc w:val="center"/>
              <w:rPr>
                <w:sz w:val="20"/>
              </w:rPr>
            </w:pPr>
            <w:r w:rsidRPr="00FA3A7F">
              <w:rPr>
                <w:sz w:val="20"/>
              </w:rPr>
              <w:t>−</w:t>
            </w:r>
            <w:r w:rsidR="0043751A" w:rsidRPr="00FA3A7F">
              <w:rPr>
                <w:sz w:val="20"/>
              </w:rPr>
              <w:t>879</w:t>
            </w:r>
          </w:p>
        </w:tc>
        <w:tc>
          <w:tcPr>
            <w:tcW w:w="894" w:type="dxa"/>
          </w:tcPr>
          <w:p w14:paraId="0CE9950C" w14:textId="57EA17E4" w:rsidR="0043751A" w:rsidRPr="00FA3A7F" w:rsidRDefault="00CC1D8A" w:rsidP="003628A6">
            <w:pPr>
              <w:pStyle w:val="Tabletext"/>
              <w:jc w:val="center"/>
              <w:rPr>
                <w:sz w:val="20"/>
              </w:rPr>
            </w:pPr>
            <w:r w:rsidRPr="00FA3A7F">
              <w:rPr>
                <w:sz w:val="20"/>
              </w:rPr>
              <w:t>−</w:t>
            </w:r>
            <w:r w:rsidR="0043751A" w:rsidRPr="00FA3A7F">
              <w:rPr>
                <w:sz w:val="20"/>
              </w:rPr>
              <w:t>1034</w:t>
            </w:r>
          </w:p>
        </w:tc>
        <w:tc>
          <w:tcPr>
            <w:tcW w:w="691" w:type="dxa"/>
          </w:tcPr>
          <w:p w14:paraId="0CE9950D" w14:textId="17D4B6C0" w:rsidR="0043751A" w:rsidRPr="00FA3A7F" w:rsidRDefault="00281D42" w:rsidP="003628A6">
            <w:pPr>
              <w:pStyle w:val="Tabletext"/>
              <w:jc w:val="center"/>
              <w:rPr>
                <w:sz w:val="20"/>
              </w:rPr>
            </w:pPr>
            <w:r w:rsidRPr="00FA3A7F">
              <w:rPr>
                <w:sz w:val="20"/>
              </w:rPr>
              <w:t>−</w:t>
            </w:r>
            <w:r w:rsidR="0043751A" w:rsidRPr="00FA3A7F">
              <w:rPr>
                <w:sz w:val="20"/>
              </w:rPr>
              <w:t>112</w:t>
            </w:r>
          </w:p>
        </w:tc>
      </w:tr>
      <w:tr w:rsidR="0043751A" w:rsidRPr="00FA3A7F" w14:paraId="0CE9951A" w14:textId="77777777" w:rsidTr="00B103BF">
        <w:trPr>
          <w:cantSplit/>
          <w:jc w:val="center"/>
        </w:trPr>
        <w:tc>
          <w:tcPr>
            <w:tcW w:w="896" w:type="dxa"/>
          </w:tcPr>
          <w:p w14:paraId="0CE9950F" w14:textId="77777777" w:rsidR="0043751A" w:rsidRPr="00FA3A7F" w:rsidRDefault="0043751A" w:rsidP="003628A6">
            <w:pPr>
              <w:pStyle w:val="Tabletext"/>
              <w:jc w:val="center"/>
              <w:rPr>
                <w:sz w:val="20"/>
              </w:rPr>
            </w:pPr>
            <w:r w:rsidRPr="00FA3A7F">
              <w:rPr>
                <w:sz w:val="20"/>
              </w:rPr>
              <w:t>1060</w:t>
            </w:r>
          </w:p>
        </w:tc>
        <w:tc>
          <w:tcPr>
            <w:tcW w:w="896" w:type="dxa"/>
          </w:tcPr>
          <w:p w14:paraId="0CE99510" w14:textId="298E641B" w:rsidR="0043751A" w:rsidRPr="00FA3A7F" w:rsidRDefault="00CC1D8A" w:rsidP="003628A6">
            <w:pPr>
              <w:pStyle w:val="Tabletext"/>
              <w:jc w:val="center"/>
              <w:rPr>
                <w:sz w:val="20"/>
              </w:rPr>
            </w:pPr>
            <w:r w:rsidRPr="00FA3A7F">
              <w:rPr>
                <w:sz w:val="20"/>
              </w:rPr>
              <w:t>−</w:t>
            </w:r>
            <w:r w:rsidR="0043751A" w:rsidRPr="00FA3A7F">
              <w:rPr>
                <w:sz w:val="20"/>
              </w:rPr>
              <w:t>2043</w:t>
            </w:r>
          </w:p>
        </w:tc>
        <w:tc>
          <w:tcPr>
            <w:tcW w:w="896" w:type="dxa"/>
          </w:tcPr>
          <w:p w14:paraId="0CE99511" w14:textId="47A68CFB" w:rsidR="0043751A" w:rsidRPr="00FA3A7F" w:rsidRDefault="00CC1D8A" w:rsidP="003628A6">
            <w:pPr>
              <w:pStyle w:val="Tabletext"/>
              <w:jc w:val="center"/>
              <w:rPr>
                <w:sz w:val="20"/>
              </w:rPr>
            </w:pPr>
            <w:r w:rsidRPr="00FA3A7F">
              <w:rPr>
                <w:sz w:val="20"/>
              </w:rPr>
              <w:t>−</w:t>
            </w:r>
            <w:r w:rsidR="0043751A" w:rsidRPr="00FA3A7F">
              <w:rPr>
                <w:sz w:val="20"/>
              </w:rPr>
              <w:t>7465</w:t>
            </w:r>
          </w:p>
        </w:tc>
        <w:tc>
          <w:tcPr>
            <w:tcW w:w="895" w:type="dxa"/>
          </w:tcPr>
          <w:p w14:paraId="0CE99512" w14:textId="77777777" w:rsidR="0043751A" w:rsidRPr="00FA3A7F" w:rsidRDefault="0043751A" w:rsidP="003628A6">
            <w:pPr>
              <w:pStyle w:val="Tabletext"/>
              <w:jc w:val="center"/>
              <w:rPr>
                <w:sz w:val="20"/>
              </w:rPr>
            </w:pPr>
            <w:r w:rsidRPr="00FA3A7F">
              <w:rPr>
                <w:sz w:val="20"/>
              </w:rPr>
              <w:t>6422</w:t>
            </w:r>
          </w:p>
        </w:tc>
        <w:tc>
          <w:tcPr>
            <w:tcW w:w="895" w:type="dxa"/>
          </w:tcPr>
          <w:p w14:paraId="0CE99513" w14:textId="77777777" w:rsidR="0043751A" w:rsidRPr="00FA3A7F" w:rsidRDefault="0043751A" w:rsidP="003628A6">
            <w:pPr>
              <w:pStyle w:val="Tabletext"/>
              <w:jc w:val="center"/>
              <w:rPr>
                <w:sz w:val="20"/>
              </w:rPr>
            </w:pPr>
            <w:r w:rsidRPr="00FA3A7F">
              <w:rPr>
                <w:sz w:val="20"/>
              </w:rPr>
              <w:t>4439</w:t>
            </w:r>
          </w:p>
        </w:tc>
        <w:tc>
          <w:tcPr>
            <w:tcW w:w="894" w:type="dxa"/>
          </w:tcPr>
          <w:p w14:paraId="0CE99514" w14:textId="2D278C7F" w:rsidR="0043751A" w:rsidRPr="00FA3A7F" w:rsidRDefault="00CC1D8A" w:rsidP="003628A6">
            <w:pPr>
              <w:pStyle w:val="Tabletext"/>
              <w:jc w:val="center"/>
              <w:rPr>
                <w:sz w:val="20"/>
              </w:rPr>
            </w:pPr>
            <w:r w:rsidRPr="00FA3A7F">
              <w:rPr>
                <w:sz w:val="20"/>
              </w:rPr>
              <w:t>−</w:t>
            </w:r>
            <w:r w:rsidR="0043751A" w:rsidRPr="00FA3A7F">
              <w:rPr>
                <w:sz w:val="20"/>
              </w:rPr>
              <w:t>328</w:t>
            </w:r>
          </w:p>
        </w:tc>
        <w:tc>
          <w:tcPr>
            <w:tcW w:w="894" w:type="dxa"/>
          </w:tcPr>
          <w:p w14:paraId="0CE99515" w14:textId="0EF319B7" w:rsidR="0043751A" w:rsidRPr="00FA3A7F" w:rsidRDefault="00CC1D8A" w:rsidP="003628A6">
            <w:pPr>
              <w:pStyle w:val="Tabletext"/>
              <w:jc w:val="center"/>
              <w:rPr>
                <w:sz w:val="20"/>
              </w:rPr>
            </w:pPr>
            <w:r w:rsidRPr="00FA3A7F">
              <w:rPr>
                <w:sz w:val="20"/>
              </w:rPr>
              <w:t>−</w:t>
            </w:r>
            <w:r w:rsidR="0043751A" w:rsidRPr="00FA3A7F">
              <w:rPr>
                <w:sz w:val="20"/>
              </w:rPr>
              <w:t>1224</w:t>
            </w:r>
          </w:p>
        </w:tc>
        <w:tc>
          <w:tcPr>
            <w:tcW w:w="894" w:type="dxa"/>
          </w:tcPr>
          <w:p w14:paraId="0CE99516" w14:textId="302CE225" w:rsidR="0043751A" w:rsidRPr="00FA3A7F" w:rsidRDefault="00CC1D8A" w:rsidP="003628A6">
            <w:pPr>
              <w:pStyle w:val="Tabletext"/>
              <w:jc w:val="center"/>
              <w:rPr>
                <w:sz w:val="20"/>
              </w:rPr>
            </w:pPr>
            <w:r w:rsidRPr="00FA3A7F">
              <w:rPr>
                <w:sz w:val="20"/>
              </w:rPr>
              <w:t>−</w:t>
            </w:r>
            <w:r w:rsidR="0043751A" w:rsidRPr="00FA3A7F">
              <w:rPr>
                <w:sz w:val="20"/>
              </w:rPr>
              <w:t>586</w:t>
            </w:r>
          </w:p>
        </w:tc>
        <w:tc>
          <w:tcPr>
            <w:tcW w:w="894" w:type="dxa"/>
          </w:tcPr>
          <w:p w14:paraId="0CE99517" w14:textId="35C68A52" w:rsidR="0043751A" w:rsidRPr="00FA3A7F" w:rsidRDefault="00CC1D8A" w:rsidP="003628A6">
            <w:pPr>
              <w:pStyle w:val="Tabletext"/>
              <w:jc w:val="center"/>
              <w:rPr>
                <w:sz w:val="20"/>
              </w:rPr>
            </w:pPr>
            <w:r w:rsidRPr="00FA3A7F">
              <w:rPr>
                <w:sz w:val="20"/>
              </w:rPr>
              <w:t>−</w:t>
            </w:r>
            <w:r w:rsidR="0043751A" w:rsidRPr="00FA3A7F">
              <w:rPr>
                <w:sz w:val="20"/>
              </w:rPr>
              <w:t>888</w:t>
            </w:r>
          </w:p>
        </w:tc>
        <w:tc>
          <w:tcPr>
            <w:tcW w:w="894" w:type="dxa"/>
          </w:tcPr>
          <w:p w14:paraId="0CE99518" w14:textId="79F2E545" w:rsidR="0043751A" w:rsidRPr="00FA3A7F" w:rsidRDefault="00CC1D8A" w:rsidP="003628A6">
            <w:pPr>
              <w:pStyle w:val="Tabletext"/>
              <w:jc w:val="center"/>
              <w:rPr>
                <w:sz w:val="20"/>
              </w:rPr>
            </w:pPr>
            <w:r w:rsidRPr="00FA3A7F">
              <w:rPr>
                <w:sz w:val="20"/>
              </w:rPr>
              <w:t>−</w:t>
            </w:r>
            <w:r w:rsidR="0043751A" w:rsidRPr="00FA3A7F">
              <w:rPr>
                <w:sz w:val="20"/>
              </w:rPr>
              <w:t>1017</w:t>
            </w:r>
          </w:p>
        </w:tc>
        <w:tc>
          <w:tcPr>
            <w:tcW w:w="691" w:type="dxa"/>
          </w:tcPr>
          <w:p w14:paraId="0CE99519" w14:textId="77777777" w:rsidR="0043751A" w:rsidRPr="00FA3A7F" w:rsidRDefault="0043751A" w:rsidP="003628A6">
            <w:pPr>
              <w:pStyle w:val="Tabletext"/>
              <w:jc w:val="center"/>
              <w:rPr>
                <w:sz w:val="20"/>
              </w:rPr>
            </w:pPr>
          </w:p>
        </w:tc>
      </w:tr>
      <w:tr w:rsidR="0043751A" w:rsidRPr="00FA3A7F" w14:paraId="0CE99526" w14:textId="77777777" w:rsidTr="00B103BF">
        <w:trPr>
          <w:cantSplit/>
          <w:jc w:val="center"/>
        </w:trPr>
        <w:tc>
          <w:tcPr>
            <w:tcW w:w="896" w:type="dxa"/>
          </w:tcPr>
          <w:p w14:paraId="0CE9951B" w14:textId="77777777" w:rsidR="0043751A" w:rsidRPr="00FA3A7F" w:rsidRDefault="0043751A" w:rsidP="003628A6">
            <w:pPr>
              <w:pStyle w:val="Tabletext"/>
              <w:jc w:val="center"/>
              <w:rPr>
                <w:sz w:val="20"/>
              </w:rPr>
            </w:pPr>
            <w:r w:rsidRPr="00FA3A7F">
              <w:rPr>
                <w:sz w:val="20"/>
              </w:rPr>
              <w:t>1233</w:t>
            </w:r>
          </w:p>
        </w:tc>
        <w:tc>
          <w:tcPr>
            <w:tcW w:w="896" w:type="dxa"/>
          </w:tcPr>
          <w:p w14:paraId="0CE9951C" w14:textId="4B0D7356" w:rsidR="0043751A" w:rsidRPr="00FA3A7F" w:rsidRDefault="00CC1D8A" w:rsidP="003628A6">
            <w:pPr>
              <w:pStyle w:val="Tabletext"/>
              <w:jc w:val="center"/>
              <w:rPr>
                <w:sz w:val="20"/>
              </w:rPr>
            </w:pPr>
            <w:r w:rsidRPr="00FA3A7F">
              <w:rPr>
                <w:sz w:val="20"/>
              </w:rPr>
              <w:t>−</w:t>
            </w:r>
            <w:r w:rsidR="0043751A" w:rsidRPr="00FA3A7F">
              <w:rPr>
                <w:sz w:val="20"/>
              </w:rPr>
              <w:t>2465</w:t>
            </w:r>
          </w:p>
        </w:tc>
        <w:tc>
          <w:tcPr>
            <w:tcW w:w="896" w:type="dxa"/>
          </w:tcPr>
          <w:p w14:paraId="0CE9951D" w14:textId="23F66CD2" w:rsidR="0043751A" w:rsidRPr="00FA3A7F" w:rsidRDefault="00CC1D8A" w:rsidP="003628A6">
            <w:pPr>
              <w:pStyle w:val="Tabletext"/>
              <w:jc w:val="center"/>
              <w:rPr>
                <w:sz w:val="20"/>
              </w:rPr>
            </w:pPr>
            <w:r w:rsidRPr="00FA3A7F">
              <w:rPr>
                <w:sz w:val="20"/>
              </w:rPr>
              <w:t>−</w:t>
            </w:r>
            <w:r w:rsidR="0043751A" w:rsidRPr="00FA3A7F">
              <w:rPr>
                <w:sz w:val="20"/>
              </w:rPr>
              <w:t>6396</w:t>
            </w:r>
          </w:p>
        </w:tc>
        <w:tc>
          <w:tcPr>
            <w:tcW w:w="895" w:type="dxa"/>
          </w:tcPr>
          <w:p w14:paraId="0CE9951E" w14:textId="77777777" w:rsidR="0043751A" w:rsidRPr="00FA3A7F" w:rsidRDefault="0043751A" w:rsidP="003628A6">
            <w:pPr>
              <w:pStyle w:val="Tabletext"/>
              <w:jc w:val="center"/>
              <w:rPr>
                <w:sz w:val="20"/>
              </w:rPr>
            </w:pPr>
            <w:r w:rsidRPr="00FA3A7F">
              <w:rPr>
                <w:sz w:val="20"/>
              </w:rPr>
              <w:t>6379</w:t>
            </w:r>
          </w:p>
        </w:tc>
        <w:tc>
          <w:tcPr>
            <w:tcW w:w="895" w:type="dxa"/>
          </w:tcPr>
          <w:p w14:paraId="0CE9951F" w14:textId="77777777" w:rsidR="0043751A" w:rsidRPr="00FA3A7F" w:rsidRDefault="0043751A" w:rsidP="003628A6">
            <w:pPr>
              <w:pStyle w:val="Tabletext"/>
              <w:jc w:val="center"/>
              <w:rPr>
                <w:sz w:val="20"/>
              </w:rPr>
            </w:pPr>
            <w:r w:rsidRPr="00FA3A7F">
              <w:rPr>
                <w:sz w:val="20"/>
              </w:rPr>
              <w:t>4276</w:t>
            </w:r>
          </w:p>
        </w:tc>
        <w:tc>
          <w:tcPr>
            <w:tcW w:w="894" w:type="dxa"/>
          </w:tcPr>
          <w:p w14:paraId="0CE99520" w14:textId="484E9741" w:rsidR="0043751A" w:rsidRPr="00FA3A7F" w:rsidRDefault="00CC1D8A" w:rsidP="003628A6">
            <w:pPr>
              <w:pStyle w:val="Tabletext"/>
              <w:jc w:val="center"/>
              <w:rPr>
                <w:sz w:val="20"/>
              </w:rPr>
            </w:pPr>
            <w:r w:rsidRPr="00FA3A7F">
              <w:rPr>
                <w:sz w:val="20"/>
              </w:rPr>
              <w:t>−</w:t>
            </w:r>
            <w:r w:rsidR="0043751A" w:rsidRPr="00FA3A7F">
              <w:rPr>
                <w:sz w:val="20"/>
              </w:rPr>
              <w:t>448</w:t>
            </w:r>
          </w:p>
        </w:tc>
        <w:tc>
          <w:tcPr>
            <w:tcW w:w="894" w:type="dxa"/>
          </w:tcPr>
          <w:p w14:paraId="0CE99521" w14:textId="4B00092F" w:rsidR="0043751A" w:rsidRPr="00FA3A7F" w:rsidRDefault="00CC1D8A" w:rsidP="003628A6">
            <w:pPr>
              <w:pStyle w:val="Tabletext"/>
              <w:jc w:val="center"/>
              <w:rPr>
                <w:sz w:val="20"/>
              </w:rPr>
            </w:pPr>
            <w:r w:rsidRPr="00FA3A7F">
              <w:rPr>
                <w:sz w:val="20"/>
              </w:rPr>
              <w:t>−</w:t>
            </w:r>
            <w:r w:rsidR="0043751A" w:rsidRPr="00FA3A7F">
              <w:rPr>
                <w:sz w:val="20"/>
              </w:rPr>
              <w:t>1215</w:t>
            </w:r>
          </w:p>
        </w:tc>
        <w:tc>
          <w:tcPr>
            <w:tcW w:w="894" w:type="dxa"/>
          </w:tcPr>
          <w:p w14:paraId="0CE99522" w14:textId="3B247525" w:rsidR="0043751A" w:rsidRPr="00FA3A7F" w:rsidRDefault="00CC1D8A" w:rsidP="003628A6">
            <w:pPr>
              <w:pStyle w:val="Tabletext"/>
              <w:jc w:val="center"/>
              <w:rPr>
                <w:sz w:val="20"/>
              </w:rPr>
            </w:pPr>
            <w:r w:rsidRPr="00FA3A7F">
              <w:rPr>
                <w:sz w:val="20"/>
              </w:rPr>
              <w:t>−</w:t>
            </w:r>
            <w:r w:rsidR="0043751A" w:rsidRPr="00FA3A7F">
              <w:rPr>
                <w:sz w:val="20"/>
              </w:rPr>
              <w:t>595</w:t>
            </w:r>
          </w:p>
        </w:tc>
        <w:tc>
          <w:tcPr>
            <w:tcW w:w="894" w:type="dxa"/>
          </w:tcPr>
          <w:p w14:paraId="0CE99523" w14:textId="6F4319EB" w:rsidR="0043751A" w:rsidRPr="00FA3A7F" w:rsidRDefault="00CC1D8A" w:rsidP="003628A6">
            <w:pPr>
              <w:pStyle w:val="Tabletext"/>
              <w:jc w:val="center"/>
              <w:rPr>
                <w:sz w:val="20"/>
              </w:rPr>
            </w:pPr>
            <w:r w:rsidRPr="00FA3A7F">
              <w:rPr>
                <w:sz w:val="20"/>
              </w:rPr>
              <w:t>−</w:t>
            </w:r>
            <w:r w:rsidR="0043751A" w:rsidRPr="00FA3A7F">
              <w:rPr>
                <w:sz w:val="20"/>
              </w:rPr>
              <w:t>896</w:t>
            </w:r>
          </w:p>
        </w:tc>
        <w:tc>
          <w:tcPr>
            <w:tcW w:w="894" w:type="dxa"/>
          </w:tcPr>
          <w:p w14:paraId="0CE99524" w14:textId="57D24A59" w:rsidR="0043751A" w:rsidRPr="00FA3A7F" w:rsidRDefault="00CC1D8A" w:rsidP="003628A6">
            <w:pPr>
              <w:pStyle w:val="Tabletext"/>
              <w:jc w:val="center"/>
              <w:rPr>
                <w:sz w:val="20"/>
              </w:rPr>
            </w:pPr>
            <w:r w:rsidRPr="00FA3A7F">
              <w:rPr>
                <w:sz w:val="20"/>
              </w:rPr>
              <w:t>−</w:t>
            </w:r>
            <w:r w:rsidR="0043751A" w:rsidRPr="00FA3A7F">
              <w:rPr>
                <w:sz w:val="20"/>
              </w:rPr>
              <w:t>991</w:t>
            </w:r>
          </w:p>
        </w:tc>
        <w:tc>
          <w:tcPr>
            <w:tcW w:w="691" w:type="dxa"/>
          </w:tcPr>
          <w:p w14:paraId="0CE99525" w14:textId="77777777" w:rsidR="0043751A" w:rsidRPr="00FA3A7F" w:rsidRDefault="0043751A" w:rsidP="003628A6">
            <w:pPr>
              <w:pStyle w:val="Tabletext"/>
              <w:jc w:val="center"/>
              <w:rPr>
                <w:sz w:val="20"/>
              </w:rPr>
            </w:pPr>
          </w:p>
        </w:tc>
      </w:tr>
      <w:tr w:rsidR="0043751A" w:rsidRPr="00FA3A7F" w14:paraId="0CE99532" w14:textId="77777777" w:rsidTr="00B103BF">
        <w:trPr>
          <w:cantSplit/>
          <w:jc w:val="center"/>
        </w:trPr>
        <w:tc>
          <w:tcPr>
            <w:tcW w:w="896" w:type="dxa"/>
          </w:tcPr>
          <w:p w14:paraId="0CE99527" w14:textId="77777777" w:rsidR="0043751A" w:rsidRPr="00FA3A7F" w:rsidRDefault="0043751A" w:rsidP="003628A6">
            <w:pPr>
              <w:pStyle w:val="Tabletext"/>
              <w:jc w:val="center"/>
              <w:rPr>
                <w:sz w:val="20"/>
              </w:rPr>
            </w:pPr>
            <w:r w:rsidRPr="00FA3A7F">
              <w:rPr>
                <w:sz w:val="20"/>
              </w:rPr>
              <w:t>1388</w:t>
            </w:r>
          </w:p>
        </w:tc>
        <w:tc>
          <w:tcPr>
            <w:tcW w:w="896" w:type="dxa"/>
          </w:tcPr>
          <w:p w14:paraId="0CE99528" w14:textId="6CF9964B" w:rsidR="0043751A" w:rsidRPr="00FA3A7F" w:rsidRDefault="00CC1D8A" w:rsidP="003628A6">
            <w:pPr>
              <w:pStyle w:val="Tabletext"/>
              <w:jc w:val="center"/>
              <w:rPr>
                <w:sz w:val="20"/>
              </w:rPr>
            </w:pPr>
            <w:r w:rsidRPr="00FA3A7F">
              <w:rPr>
                <w:sz w:val="20"/>
              </w:rPr>
              <w:t>−</w:t>
            </w:r>
            <w:r w:rsidR="0043751A" w:rsidRPr="00FA3A7F">
              <w:rPr>
                <w:sz w:val="20"/>
              </w:rPr>
              <w:t>2896</w:t>
            </w:r>
          </w:p>
        </w:tc>
        <w:tc>
          <w:tcPr>
            <w:tcW w:w="896" w:type="dxa"/>
          </w:tcPr>
          <w:p w14:paraId="0CE99529" w14:textId="4A32B4D1" w:rsidR="0043751A" w:rsidRPr="00FA3A7F" w:rsidRDefault="00CC1D8A" w:rsidP="003628A6">
            <w:pPr>
              <w:pStyle w:val="Tabletext"/>
              <w:jc w:val="center"/>
              <w:rPr>
                <w:sz w:val="20"/>
              </w:rPr>
            </w:pPr>
            <w:r w:rsidRPr="00FA3A7F">
              <w:rPr>
                <w:sz w:val="20"/>
              </w:rPr>
              <w:t>−</w:t>
            </w:r>
            <w:r w:rsidR="0043751A" w:rsidRPr="00FA3A7F">
              <w:rPr>
                <w:sz w:val="20"/>
              </w:rPr>
              <w:t>5163</w:t>
            </w:r>
          </w:p>
        </w:tc>
        <w:tc>
          <w:tcPr>
            <w:tcW w:w="895" w:type="dxa"/>
          </w:tcPr>
          <w:p w14:paraId="0CE9952A" w14:textId="77777777" w:rsidR="0043751A" w:rsidRPr="00FA3A7F" w:rsidRDefault="0043751A" w:rsidP="003628A6">
            <w:pPr>
              <w:pStyle w:val="Tabletext"/>
              <w:jc w:val="center"/>
              <w:rPr>
                <w:sz w:val="20"/>
              </w:rPr>
            </w:pPr>
            <w:r w:rsidRPr="00FA3A7F">
              <w:rPr>
                <w:sz w:val="20"/>
              </w:rPr>
              <w:t>6310</w:t>
            </w:r>
          </w:p>
        </w:tc>
        <w:tc>
          <w:tcPr>
            <w:tcW w:w="895" w:type="dxa"/>
          </w:tcPr>
          <w:p w14:paraId="0CE9952B" w14:textId="77777777" w:rsidR="0043751A" w:rsidRPr="00FA3A7F" w:rsidRDefault="0043751A" w:rsidP="003628A6">
            <w:pPr>
              <w:pStyle w:val="Tabletext"/>
              <w:jc w:val="center"/>
              <w:rPr>
                <w:sz w:val="20"/>
              </w:rPr>
            </w:pPr>
            <w:r w:rsidRPr="00FA3A7F">
              <w:rPr>
                <w:sz w:val="20"/>
              </w:rPr>
              <w:t>4086</w:t>
            </w:r>
          </w:p>
        </w:tc>
        <w:tc>
          <w:tcPr>
            <w:tcW w:w="894" w:type="dxa"/>
          </w:tcPr>
          <w:p w14:paraId="0CE9952C" w14:textId="42F7C646" w:rsidR="0043751A" w:rsidRPr="00FA3A7F" w:rsidRDefault="00CC1D8A" w:rsidP="003628A6">
            <w:pPr>
              <w:pStyle w:val="Tabletext"/>
              <w:jc w:val="center"/>
              <w:rPr>
                <w:sz w:val="20"/>
              </w:rPr>
            </w:pPr>
            <w:r w:rsidRPr="00FA3A7F">
              <w:rPr>
                <w:sz w:val="20"/>
              </w:rPr>
              <w:t>−</w:t>
            </w:r>
            <w:r w:rsidR="0043751A" w:rsidRPr="00FA3A7F">
              <w:rPr>
                <w:sz w:val="20"/>
              </w:rPr>
              <w:t>543</w:t>
            </w:r>
          </w:p>
        </w:tc>
        <w:tc>
          <w:tcPr>
            <w:tcW w:w="894" w:type="dxa"/>
          </w:tcPr>
          <w:p w14:paraId="0CE9952D" w14:textId="066F21DD" w:rsidR="0043751A" w:rsidRPr="00FA3A7F" w:rsidRDefault="00CC1D8A" w:rsidP="003628A6">
            <w:pPr>
              <w:pStyle w:val="Tabletext"/>
              <w:jc w:val="center"/>
              <w:rPr>
                <w:sz w:val="20"/>
              </w:rPr>
            </w:pPr>
            <w:r w:rsidRPr="00FA3A7F">
              <w:rPr>
                <w:sz w:val="20"/>
              </w:rPr>
              <w:t>−</w:t>
            </w:r>
            <w:r w:rsidR="0043751A" w:rsidRPr="00FA3A7F">
              <w:rPr>
                <w:sz w:val="20"/>
              </w:rPr>
              <w:t>1198</w:t>
            </w:r>
          </w:p>
        </w:tc>
        <w:tc>
          <w:tcPr>
            <w:tcW w:w="894" w:type="dxa"/>
          </w:tcPr>
          <w:p w14:paraId="0CE9952E" w14:textId="516062D8" w:rsidR="0043751A" w:rsidRPr="00FA3A7F" w:rsidRDefault="00CC1D8A" w:rsidP="003628A6">
            <w:pPr>
              <w:pStyle w:val="Tabletext"/>
              <w:jc w:val="center"/>
              <w:rPr>
                <w:sz w:val="20"/>
              </w:rPr>
            </w:pPr>
            <w:r w:rsidRPr="00FA3A7F">
              <w:rPr>
                <w:sz w:val="20"/>
              </w:rPr>
              <w:t>−</w:t>
            </w:r>
            <w:r w:rsidR="0043751A" w:rsidRPr="00FA3A7F">
              <w:rPr>
                <w:sz w:val="20"/>
              </w:rPr>
              <w:t>603</w:t>
            </w:r>
          </w:p>
        </w:tc>
        <w:tc>
          <w:tcPr>
            <w:tcW w:w="894" w:type="dxa"/>
          </w:tcPr>
          <w:p w14:paraId="0CE9952F" w14:textId="2F593C22" w:rsidR="0043751A" w:rsidRPr="00FA3A7F" w:rsidRDefault="00CC1D8A" w:rsidP="003628A6">
            <w:pPr>
              <w:pStyle w:val="Tabletext"/>
              <w:jc w:val="center"/>
              <w:rPr>
                <w:sz w:val="20"/>
              </w:rPr>
            </w:pPr>
            <w:r w:rsidRPr="00FA3A7F">
              <w:rPr>
                <w:sz w:val="20"/>
              </w:rPr>
              <w:t>−</w:t>
            </w:r>
            <w:r w:rsidR="0043751A" w:rsidRPr="00FA3A7F">
              <w:rPr>
                <w:sz w:val="20"/>
              </w:rPr>
              <w:t>922</w:t>
            </w:r>
          </w:p>
        </w:tc>
        <w:tc>
          <w:tcPr>
            <w:tcW w:w="894" w:type="dxa"/>
          </w:tcPr>
          <w:p w14:paraId="0CE99530" w14:textId="329672AD" w:rsidR="0043751A" w:rsidRPr="00FA3A7F" w:rsidRDefault="00281D42" w:rsidP="003628A6">
            <w:pPr>
              <w:pStyle w:val="Tabletext"/>
              <w:jc w:val="center"/>
              <w:rPr>
                <w:sz w:val="20"/>
              </w:rPr>
            </w:pPr>
            <w:r w:rsidRPr="00FA3A7F">
              <w:rPr>
                <w:sz w:val="20"/>
              </w:rPr>
              <w:t>−</w:t>
            </w:r>
            <w:r w:rsidR="0043751A" w:rsidRPr="00FA3A7F">
              <w:rPr>
                <w:sz w:val="20"/>
              </w:rPr>
              <w:t>957</w:t>
            </w:r>
          </w:p>
        </w:tc>
        <w:tc>
          <w:tcPr>
            <w:tcW w:w="691" w:type="dxa"/>
          </w:tcPr>
          <w:p w14:paraId="0CE99531" w14:textId="77777777" w:rsidR="0043751A" w:rsidRPr="00FA3A7F" w:rsidRDefault="0043751A" w:rsidP="003628A6">
            <w:pPr>
              <w:pStyle w:val="Tabletext"/>
              <w:jc w:val="center"/>
              <w:rPr>
                <w:sz w:val="20"/>
              </w:rPr>
            </w:pPr>
          </w:p>
        </w:tc>
      </w:tr>
      <w:tr w:rsidR="0043751A" w:rsidRPr="00FA3A7F" w14:paraId="0CE9953E" w14:textId="77777777" w:rsidTr="00B103BF">
        <w:trPr>
          <w:cantSplit/>
          <w:jc w:val="center"/>
        </w:trPr>
        <w:tc>
          <w:tcPr>
            <w:tcW w:w="896" w:type="dxa"/>
          </w:tcPr>
          <w:p w14:paraId="0CE99533" w14:textId="77777777" w:rsidR="0043751A" w:rsidRPr="00FA3A7F" w:rsidRDefault="0043751A" w:rsidP="003628A6">
            <w:pPr>
              <w:pStyle w:val="Tabletext"/>
              <w:jc w:val="center"/>
              <w:rPr>
                <w:sz w:val="20"/>
              </w:rPr>
            </w:pPr>
            <w:r w:rsidRPr="00FA3A7F">
              <w:rPr>
                <w:sz w:val="20"/>
              </w:rPr>
              <w:t>1517</w:t>
            </w:r>
          </w:p>
        </w:tc>
        <w:tc>
          <w:tcPr>
            <w:tcW w:w="896" w:type="dxa"/>
          </w:tcPr>
          <w:p w14:paraId="0CE99534" w14:textId="449E96C6" w:rsidR="0043751A" w:rsidRPr="00FA3A7F" w:rsidRDefault="00CC1D8A" w:rsidP="003628A6">
            <w:pPr>
              <w:pStyle w:val="Tabletext"/>
              <w:jc w:val="center"/>
              <w:rPr>
                <w:sz w:val="20"/>
              </w:rPr>
            </w:pPr>
            <w:r w:rsidRPr="00FA3A7F">
              <w:rPr>
                <w:sz w:val="20"/>
              </w:rPr>
              <w:t>−</w:t>
            </w:r>
            <w:r w:rsidR="0043751A" w:rsidRPr="00FA3A7F">
              <w:rPr>
                <w:sz w:val="20"/>
              </w:rPr>
              <w:t>3345</w:t>
            </w:r>
          </w:p>
        </w:tc>
        <w:tc>
          <w:tcPr>
            <w:tcW w:w="896" w:type="dxa"/>
          </w:tcPr>
          <w:p w14:paraId="0CE99535" w14:textId="086FFFAB" w:rsidR="0043751A" w:rsidRPr="00FA3A7F" w:rsidRDefault="00CC1D8A" w:rsidP="003628A6">
            <w:pPr>
              <w:pStyle w:val="Tabletext"/>
              <w:jc w:val="center"/>
              <w:rPr>
                <w:sz w:val="20"/>
              </w:rPr>
            </w:pPr>
            <w:r w:rsidRPr="00FA3A7F">
              <w:rPr>
                <w:sz w:val="20"/>
              </w:rPr>
              <w:t>−</w:t>
            </w:r>
            <w:r w:rsidR="0043751A" w:rsidRPr="00FA3A7F">
              <w:rPr>
                <w:sz w:val="20"/>
              </w:rPr>
              <w:t>3827</w:t>
            </w:r>
          </w:p>
        </w:tc>
        <w:tc>
          <w:tcPr>
            <w:tcW w:w="895" w:type="dxa"/>
          </w:tcPr>
          <w:p w14:paraId="0CE99536" w14:textId="77777777" w:rsidR="0043751A" w:rsidRPr="00FA3A7F" w:rsidRDefault="0043751A" w:rsidP="003628A6">
            <w:pPr>
              <w:pStyle w:val="Tabletext"/>
              <w:jc w:val="center"/>
              <w:rPr>
                <w:sz w:val="20"/>
              </w:rPr>
            </w:pPr>
            <w:r w:rsidRPr="00FA3A7F">
              <w:rPr>
                <w:sz w:val="20"/>
              </w:rPr>
              <w:t>6215</w:t>
            </w:r>
          </w:p>
        </w:tc>
        <w:tc>
          <w:tcPr>
            <w:tcW w:w="895" w:type="dxa"/>
          </w:tcPr>
          <w:p w14:paraId="0CE99537" w14:textId="77777777" w:rsidR="0043751A" w:rsidRPr="00FA3A7F" w:rsidRDefault="0043751A" w:rsidP="003628A6">
            <w:pPr>
              <w:pStyle w:val="Tabletext"/>
              <w:jc w:val="center"/>
              <w:rPr>
                <w:sz w:val="20"/>
              </w:rPr>
            </w:pPr>
            <w:r w:rsidRPr="00FA3A7F">
              <w:rPr>
                <w:sz w:val="20"/>
              </w:rPr>
              <w:t>3870</w:t>
            </w:r>
          </w:p>
        </w:tc>
        <w:tc>
          <w:tcPr>
            <w:tcW w:w="894" w:type="dxa"/>
          </w:tcPr>
          <w:p w14:paraId="0CE99538" w14:textId="27B81CC5" w:rsidR="0043751A" w:rsidRPr="00FA3A7F" w:rsidRDefault="00CC1D8A" w:rsidP="003628A6">
            <w:pPr>
              <w:pStyle w:val="Tabletext"/>
              <w:jc w:val="center"/>
              <w:rPr>
                <w:sz w:val="20"/>
              </w:rPr>
            </w:pPr>
            <w:r w:rsidRPr="00FA3A7F">
              <w:rPr>
                <w:sz w:val="20"/>
              </w:rPr>
              <w:t>−</w:t>
            </w:r>
            <w:r w:rsidR="0043751A" w:rsidRPr="00FA3A7F">
              <w:rPr>
                <w:sz w:val="20"/>
              </w:rPr>
              <w:t>629</w:t>
            </w:r>
          </w:p>
        </w:tc>
        <w:tc>
          <w:tcPr>
            <w:tcW w:w="894" w:type="dxa"/>
          </w:tcPr>
          <w:p w14:paraId="0CE99539" w14:textId="0055F64D" w:rsidR="0043751A" w:rsidRPr="00FA3A7F" w:rsidRDefault="00CC1D8A" w:rsidP="003628A6">
            <w:pPr>
              <w:pStyle w:val="Tabletext"/>
              <w:jc w:val="center"/>
              <w:rPr>
                <w:sz w:val="20"/>
              </w:rPr>
            </w:pPr>
            <w:r w:rsidRPr="00FA3A7F">
              <w:rPr>
                <w:sz w:val="20"/>
              </w:rPr>
              <w:t>−</w:t>
            </w:r>
            <w:r w:rsidR="0043751A" w:rsidRPr="00FA3A7F">
              <w:rPr>
                <w:sz w:val="20"/>
              </w:rPr>
              <w:t>1172</w:t>
            </w:r>
          </w:p>
        </w:tc>
        <w:tc>
          <w:tcPr>
            <w:tcW w:w="894" w:type="dxa"/>
          </w:tcPr>
          <w:p w14:paraId="0CE9953A" w14:textId="5CF0F16B" w:rsidR="0043751A" w:rsidRPr="00FA3A7F" w:rsidRDefault="00CC1D8A" w:rsidP="003628A6">
            <w:pPr>
              <w:pStyle w:val="Tabletext"/>
              <w:jc w:val="center"/>
              <w:rPr>
                <w:sz w:val="20"/>
              </w:rPr>
            </w:pPr>
            <w:r w:rsidRPr="00FA3A7F">
              <w:rPr>
                <w:sz w:val="20"/>
              </w:rPr>
              <w:t>−</w:t>
            </w:r>
            <w:r w:rsidR="0043751A" w:rsidRPr="00FA3A7F">
              <w:rPr>
                <w:sz w:val="20"/>
              </w:rPr>
              <w:t>621</w:t>
            </w:r>
          </w:p>
        </w:tc>
        <w:tc>
          <w:tcPr>
            <w:tcW w:w="894" w:type="dxa"/>
          </w:tcPr>
          <w:p w14:paraId="0CE9953B" w14:textId="6CB8F148" w:rsidR="0043751A" w:rsidRPr="00FA3A7F" w:rsidRDefault="00CC1D8A" w:rsidP="003628A6">
            <w:pPr>
              <w:pStyle w:val="Tabletext"/>
              <w:jc w:val="center"/>
              <w:rPr>
                <w:sz w:val="20"/>
              </w:rPr>
            </w:pPr>
            <w:r w:rsidRPr="00FA3A7F">
              <w:rPr>
                <w:sz w:val="20"/>
              </w:rPr>
              <w:t>−</w:t>
            </w:r>
            <w:r w:rsidR="0043751A" w:rsidRPr="00FA3A7F">
              <w:rPr>
                <w:sz w:val="20"/>
              </w:rPr>
              <w:t>948</w:t>
            </w:r>
          </w:p>
        </w:tc>
        <w:tc>
          <w:tcPr>
            <w:tcW w:w="894" w:type="dxa"/>
          </w:tcPr>
          <w:p w14:paraId="0CE9953C" w14:textId="0E360C4A" w:rsidR="0043751A" w:rsidRPr="00FA3A7F" w:rsidRDefault="00281D42" w:rsidP="00281D42">
            <w:pPr>
              <w:pStyle w:val="Tabletext"/>
              <w:jc w:val="center"/>
              <w:rPr>
                <w:sz w:val="20"/>
              </w:rPr>
            </w:pPr>
            <w:r w:rsidRPr="00FA3A7F">
              <w:rPr>
                <w:sz w:val="20"/>
              </w:rPr>
              <w:t>−</w:t>
            </w:r>
            <w:r w:rsidR="0043751A" w:rsidRPr="00FA3A7F">
              <w:rPr>
                <w:sz w:val="20"/>
              </w:rPr>
              <w:t>931</w:t>
            </w:r>
          </w:p>
        </w:tc>
        <w:tc>
          <w:tcPr>
            <w:tcW w:w="691" w:type="dxa"/>
          </w:tcPr>
          <w:p w14:paraId="0CE9953D" w14:textId="77777777" w:rsidR="0043751A" w:rsidRPr="00FA3A7F" w:rsidRDefault="0043751A" w:rsidP="003628A6">
            <w:pPr>
              <w:pStyle w:val="Tabletext"/>
              <w:jc w:val="center"/>
              <w:rPr>
                <w:sz w:val="20"/>
              </w:rPr>
            </w:pPr>
          </w:p>
        </w:tc>
      </w:tr>
      <w:tr w:rsidR="0043751A" w:rsidRPr="00FA3A7F" w14:paraId="0CE9954A" w14:textId="77777777" w:rsidTr="00B103BF">
        <w:trPr>
          <w:cantSplit/>
          <w:jc w:val="center"/>
        </w:trPr>
        <w:tc>
          <w:tcPr>
            <w:tcW w:w="896" w:type="dxa"/>
          </w:tcPr>
          <w:p w14:paraId="0CE9953F" w14:textId="77777777" w:rsidR="0043751A" w:rsidRPr="00FA3A7F" w:rsidRDefault="0043751A" w:rsidP="003628A6">
            <w:pPr>
              <w:pStyle w:val="Tabletext"/>
              <w:jc w:val="center"/>
              <w:rPr>
                <w:sz w:val="20"/>
              </w:rPr>
            </w:pPr>
            <w:r w:rsidRPr="00FA3A7F">
              <w:rPr>
                <w:sz w:val="20"/>
              </w:rPr>
              <w:t>1638</w:t>
            </w:r>
          </w:p>
        </w:tc>
        <w:tc>
          <w:tcPr>
            <w:tcW w:w="896" w:type="dxa"/>
          </w:tcPr>
          <w:p w14:paraId="0CE99540" w14:textId="2B1D7166" w:rsidR="0043751A" w:rsidRPr="00FA3A7F" w:rsidRDefault="00CC1D8A" w:rsidP="003628A6">
            <w:pPr>
              <w:pStyle w:val="Tabletext"/>
              <w:jc w:val="center"/>
              <w:rPr>
                <w:sz w:val="20"/>
              </w:rPr>
            </w:pPr>
            <w:r w:rsidRPr="00FA3A7F">
              <w:rPr>
                <w:sz w:val="20"/>
              </w:rPr>
              <w:t>−</w:t>
            </w:r>
            <w:r w:rsidR="0043751A" w:rsidRPr="00FA3A7F">
              <w:rPr>
                <w:sz w:val="20"/>
              </w:rPr>
              <w:t>3819</w:t>
            </w:r>
          </w:p>
        </w:tc>
        <w:tc>
          <w:tcPr>
            <w:tcW w:w="896" w:type="dxa"/>
          </w:tcPr>
          <w:p w14:paraId="0CE99541" w14:textId="380FE334" w:rsidR="0043751A" w:rsidRPr="00FA3A7F" w:rsidRDefault="00CC1D8A" w:rsidP="003628A6">
            <w:pPr>
              <w:pStyle w:val="Tabletext"/>
              <w:jc w:val="center"/>
              <w:rPr>
                <w:sz w:val="20"/>
              </w:rPr>
            </w:pPr>
            <w:r w:rsidRPr="00FA3A7F">
              <w:rPr>
                <w:sz w:val="20"/>
              </w:rPr>
              <w:t>−</w:t>
            </w:r>
            <w:r w:rsidR="0043751A" w:rsidRPr="00FA3A7F">
              <w:rPr>
                <w:sz w:val="20"/>
              </w:rPr>
              <w:t>2448</w:t>
            </w:r>
          </w:p>
        </w:tc>
        <w:tc>
          <w:tcPr>
            <w:tcW w:w="895" w:type="dxa"/>
          </w:tcPr>
          <w:p w14:paraId="0CE99542" w14:textId="77777777" w:rsidR="0043751A" w:rsidRPr="00FA3A7F" w:rsidRDefault="0043751A" w:rsidP="003628A6">
            <w:pPr>
              <w:pStyle w:val="Tabletext"/>
              <w:jc w:val="center"/>
              <w:rPr>
                <w:sz w:val="20"/>
              </w:rPr>
            </w:pPr>
            <w:r w:rsidRPr="00FA3A7F">
              <w:rPr>
                <w:sz w:val="20"/>
              </w:rPr>
              <w:t>6120</w:t>
            </w:r>
          </w:p>
        </w:tc>
        <w:tc>
          <w:tcPr>
            <w:tcW w:w="895" w:type="dxa"/>
          </w:tcPr>
          <w:p w14:paraId="0CE99543" w14:textId="77777777" w:rsidR="0043751A" w:rsidRPr="00FA3A7F" w:rsidRDefault="0043751A" w:rsidP="003628A6">
            <w:pPr>
              <w:pStyle w:val="Tabletext"/>
              <w:jc w:val="center"/>
              <w:rPr>
                <w:sz w:val="20"/>
              </w:rPr>
            </w:pPr>
            <w:r w:rsidRPr="00FA3A7F">
              <w:rPr>
                <w:sz w:val="20"/>
              </w:rPr>
              <w:t>3629</w:t>
            </w:r>
          </w:p>
        </w:tc>
        <w:tc>
          <w:tcPr>
            <w:tcW w:w="894" w:type="dxa"/>
          </w:tcPr>
          <w:p w14:paraId="0CE99544" w14:textId="4367AB5E" w:rsidR="0043751A" w:rsidRPr="00FA3A7F" w:rsidRDefault="00CC1D8A" w:rsidP="003628A6">
            <w:pPr>
              <w:pStyle w:val="Tabletext"/>
              <w:jc w:val="center"/>
              <w:rPr>
                <w:sz w:val="20"/>
              </w:rPr>
            </w:pPr>
            <w:r w:rsidRPr="00FA3A7F">
              <w:rPr>
                <w:sz w:val="20"/>
              </w:rPr>
              <w:t>−</w:t>
            </w:r>
            <w:r w:rsidR="0043751A" w:rsidRPr="00FA3A7F">
              <w:rPr>
                <w:sz w:val="20"/>
              </w:rPr>
              <w:t>707</w:t>
            </w:r>
          </w:p>
        </w:tc>
        <w:tc>
          <w:tcPr>
            <w:tcW w:w="894" w:type="dxa"/>
          </w:tcPr>
          <w:p w14:paraId="0CE99545" w14:textId="4D3C3D4D" w:rsidR="0043751A" w:rsidRPr="00FA3A7F" w:rsidRDefault="00CC1D8A" w:rsidP="003628A6">
            <w:pPr>
              <w:pStyle w:val="Tabletext"/>
              <w:jc w:val="center"/>
              <w:rPr>
                <w:sz w:val="20"/>
              </w:rPr>
            </w:pPr>
            <w:r w:rsidRPr="00FA3A7F">
              <w:rPr>
                <w:sz w:val="20"/>
              </w:rPr>
              <w:t>−</w:t>
            </w:r>
            <w:r w:rsidR="0043751A" w:rsidRPr="00FA3A7F">
              <w:rPr>
                <w:sz w:val="20"/>
              </w:rPr>
              <w:t>1129</w:t>
            </w:r>
          </w:p>
        </w:tc>
        <w:tc>
          <w:tcPr>
            <w:tcW w:w="894" w:type="dxa"/>
          </w:tcPr>
          <w:p w14:paraId="0CE99546" w14:textId="6AFE4BC0" w:rsidR="0043751A" w:rsidRPr="00FA3A7F" w:rsidRDefault="00CC1D8A" w:rsidP="003628A6">
            <w:pPr>
              <w:pStyle w:val="Tabletext"/>
              <w:jc w:val="center"/>
              <w:rPr>
                <w:sz w:val="20"/>
              </w:rPr>
            </w:pPr>
            <w:r w:rsidRPr="00FA3A7F">
              <w:rPr>
                <w:sz w:val="20"/>
              </w:rPr>
              <w:t>−</w:t>
            </w:r>
            <w:r w:rsidR="0043751A" w:rsidRPr="00FA3A7F">
              <w:rPr>
                <w:sz w:val="20"/>
              </w:rPr>
              <w:t>629</w:t>
            </w:r>
          </w:p>
        </w:tc>
        <w:tc>
          <w:tcPr>
            <w:tcW w:w="894" w:type="dxa"/>
          </w:tcPr>
          <w:p w14:paraId="0CE99547" w14:textId="2DF1D7CB" w:rsidR="0043751A" w:rsidRPr="00FA3A7F" w:rsidRDefault="00CC1D8A" w:rsidP="003628A6">
            <w:pPr>
              <w:pStyle w:val="Tabletext"/>
              <w:jc w:val="center"/>
              <w:rPr>
                <w:sz w:val="20"/>
              </w:rPr>
            </w:pPr>
            <w:r w:rsidRPr="00FA3A7F">
              <w:rPr>
                <w:sz w:val="20"/>
              </w:rPr>
              <w:t>−</w:t>
            </w:r>
            <w:r w:rsidR="0043751A" w:rsidRPr="00FA3A7F">
              <w:rPr>
                <w:sz w:val="20"/>
              </w:rPr>
              <w:t>974</w:t>
            </w:r>
          </w:p>
        </w:tc>
        <w:tc>
          <w:tcPr>
            <w:tcW w:w="894" w:type="dxa"/>
          </w:tcPr>
          <w:p w14:paraId="0CE99548" w14:textId="008A4C21" w:rsidR="0043751A" w:rsidRPr="00FA3A7F" w:rsidRDefault="00281D42" w:rsidP="003628A6">
            <w:pPr>
              <w:pStyle w:val="Tabletext"/>
              <w:jc w:val="center"/>
              <w:rPr>
                <w:sz w:val="20"/>
              </w:rPr>
            </w:pPr>
            <w:r w:rsidRPr="00FA3A7F">
              <w:rPr>
                <w:sz w:val="20"/>
              </w:rPr>
              <w:t>−</w:t>
            </w:r>
            <w:r w:rsidR="0043751A" w:rsidRPr="00FA3A7F">
              <w:rPr>
                <w:sz w:val="20"/>
              </w:rPr>
              <w:t>905</w:t>
            </w:r>
          </w:p>
        </w:tc>
        <w:tc>
          <w:tcPr>
            <w:tcW w:w="691" w:type="dxa"/>
          </w:tcPr>
          <w:p w14:paraId="0CE99549" w14:textId="77777777" w:rsidR="0043751A" w:rsidRPr="00FA3A7F" w:rsidRDefault="0043751A" w:rsidP="003628A6">
            <w:pPr>
              <w:pStyle w:val="Tabletext"/>
              <w:jc w:val="center"/>
              <w:rPr>
                <w:sz w:val="20"/>
              </w:rPr>
            </w:pPr>
          </w:p>
        </w:tc>
      </w:tr>
      <w:tr w:rsidR="0043751A" w:rsidRPr="00FA3A7F" w14:paraId="0CE99556" w14:textId="77777777" w:rsidTr="00B103BF">
        <w:trPr>
          <w:cantSplit/>
          <w:jc w:val="center"/>
        </w:trPr>
        <w:tc>
          <w:tcPr>
            <w:tcW w:w="896" w:type="dxa"/>
          </w:tcPr>
          <w:p w14:paraId="0CE9954B" w14:textId="77777777" w:rsidR="0043751A" w:rsidRPr="00FA3A7F" w:rsidRDefault="0043751A" w:rsidP="003628A6">
            <w:pPr>
              <w:pStyle w:val="Tabletext"/>
              <w:jc w:val="center"/>
              <w:rPr>
                <w:sz w:val="20"/>
              </w:rPr>
            </w:pPr>
            <w:r w:rsidRPr="00FA3A7F">
              <w:rPr>
                <w:sz w:val="20"/>
              </w:rPr>
              <w:t>1747</w:t>
            </w:r>
          </w:p>
        </w:tc>
        <w:tc>
          <w:tcPr>
            <w:tcW w:w="896" w:type="dxa"/>
          </w:tcPr>
          <w:p w14:paraId="0CE9954C" w14:textId="072F13AB" w:rsidR="0043751A" w:rsidRPr="00FA3A7F" w:rsidRDefault="00CC1D8A" w:rsidP="003628A6">
            <w:pPr>
              <w:pStyle w:val="Tabletext"/>
              <w:jc w:val="center"/>
              <w:rPr>
                <w:sz w:val="20"/>
              </w:rPr>
            </w:pPr>
            <w:r w:rsidRPr="00FA3A7F">
              <w:rPr>
                <w:sz w:val="20"/>
              </w:rPr>
              <w:t>−</w:t>
            </w:r>
            <w:r w:rsidR="0043751A" w:rsidRPr="00FA3A7F">
              <w:rPr>
                <w:sz w:val="20"/>
              </w:rPr>
              <w:t>4310</w:t>
            </w:r>
          </w:p>
        </w:tc>
        <w:tc>
          <w:tcPr>
            <w:tcW w:w="896" w:type="dxa"/>
          </w:tcPr>
          <w:p w14:paraId="0CE9954D" w14:textId="1DA92B43" w:rsidR="0043751A" w:rsidRPr="00FA3A7F" w:rsidRDefault="00CC1D8A" w:rsidP="003628A6">
            <w:pPr>
              <w:pStyle w:val="Tabletext"/>
              <w:jc w:val="center"/>
              <w:rPr>
                <w:sz w:val="20"/>
              </w:rPr>
            </w:pPr>
            <w:r w:rsidRPr="00FA3A7F">
              <w:rPr>
                <w:sz w:val="20"/>
              </w:rPr>
              <w:t>−</w:t>
            </w:r>
            <w:r w:rsidR="0043751A" w:rsidRPr="00FA3A7F">
              <w:rPr>
                <w:sz w:val="20"/>
              </w:rPr>
              <w:t>1103</w:t>
            </w:r>
          </w:p>
        </w:tc>
        <w:tc>
          <w:tcPr>
            <w:tcW w:w="895" w:type="dxa"/>
          </w:tcPr>
          <w:p w14:paraId="0CE9954E" w14:textId="77777777" w:rsidR="0043751A" w:rsidRPr="00FA3A7F" w:rsidRDefault="0043751A" w:rsidP="003628A6">
            <w:pPr>
              <w:pStyle w:val="Tabletext"/>
              <w:jc w:val="center"/>
              <w:rPr>
                <w:sz w:val="20"/>
              </w:rPr>
            </w:pPr>
            <w:r w:rsidRPr="00FA3A7F">
              <w:rPr>
                <w:sz w:val="20"/>
              </w:rPr>
              <w:t>6051</w:t>
            </w:r>
          </w:p>
        </w:tc>
        <w:tc>
          <w:tcPr>
            <w:tcW w:w="895" w:type="dxa"/>
          </w:tcPr>
          <w:p w14:paraId="0CE9954F" w14:textId="77777777" w:rsidR="0043751A" w:rsidRPr="00FA3A7F" w:rsidRDefault="0043751A" w:rsidP="003628A6">
            <w:pPr>
              <w:pStyle w:val="Tabletext"/>
              <w:jc w:val="center"/>
              <w:rPr>
                <w:sz w:val="20"/>
              </w:rPr>
            </w:pPr>
            <w:r w:rsidRPr="00FA3A7F">
              <w:rPr>
                <w:sz w:val="20"/>
              </w:rPr>
              <w:t>3370</w:t>
            </w:r>
          </w:p>
        </w:tc>
        <w:tc>
          <w:tcPr>
            <w:tcW w:w="894" w:type="dxa"/>
          </w:tcPr>
          <w:p w14:paraId="0CE99550" w14:textId="7E814CEC" w:rsidR="0043751A" w:rsidRPr="00FA3A7F" w:rsidRDefault="00CC1D8A" w:rsidP="003628A6">
            <w:pPr>
              <w:pStyle w:val="Tabletext"/>
              <w:jc w:val="center"/>
              <w:rPr>
                <w:sz w:val="20"/>
              </w:rPr>
            </w:pPr>
            <w:r w:rsidRPr="00FA3A7F">
              <w:rPr>
                <w:sz w:val="20"/>
              </w:rPr>
              <w:t>−</w:t>
            </w:r>
            <w:r w:rsidR="0043751A" w:rsidRPr="00FA3A7F">
              <w:rPr>
                <w:sz w:val="20"/>
              </w:rPr>
              <w:t>784</w:t>
            </w:r>
          </w:p>
        </w:tc>
        <w:tc>
          <w:tcPr>
            <w:tcW w:w="894" w:type="dxa"/>
          </w:tcPr>
          <w:p w14:paraId="0CE99551" w14:textId="30097084" w:rsidR="0043751A" w:rsidRPr="00FA3A7F" w:rsidRDefault="00CC1D8A" w:rsidP="003628A6">
            <w:pPr>
              <w:pStyle w:val="Tabletext"/>
              <w:jc w:val="center"/>
              <w:rPr>
                <w:sz w:val="20"/>
              </w:rPr>
            </w:pPr>
            <w:r w:rsidRPr="00FA3A7F">
              <w:rPr>
                <w:sz w:val="20"/>
              </w:rPr>
              <w:t>−</w:t>
            </w:r>
            <w:r w:rsidR="0043751A" w:rsidRPr="00FA3A7F">
              <w:rPr>
                <w:sz w:val="20"/>
              </w:rPr>
              <w:t>1077</w:t>
            </w:r>
          </w:p>
        </w:tc>
        <w:tc>
          <w:tcPr>
            <w:tcW w:w="894" w:type="dxa"/>
          </w:tcPr>
          <w:p w14:paraId="0CE99552" w14:textId="5C14CAE4" w:rsidR="0043751A" w:rsidRPr="00FA3A7F" w:rsidRDefault="00CC1D8A" w:rsidP="003628A6">
            <w:pPr>
              <w:pStyle w:val="Tabletext"/>
              <w:jc w:val="center"/>
              <w:rPr>
                <w:sz w:val="20"/>
              </w:rPr>
            </w:pPr>
            <w:r w:rsidRPr="00FA3A7F">
              <w:rPr>
                <w:sz w:val="20"/>
              </w:rPr>
              <w:t>−</w:t>
            </w:r>
            <w:r w:rsidR="0043751A" w:rsidRPr="00FA3A7F">
              <w:rPr>
                <w:sz w:val="20"/>
              </w:rPr>
              <w:t>938</w:t>
            </w:r>
          </w:p>
        </w:tc>
        <w:tc>
          <w:tcPr>
            <w:tcW w:w="894" w:type="dxa"/>
          </w:tcPr>
          <w:p w14:paraId="0CE99553" w14:textId="6E48C591" w:rsidR="0043751A" w:rsidRPr="00FA3A7F" w:rsidRDefault="00CC1D8A" w:rsidP="003628A6">
            <w:pPr>
              <w:pStyle w:val="Tabletext"/>
              <w:jc w:val="center"/>
              <w:rPr>
                <w:sz w:val="20"/>
              </w:rPr>
            </w:pPr>
            <w:r w:rsidRPr="00FA3A7F">
              <w:rPr>
                <w:sz w:val="20"/>
              </w:rPr>
              <w:t>−</w:t>
            </w:r>
            <w:r w:rsidR="0043751A" w:rsidRPr="00FA3A7F">
              <w:rPr>
                <w:sz w:val="20"/>
              </w:rPr>
              <w:t>1009</w:t>
            </w:r>
          </w:p>
        </w:tc>
        <w:tc>
          <w:tcPr>
            <w:tcW w:w="894" w:type="dxa"/>
          </w:tcPr>
          <w:p w14:paraId="0CE99554" w14:textId="494A08D1" w:rsidR="0043751A" w:rsidRPr="00FA3A7F" w:rsidRDefault="00281D42" w:rsidP="003628A6">
            <w:pPr>
              <w:pStyle w:val="Tabletext"/>
              <w:jc w:val="center"/>
              <w:rPr>
                <w:sz w:val="20"/>
              </w:rPr>
            </w:pPr>
            <w:r w:rsidRPr="00FA3A7F">
              <w:rPr>
                <w:sz w:val="20"/>
              </w:rPr>
              <w:t>−</w:t>
            </w:r>
            <w:r w:rsidR="0043751A" w:rsidRPr="00FA3A7F">
              <w:rPr>
                <w:sz w:val="20"/>
              </w:rPr>
              <w:t>888</w:t>
            </w:r>
          </w:p>
        </w:tc>
        <w:tc>
          <w:tcPr>
            <w:tcW w:w="691" w:type="dxa"/>
          </w:tcPr>
          <w:p w14:paraId="0CE99555" w14:textId="77777777" w:rsidR="0043751A" w:rsidRPr="00FA3A7F" w:rsidRDefault="0043751A" w:rsidP="003628A6">
            <w:pPr>
              <w:pStyle w:val="Tabletext"/>
              <w:jc w:val="center"/>
              <w:rPr>
                <w:sz w:val="20"/>
              </w:rPr>
            </w:pPr>
          </w:p>
        </w:tc>
      </w:tr>
      <w:tr w:rsidR="0043751A" w:rsidRPr="00FA3A7F" w14:paraId="0CE99562" w14:textId="77777777" w:rsidTr="00B103BF">
        <w:trPr>
          <w:cantSplit/>
          <w:jc w:val="center"/>
        </w:trPr>
        <w:tc>
          <w:tcPr>
            <w:tcW w:w="896" w:type="dxa"/>
          </w:tcPr>
          <w:p w14:paraId="0CE99557" w14:textId="77777777" w:rsidR="0043751A" w:rsidRPr="00FA3A7F" w:rsidRDefault="0043751A" w:rsidP="003628A6">
            <w:pPr>
              <w:pStyle w:val="Tabletext"/>
              <w:jc w:val="center"/>
              <w:rPr>
                <w:sz w:val="20"/>
              </w:rPr>
            </w:pPr>
            <w:r w:rsidRPr="00FA3A7F">
              <w:rPr>
                <w:sz w:val="20"/>
              </w:rPr>
              <w:t>1810</w:t>
            </w:r>
          </w:p>
        </w:tc>
        <w:tc>
          <w:tcPr>
            <w:tcW w:w="896" w:type="dxa"/>
          </w:tcPr>
          <w:p w14:paraId="0CE99558" w14:textId="3B4D6685" w:rsidR="0043751A" w:rsidRPr="00FA3A7F" w:rsidRDefault="00CC1D8A" w:rsidP="003628A6">
            <w:pPr>
              <w:pStyle w:val="Tabletext"/>
              <w:jc w:val="center"/>
              <w:rPr>
                <w:sz w:val="20"/>
              </w:rPr>
            </w:pPr>
            <w:r w:rsidRPr="00FA3A7F">
              <w:rPr>
                <w:sz w:val="20"/>
              </w:rPr>
              <w:t>−</w:t>
            </w:r>
            <w:r w:rsidR="0043751A" w:rsidRPr="00FA3A7F">
              <w:rPr>
                <w:sz w:val="20"/>
              </w:rPr>
              <w:t>4810</w:t>
            </w:r>
          </w:p>
        </w:tc>
        <w:tc>
          <w:tcPr>
            <w:tcW w:w="896" w:type="dxa"/>
          </w:tcPr>
          <w:p w14:paraId="0CE99559" w14:textId="77777777" w:rsidR="0043751A" w:rsidRPr="00FA3A7F" w:rsidRDefault="0043751A" w:rsidP="003628A6">
            <w:pPr>
              <w:pStyle w:val="Tabletext"/>
              <w:jc w:val="center"/>
              <w:rPr>
                <w:sz w:val="20"/>
              </w:rPr>
            </w:pPr>
            <w:r w:rsidRPr="00FA3A7F">
              <w:rPr>
                <w:sz w:val="20"/>
              </w:rPr>
              <w:t>155</w:t>
            </w:r>
          </w:p>
        </w:tc>
        <w:tc>
          <w:tcPr>
            <w:tcW w:w="895" w:type="dxa"/>
          </w:tcPr>
          <w:p w14:paraId="0CE9955A" w14:textId="77777777" w:rsidR="0043751A" w:rsidRPr="00FA3A7F" w:rsidRDefault="0043751A" w:rsidP="003628A6">
            <w:pPr>
              <w:pStyle w:val="Tabletext"/>
              <w:jc w:val="center"/>
              <w:rPr>
                <w:sz w:val="20"/>
              </w:rPr>
            </w:pPr>
            <w:r w:rsidRPr="00FA3A7F">
              <w:rPr>
                <w:sz w:val="20"/>
              </w:rPr>
              <w:t>6000</w:t>
            </w:r>
          </w:p>
        </w:tc>
        <w:tc>
          <w:tcPr>
            <w:tcW w:w="895" w:type="dxa"/>
          </w:tcPr>
          <w:p w14:paraId="0CE9955B" w14:textId="77777777" w:rsidR="0043751A" w:rsidRPr="00FA3A7F" w:rsidRDefault="0043751A" w:rsidP="003628A6">
            <w:pPr>
              <w:pStyle w:val="Tabletext"/>
              <w:jc w:val="center"/>
              <w:rPr>
                <w:sz w:val="20"/>
              </w:rPr>
            </w:pPr>
            <w:r w:rsidRPr="00FA3A7F">
              <w:rPr>
                <w:sz w:val="20"/>
              </w:rPr>
              <w:t>3086</w:t>
            </w:r>
          </w:p>
        </w:tc>
        <w:tc>
          <w:tcPr>
            <w:tcW w:w="894" w:type="dxa"/>
          </w:tcPr>
          <w:p w14:paraId="0CE9955C" w14:textId="26E935A9" w:rsidR="0043751A" w:rsidRPr="00FA3A7F" w:rsidRDefault="00CC1D8A" w:rsidP="003628A6">
            <w:pPr>
              <w:pStyle w:val="Tabletext"/>
              <w:jc w:val="center"/>
              <w:rPr>
                <w:sz w:val="20"/>
              </w:rPr>
            </w:pPr>
            <w:r w:rsidRPr="00FA3A7F">
              <w:rPr>
                <w:sz w:val="20"/>
              </w:rPr>
              <w:t>−</w:t>
            </w:r>
            <w:r w:rsidR="0043751A" w:rsidRPr="00FA3A7F">
              <w:rPr>
                <w:sz w:val="20"/>
              </w:rPr>
              <w:t>871</w:t>
            </w:r>
          </w:p>
        </w:tc>
        <w:tc>
          <w:tcPr>
            <w:tcW w:w="894" w:type="dxa"/>
          </w:tcPr>
          <w:p w14:paraId="0CE9955D" w14:textId="0922172B" w:rsidR="0043751A" w:rsidRPr="00FA3A7F" w:rsidRDefault="00CC1D8A" w:rsidP="003628A6">
            <w:pPr>
              <w:pStyle w:val="Tabletext"/>
              <w:jc w:val="center"/>
              <w:rPr>
                <w:sz w:val="20"/>
              </w:rPr>
            </w:pPr>
            <w:r w:rsidRPr="00FA3A7F">
              <w:rPr>
                <w:sz w:val="20"/>
              </w:rPr>
              <w:t>−</w:t>
            </w:r>
            <w:r w:rsidR="0043751A" w:rsidRPr="00FA3A7F">
              <w:rPr>
                <w:sz w:val="20"/>
              </w:rPr>
              <w:t>1026</w:t>
            </w:r>
          </w:p>
        </w:tc>
        <w:tc>
          <w:tcPr>
            <w:tcW w:w="894" w:type="dxa"/>
          </w:tcPr>
          <w:p w14:paraId="0CE9955E" w14:textId="55C82BEF" w:rsidR="0043751A" w:rsidRPr="00FA3A7F" w:rsidRDefault="00CC1D8A" w:rsidP="003628A6">
            <w:pPr>
              <w:pStyle w:val="Tabletext"/>
              <w:jc w:val="center"/>
              <w:rPr>
                <w:sz w:val="20"/>
              </w:rPr>
            </w:pPr>
            <w:r w:rsidRPr="00FA3A7F">
              <w:rPr>
                <w:sz w:val="20"/>
              </w:rPr>
              <w:t>−</w:t>
            </w:r>
            <w:r w:rsidR="0043751A" w:rsidRPr="00FA3A7F">
              <w:rPr>
                <w:sz w:val="20"/>
              </w:rPr>
              <w:t>638</w:t>
            </w:r>
          </w:p>
        </w:tc>
        <w:tc>
          <w:tcPr>
            <w:tcW w:w="894" w:type="dxa"/>
          </w:tcPr>
          <w:p w14:paraId="0CE9955F" w14:textId="672A48DE" w:rsidR="0043751A" w:rsidRPr="00FA3A7F" w:rsidRDefault="00CC1D8A" w:rsidP="003628A6">
            <w:pPr>
              <w:pStyle w:val="Tabletext"/>
              <w:jc w:val="center"/>
              <w:rPr>
                <w:sz w:val="20"/>
              </w:rPr>
            </w:pPr>
            <w:r w:rsidRPr="00FA3A7F">
              <w:rPr>
                <w:sz w:val="20"/>
              </w:rPr>
              <w:t>−</w:t>
            </w:r>
            <w:r w:rsidR="0043751A" w:rsidRPr="00FA3A7F">
              <w:rPr>
                <w:sz w:val="20"/>
              </w:rPr>
              <w:t>1026</w:t>
            </w:r>
          </w:p>
        </w:tc>
        <w:tc>
          <w:tcPr>
            <w:tcW w:w="894" w:type="dxa"/>
          </w:tcPr>
          <w:p w14:paraId="0CE99560" w14:textId="35BF5F6F" w:rsidR="0043751A" w:rsidRPr="00FA3A7F" w:rsidRDefault="00281D42" w:rsidP="003628A6">
            <w:pPr>
              <w:pStyle w:val="Tabletext"/>
              <w:jc w:val="center"/>
              <w:rPr>
                <w:sz w:val="20"/>
              </w:rPr>
            </w:pPr>
            <w:r w:rsidRPr="00FA3A7F">
              <w:rPr>
                <w:sz w:val="20"/>
              </w:rPr>
              <w:t>−</w:t>
            </w:r>
            <w:r w:rsidR="0043751A" w:rsidRPr="00FA3A7F">
              <w:rPr>
                <w:sz w:val="20"/>
              </w:rPr>
              <w:t>862</w:t>
            </w:r>
          </w:p>
        </w:tc>
        <w:tc>
          <w:tcPr>
            <w:tcW w:w="691" w:type="dxa"/>
          </w:tcPr>
          <w:p w14:paraId="0CE99561" w14:textId="77777777" w:rsidR="0043751A" w:rsidRPr="00FA3A7F" w:rsidRDefault="0043751A" w:rsidP="003628A6">
            <w:pPr>
              <w:pStyle w:val="Tabletext"/>
              <w:jc w:val="center"/>
              <w:rPr>
                <w:sz w:val="20"/>
              </w:rPr>
            </w:pPr>
          </w:p>
        </w:tc>
      </w:tr>
      <w:tr w:rsidR="0043751A" w:rsidRPr="00FA3A7F" w14:paraId="0CE9956E" w14:textId="77777777" w:rsidTr="00B103BF">
        <w:trPr>
          <w:cantSplit/>
          <w:jc w:val="center"/>
        </w:trPr>
        <w:tc>
          <w:tcPr>
            <w:tcW w:w="896" w:type="dxa"/>
          </w:tcPr>
          <w:p w14:paraId="0CE99563" w14:textId="77777777" w:rsidR="0043751A" w:rsidRPr="00FA3A7F" w:rsidRDefault="0043751A" w:rsidP="003628A6">
            <w:pPr>
              <w:pStyle w:val="Tabletext"/>
              <w:jc w:val="center"/>
              <w:rPr>
                <w:sz w:val="20"/>
              </w:rPr>
            </w:pPr>
            <w:r w:rsidRPr="00FA3A7F">
              <w:rPr>
                <w:sz w:val="20"/>
              </w:rPr>
              <w:t>1845</w:t>
            </w:r>
          </w:p>
        </w:tc>
        <w:tc>
          <w:tcPr>
            <w:tcW w:w="896" w:type="dxa"/>
          </w:tcPr>
          <w:p w14:paraId="0CE99564" w14:textId="2228E96C" w:rsidR="0043751A" w:rsidRPr="00FA3A7F" w:rsidRDefault="00CC1D8A" w:rsidP="003628A6">
            <w:pPr>
              <w:pStyle w:val="Tabletext"/>
              <w:jc w:val="center"/>
              <w:rPr>
                <w:sz w:val="20"/>
              </w:rPr>
            </w:pPr>
            <w:r w:rsidRPr="00FA3A7F">
              <w:rPr>
                <w:sz w:val="20"/>
              </w:rPr>
              <w:t>−</w:t>
            </w:r>
            <w:r w:rsidR="0043751A" w:rsidRPr="00FA3A7F">
              <w:rPr>
                <w:sz w:val="20"/>
              </w:rPr>
              <w:t>5319</w:t>
            </w:r>
          </w:p>
        </w:tc>
        <w:tc>
          <w:tcPr>
            <w:tcW w:w="896" w:type="dxa"/>
          </w:tcPr>
          <w:p w14:paraId="0CE99565" w14:textId="77777777" w:rsidR="0043751A" w:rsidRPr="00FA3A7F" w:rsidRDefault="0043751A" w:rsidP="003628A6">
            <w:pPr>
              <w:pStyle w:val="Tabletext"/>
              <w:jc w:val="center"/>
              <w:rPr>
                <w:sz w:val="20"/>
              </w:rPr>
            </w:pPr>
            <w:r w:rsidRPr="00FA3A7F">
              <w:rPr>
                <w:sz w:val="20"/>
              </w:rPr>
              <w:t>1293</w:t>
            </w:r>
          </w:p>
        </w:tc>
        <w:tc>
          <w:tcPr>
            <w:tcW w:w="895" w:type="dxa"/>
          </w:tcPr>
          <w:p w14:paraId="0CE99566" w14:textId="77777777" w:rsidR="0043751A" w:rsidRPr="00FA3A7F" w:rsidRDefault="0043751A" w:rsidP="003628A6">
            <w:pPr>
              <w:pStyle w:val="Tabletext"/>
              <w:jc w:val="center"/>
              <w:rPr>
                <w:sz w:val="20"/>
              </w:rPr>
            </w:pPr>
            <w:r w:rsidRPr="00FA3A7F">
              <w:rPr>
                <w:sz w:val="20"/>
              </w:rPr>
              <w:t>5991</w:t>
            </w:r>
          </w:p>
        </w:tc>
        <w:tc>
          <w:tcPr>
            <w:tcW w:w="895" w:type="dxa"/>
          </w:tcPr>
          <w:p w14:paraId="0CE99567" w14:textId="77777777" w:rsidR="0043751A" w:rsidRPr="00FA3A7F" w:rsidRDefault="0043751A" w:rsidP="003628A6">
            <w:pPr>
              <w:pStyle w:val="Tabletext"/>
              <w:jc w:val="center"/>
              <w:rPr>
                <w:sz w:val="20"/>
              </w:rPr>
            </w:pPr>
            <w:r w:rsidRPr="00FA3A7F">
              <w:rPr>
                <w:sz w:val="20"/>
              </w:rPr>
              <w:t>2801</w:t>
            </w:r>
          </w:p>
        </w:tc>
        <w:tc>
          <w:tcPr>
            <w:tcW w:w="894" w:type="dxa"/>
          </w:tcPr>
          <w:p w14:paraId="0CE99568" w14:textId="62D01427" w:rsidR="0043751A" w:rsidRPr="00FA3A7F" w:rsidRDefault="00CC1D8A" w:rsidP="003628A6">
            <w:pPr>
              <w:pStyle w:val="Tabletext"/>
              <w:jc w:val="center"/>
              <w:rPr>
                <w:sz w:val="20"/>
              </w:rPr>
            </w:pPr>
            <w:r w:rsidRPr="00FA3A7F">
              <w:rPr>
                <w:sz w:val="20"/>
              </w:rPr>
              <w:t>−</w:t>
            </w:r>
            <w:r w:rsidR="0043751A" w:rsidRPr="00FA3A7F">
              <w:rPr>
                <w:sz w:val="20"/>
              </w:rPr>
              <w:t>948</w:t>
            </w:r>
          </w:p>
        </w:tc>
        <w:tc>
          <w:tcPr>
            <w:tcW w:w="894" w:type="dxa"/>
          </w:tcPr>
          <w:p w14:paraId="0CE99569" w14:textId="49280668" w:rsidR="0043751A" w:rsidRPr="00FA3A7F" w:rsidRDefault="00CC1D8A" w:rsidP="003628A6">
            <w:pPr>
              <w:pStyle w:val="Tabletext"/>
              <w:jc w:val="center"/>
              <w:rPr>
                <w:sz w:val="20"/>
              </w:rPr>
            </w:pPr>
            <w:r w:rsidRPr="00FA3A7F">
              <w:rPr>
                <w:sz w:val="20"/>
              </w:rPr>
              <w:t>−</w:t>
            </w:r>
            <w:r w:rsidR="0043751A" w:rsidRPr="00FA3A7F">
              <w:rPr>
                <w:sz w:val="20"/>
              </w:rPr>
              <w:t>974</w:t>
            </w:r>
          </w:p>
        </w:tc>
        <w:tc>
          <w:tcPr>
            <w:tcW w:w="894" w:type="dxa"/>
          </w:tcPr>
          <w:p w14:paraId="0CE9956A" w14:textId="6B77763F" w:rsidR="0043751A" w:rsidRPr="00FA3A7F" w:rsidRDefault="00CC1D8A" w:rsidP="003628A6">
            <w:pPr>
              <w:pStyle w:val="Tabletext"/>
              <w:jc w:val="center"/>
              <w:rPr>
                <w:sz w:val="20"/>
              </w:rPr>
            </w:pPr>
            <w:r w:rsidRPr="00FA3A7F">
              <w:rPr>
                <w:sz w:val="20"/>
              </w:rPr>
              <w:t>−</w:t>
            </w:r>
            <w:r w:rsidR="0043751A" w:rsidRPr="00FA3A7F">
              <w:rPr>
                <w:sz w:val="20"/>
              </w:rPr>
              <w:t>638</w:t>
            </w:r>
          </w:p>
        </w:tc>
        <w:tc>
          <w:tcPr>
            <w:tcW w:w="894" w:type="dxa"/>
          </w:tcPr>
          <w:p w14:paraId="0CE9956B" w14:textId="4829BBF9" w:rsidR="0043751A" w:rsidRPr="00FA3A7F" w:rsidRDefault="00CC1D8A" w:rsidP="003628A6">
            <w:pPr>
              <w:pStyle w:val="Tabletext"/>
              <w:jc w:val="center"/>
              <w:rPr>
                <w:sz w:val="20"/>
              </w:rPr>
            </w:pPr>
            <w:r w:rsidRPr="00FA3A7F">
              <w:rPr>
                <w:sz w:val="20"/>
              </w:rPr>
              <w:t>−</w:t>
            </w:r>
            <w:r w:rsidR="0043751A" w:rsidRPr="00FA3A7F">
              <w:rPr>
                <w:sz w:val="20"/>
              </w:rPr>
              <w:t>1052</w:t>
            </w:r>
          </w:p>
        </w:tc>
        <w:tc>
          <w:tcPr>
            <w:tcW w:w="894" w:type="dxa"/>
          </w:tcPr>
          <w:p w14:paraId="0CE9956C" w14:textId="30C6F4C1" w:rsidR="0043751A" w:rsidRPr="00FA3A7F" w:rsidRDefault="00281D42" w:rsidP="003628A6">
            <w:pPr>
              <w:pStyle w:val="Tabletext"/>
              <w:jc w:val="center"/>
              <w:rPr>
                <w:sz w:val="20"/>
              </w:rPr>
            </w:pPr>
            <w:r w:rsidRPr="00FA3A7F">
              <w:rPr>
                <w:sz w:val="20"/>
              </w:rPr>
              <w:t>−</w:t>
            </w:r>
            <w:r w:rsidR="0043751A" w:rsidRPr="00FA3A7F">
              <w:rPr>
                <w:sz w:val="20"/>
              </w:rPr>
              <w:t>845</w:t>
            </w:r>
          </w:p>
        </w:tc>
        <w:tc>
          <w:tcPr>
            <w:tcW w:w="691" w:type="dxa"/>
          </w:tcPr>
          <w:p w14:paraId="0CE9956D" w14:textId="77777777" w:rsidR="0043751A" w:rsidRPr="00FA3A7F" w:rsidRDefault="0043751A" w:rsidP="003628A6">
            <w:pPr>
              <w:pStyle w:val="Tabletext"/>
              <w:jc w:val="center"/>
              <w:rPr>
                <w:sz w:val="20"/>
              </w:rPr>
            </w:pPr>
          </w:p>
        </w:tc>
      </w:tr>
      <w:tr w:rsidR="0043751A" w:rsidRPr="00FA3A7F" w14:paraId="0CE9957A" w14:textId="77777777" w:rsidTr="00B103BF">
        <w:trPr>
          <w:cantSplit/>
          <w:jc w:val="center"/>
        </w:trPr>
        <w:tc>
          <w:tcPr>
            <w:tcW w:w="896" w:type="dxa"/>
          </w:tcPr>
          <w:p w14:paraId="0CE9956F" w14:textId="77777777" w:rsidR="0043751A" w:rsidRPr="00FA3A7F" w:rsidRDefault="0043751A" w:rsidP="003628A6">
            <w:pPr>
              <w:pStyle w:val="Tabletext"/>
              <w:jc w:val="center"/>
              <w:rPr>
                <w:sz w:val="20"/>
              </w:rPr>
            </w:pPr>
            <w:r w:rsidRPr="00FA3A7F">
              <w:rPr>
                <w:sz w:val="20"/>
              </w:rPr>
              <w:t>1845</w:t>
            </w:r>
          </w:p>
        </w:tc>
        <w:tc>
          <w:tcPr>
            <w:tcW w:w="896" w:type="dxa"/>
          </w:tcPr>
          <w:p w14:paraId="0CE99570" w14:textId="1B6A41E3" w:rsidR="0043751A" w:rsidRPr="00FA3A7F" w:rsidRDefault="00CC1D8A" w:rsidP="003628A6">
            <w:pPr>
              <w:pStyle w:val="Tabletext"/>
              <w:jc w:val="center"/>
              <w:rPr>
                <w:sz w:val="20"/>
              </w:rPr>
            </w:pPr>
            <w:r w:rsidRPr="00FA3A7F">
              <w:rPr>
                <w:sz w:val="20"/>
              </w:rPr>
              <w:t>−</w:t>
            </w:r>
            <w:r w:rsidR="0043751A" w:rsidRPr="00FA3A7F">
              <w:rPr>
                <w:sz w:val="20"/>
              </w:rPr>
              <w:t>5836</w:t>
            </w:r>
          </w:p>
        </w:tc>
        <w:tc>
          <w:tcPr>
            <w:tcW w:w="896" w:type="dxa"/>
          </w:tcPr>
          <w:p w14:paraId="0CE99571" w14:textId="77777777" w:rsidR="0043751A" w:rsidRPr="00FA3A7F" w:rsidRDefault="0043751A" w:rsidP="003628A6">
            <w:pPr>
              <w:pStyle w:val="Tabletext"/>
              <w:jc w:val="center"/>
              <w:rPr>
                <w:sz w:val="20"/>
              </w:rPr>
            </w:pPr>
            <w:r w:rsidRPr="00FA3A7F">
              <w:rPr>
                <w:sz w:val="20"/>
              </w:rPr>
              <w:t>2241</w:t>
            </w:r>
          </w:p>
        </w:tc>
        <w:tc>
          <w:tcPr>
            <w:tcW w:w="895" w:type="dxa"/>
          </w:tcPr>
          <w:p w14:paraId="0CE99572" w14:textId="77777777" w:rsidR="0043751A" w:rsidRPr="00FA3A7F" w:rsidRDefault="0043751A" w:rsidP="003628A6">
            <w:pPr>
              <w:pStyle w:val="Tabletext"/>
              <w:jc w:val="center"/>
              <w:rPr>
                <w:sz w:val="20"/>
              </w:rPr>
            </w:pPr>
            <w:r w:rsidRPr="00FA3A7F">
              <w:rPr>
                <w:sz w:val="20"/>
              </w:rPr>
              <w:t>5991</w:t>
            </w:r>
          </w:p>
        </w:tc>
        <w:tc>
          <w:tcPr>
            <w:tcW w:w="895" w:type="dxa"/>
          </w:tcPr>
          <w:p w14:paraId="0CE99573" w14:textId="77777777" w:rsidR="0043751A" w:rsidRPr="00FA3A7F" w:rsidRDefault="0043751A" w:rsidP="003628A6">
            <w:pPr>
              <w:pStyle w:val="Tabletext"/>
              <w:jc w:val="center"/>
              <w:rPr>
                <w:sz w:val="20"/>
              </w:rPr>
            </w:pPr>
            <w:r w:rsidRPr="00FA3A7F">
              <w:rPr>
                <w:sz w:val="20"/>
              </w:rPr>
              <w:t>2534</w:t>
            </w:r>
          </w:p>
        </w:tc>
        <w:tc>
          <w:tcPr>
            <w:tcW w:w="894" w:type="dxa"/>
          </w:tcPr>
          <w:p w14:paraId="0CE99574" w14:textId="3FB39459" w:rsidR="0043751A" w:rsidRPr="00FA3A7F" w:rsidRDefault="00CC1D8A" w:rsidP="003628A6">
            <w:pPr>
              <w:pStyle w:val="Tabletext"/>
              <w:jc w:val="center"/>
              <w:rPr>
                <w:sz w:val="20"/>
              </w:rPr>
            </w:pPr>
            <w:r w:rsidRPr="00FA3A7F">
              <w:rPr>
                <w:sz w:val="20"/>
              </w:rPr>
              <w:t>−1</w:t>
            </w:r>
            <w:r w:rsidR="0043751A" w:rsidRPr="00FA3A7F">
              <w:rPr>
                <w:sz w:val="20"/>
              </w:rPr>
              <w:t>026</w:t>
            </w:r>
          </w:p>
        </w:tc>
        <w:tc>
          <w:tcPr>
            <w:tcW w:w="894" w:type="dxa"/>
          </w:tcPr>
          <w:p w14:paraId="0CE99575" w14:textId="2618140E" w:rsidR="0043751A" w:rsidRPr="00FA3A7F" w:rsidRDefault="00CC1D8A" w:rsidP="003628A6">
            <w:pPr>
              <w:pStyle w:val="Tabletext"/>
              <w:jc w:val="center"/>
              <w:rPr>
                <w:sz w:val="20"/>
              </w:rPr>
            </w:pPr>
            <w:r w:rsidRPr="00FA3A7F">
              <w:rPr>
                <w:sz w:val="20"/>
              </w:rPr>
              <w:t>−</w:t>
            </w:r>
            <w:r w:rsidR="0043751A" w:rsidRPr="00FA3A7F">
              <w:rPr>
                <w:sz w:val="20"/>
              </w:rPr>
              <w:t>922</w:t>
            </w:r>
          </w:p>
        </w:tc>
        <w:tc>
          <w:tcPr>
            <w:tcW w:w="894" w:type="dxa"/>
          </w:tcPr>
          <w:p w14:paraId="0CE99576" w14:textId="62E442BD" w:rsidR="0043751A" w:rsidRPr="00FA3A7F" w:rsidRDefault="00CC1D8A" w:rsidP="003628A6">
            <w:pPr>
              <w:pStyle w:val="Tabletext"/>
              <w:jc w:val="center"/>
              <w:rPr>
                <w:sz w:val="20"/>
              </w:rPr>
            </w:pPr>
            <w:r w:rsidRPr="00FA3A7F">
              <w:rPr>
                <w:sz w:val="20"/>
              </w:rPr>
              <w:t>−</w:t>
            </w:r>
            <w:r w:rsidR="0043751A" w:rsidRPr="00FA3A7F">
              <w:rPr>
                <w:sz w:val="20"/>
              </w:rPr>
              <w:t>638</w:t>
            </w:r>
          </w:p>
        </w:tc>
        <w:tc>
          <w:tcPr>
            <w:tcW w:w="894" w:type="dxa"/>
          </w:tcPr>
          <w:p w14:paraId="0CE99577" w14:textId="68E226FD" w:rsidR="0043751A" w:rsidRPr="00FA3A7F" w:rsidRDefault="00CC1D8A" w:rsidP="003628A6">
            <w:pPr>
              <w:pStyle w:val="Tabletext"/>
              <w:jc w:val="center"/>
              <w:rPr>
                <w:sz w:val="20"/>
              </w:rPr>
            </w:pPr>
            <w:r w:rsidRPr="00FA3A7F">
              <w:rPr>
                <w:sz w:val="20"/>
              </w:rPr>
              <w:t>−</w:t>
            </w:r>
            <w:r w:rsidR="0043751A" w:rsidRPr="00FA3A7F">
              <w:rPr>
                <w:sz w:val="20"/>
              </w:rPr>
              <w:t>1069</w:t>
            </w:r>
          </w:p>
        </w:tc>
        <w:tc>
          <w:tcPr>
            <w:tcW w:w="894" w:type="dxa"/>
          </w:tcPr>
          <w:p w14:paraId="0CE99578" w14:textId="62D696C6" w:rsidR="0043751A" w:rsidRPr="00FA3A7F" w:rsidRDefault="00281D42" w:rsidP="003628A6">
            <w:pPr>
              <w:pStyle w:val="Tabletext"/>
              <w:jc w:val="center"/>
              <w:rPr>
                <w:sz w:val="20"/>
              </w:rPr>
            </w:pPr>
            <w:r w:rsidRPr="00FA3A7F">
              <w:rPr>
                <w:sz w:val="20"/>
              </w:rPr>
              <w:t>−</w:t>
            </w:r>
            <w:r w:rsidR="0043751A" w:rsidRPr="00FA3A7F">
              <w:rPr>
                <w:sz w:val="20"/>
              </w:rPr>
              <w:t>819</w:t>
            </w:r>
          </w:p>
        </w:tc>
        <w:tc>
          <w:tcPr>
            <w:tcW w:w="691" w:type="dxa"/>
          </w:tcPr>
          <w:p w14:paraId="0CE99579" w14:textId="77777777" w:rsidR="0043751A" w:rsidRPr="00FA3A7F" w:rsidRDefault="0043751A" w:rsidP="003628A6">
            <w:pPr>
              <w:pStyle w:val="Tabletext"/>
              <w:jc w:val="center"/>
              <w:rPr>
                <w:sz w:val="20"/>
              </w:rPr>
            </w:pPr>
          </w:p>
        </w:tc>
      </w:tr>
      <w:tr w:rsidR="0043751A" w:rsidRPr="00FA3A7F" w14:paraId="0CE99586" w14:textId="77777777" w:rsidTr="00B103BF">
        <w:trPr>
          <w:cantSplit/>
          <w:jc w:val="center"/>
        </w:trPr>
        <w:tc>
          <w:tcPr>
            <w:tcW w:w="896" w:type="dxa"/>
          </w:tcPr>
          <w:p w14:paraId="0CE9957B" w14:textId="77777777" w:rsidR="0043751A" w:rsidRPr="00FA3A7F" w:rsidRDefault="0043751A" w:rsidP="003628A6">
            <w:pPr>
              <w:pStyle w:val="Tabletext"/>
              <w:jc w:val="center"/>
              <w:rPr>
                <w:sz w:val="20"/>
              </w:rPr>
            </w:pPr>
            <w:r w:rsidRPr="00FA3A7F">
              <w:rPr>
                <w:sz w:val="20"/>
              </w:rPr>
              <w:t>1802</w:t>
            </w:r>
          </w:p>
        </w:tc>
        <w:tc>
          <w:tcPr>
            <w:tcW w:w="896" w:type="dxa"/>
          </w:tcPr>
          <w:p w14:paraId="0CE9957C" w14:textId="02108E2F" w:rsidR="0043751A" w:rsidRPr="00FA3A7F" w:rsidRDefault="00CC1D8A" w:rsidP="003628A6">
            <w:pPr>
              <w:pStyle w:val="Tabletext"/>
              <w:jc w:val="center"/>
              <w:rPr>
                <w:sz w:val="20"/>
              </w:rPr>
            </w:pPr>
            <w:r w:rsidRPr="00FA3A7F">
              <w:rPr>
                <w:sz w:val="20"/>
              </w:rPr>
              <w:t>−</w:t>
            </w:r>
            <w:r w:rsidR="0043751A" w:rsidRPr="00FA3A7F">
              <w:rPr>
                <w:sz w:val="20"/>
              </w:rPr>
              <w:t>6353</w:t>
            </w:r>
          </w:p>
        </w:tc>
        <w:tc>
          <w:tcPr>
            <w:tcW w:w="896" w:type="dxa"/>
          </w:tcPr>
          <w:p w14:paraId="0CE9957D" w14:textId="77777777" w:rsidR="0043751A" w:rsidRPr="00FA3A7F" w:rsidRDefault="0043751A" w:rsidP="003628A6">
            <w:pPr>
              <w:pStyle w:val="Tabletext"/>
              <w:jc w:val="center"/>
              <w:rPr>
                <w:sz w:val="20"/>
              </w:rPr>
            </w:pPr>
            <w:r w:rsidRPr="00FA3A7F">
              <w:rPr>
                <w:sz w:val="20"/>
              </w:rPr>
              <w:t>3034</w:t>
            </w:r>
          </w:p>
        </w:tc>
        <w:tc>
          <w:tcPr>
            <w:tcW w:w="895" w:type="dxa"/>
          </w:tcPr>
          <w:p w14:paraId="0CE9957E" w14:textId="77777777" w:rsidR="0043751A" w:rsidRPr="00FA3A7F" w:rsidRDefault="0043751A" w:rsidP="003628A6">
            <w:pPr>
              <w:pStyle w:val="Tabletext"/>
              <w:jc w:val="center"/>
              <w:rPr>
                <w:sz w:val="20"/>
              </w:rPr>
            </w:pPr>
            <w:r w:rsidRPr="00FA3A7F">
              <w:rPr>
                <w:sz w:val="20"/>
              </w:rPr>
              <w:t>6000</w:t>
            </w:r>
          </w:p>
        </w:tc>
        <w:tc>
          <w:tcPr>
            <w:tcW w:w="895" w:type="dxa"/>
          </w:tcPr>
          <w:p w14:paraId="0CE9957F" w14:textId="77777777" w:rsidR="0043751A" w:rsidRPr="00FA3A7F" w:rsidRDefault="0043751A" w:rsidP="003628A6">
            <w:pPr>
              <w:pStyle w:val="Tabletext"/>
              <w:jc w:val="center"/>
              <w:rPr>
                <w:sz w:val="20"/>
              </w:rPr>
            </w:pPr>
            <w:r w:rsidRPr="00FA3A7F">
              <w:rPr>
                <w:sz w:val="20"/>
              </w:rPr>
              <w:t>2267</w:t>
            </w:r>
          </w:p>
        </w:tc>
        <w:tc>
          <w:tcPr>
            <w:tcW w:w="894" w:type="dxa"/>
          </w:tcPr>
          <w:p w14:paraId="0CE99580" w14:textId="5BDD2370" w:rsidR="0043751A" w:rsidRPr="00FA3A7F" w:rsidRDefault="00CC1D8A" w:rsidP="003628A6">
            <w:pPr>
              <w:pStyle w:val="Tabletext"/>
              <w:jc w:val="center"/>
              <w:rPr>
                <w:sz w:val="20"/>
              </w:rPr>
            </w:pPr>
            <w:r w:rsidRPr="00FA3A7F">
              <w:rPr>
                <w:sz w:val="20"/>
              </w:rPr>
              <w:t>−</w:t>
            </w:r>
            <w:r w:rsidR="0043751A" w:rsidRPr="00FA3A7F">
              <w:rPr>
                <w:sz w:val="20"/>
              </w:rPr>
              <w:t>1112</w:t>
            </w:r>
          </w:p>
        </w:tc>
        <w:tc>
          <w:tcPr>
            <w:tcW w:w="894" w:type="dxa"/>
          </w:tcPr>
          <w:p w14:paraId="0CE99581" w14:textId="3DE37112" w:rsidR="0043751A" w:rsidRPr="00FA3A7F" w:rsidRDefault="00CC1D8A" w:rsidP="003628A6">
            <w:pPr>
              <w:pStyle w:val="Tabletext"/>
              <w:jc w:val="center"/>
              <w:rPr>
                <w:sz w:val="20"/>
              </w:rPr>
            </w:pPr>
            <w:r w:rsidRPr="00FA3A7F">
              <w:rPr>
                <w:sz w:val="20"/>
              </w:rPr>
              <w:t>−</w:t>
            </w:r>
            <w:r w:rsidR="0043751A" w:rsidRPr="00FA3A7F">
              <w:rPr>
                <w:sz w:val="20"/>
              </w:rPr>
              <w:t>888</w:t>
            </w:r>
          </w:p>
        </w:tc>
        <w:tc>
          <w:tcPr>
            <w:tcW w:w="894" w:type="dxa"/>
          </w:tcPr>
          <w:p w14:paraId="0CE99582" w14:textId="025FF6B2" w:rsidR="0043751A" w:rsidRPr="00FA3A7F" w:rsidRDefault="00CC1D8A" w:rsidP="003628A6">
            <w:pPr>
              <w:pStyle w:val="Tabletext"/>
              <w:jc w:val="center"/>
              <w:rPr>
                <w:sz w:val="20"/>
              </w:rPr>
            </w:pPr>
            <w:r w:rsidRPr="00FA3A7F">
              <w:rPr>
                <w:sz w:val="20"/>
              </w:rPr>
              <w:t>−</w:t>
            </w:r>
            <w:r w:rsidR="0043751A" w:rsidRPr="00FA3A7F">
              <w:rPr>
                <w:sz w:val="20"/>
              </w:rPr>
              <w:t>638</w:t>
            </w:r>
          </w:p>
        </w:tc>
        <w:tc>
          <w:tcPr>
            <w:tcW w:w="894" w:type="dxa"/>
          </w:tcPr>
          <w:p w14:paraId="0CE99583" w14:textId="33F88D12" w:rsidR="0043751A" w:rsidRPr="00FA3A7F" w:rsidRDefault="00CC1D8A" w:rsidP="003628A6">
            <w:pPr>
              <w:pStyle w:val="Tabletext"/>
              <w:jc w:val="center"/>
              <w:rPr>
                <w:sz w:val="20"/>
              </w:rPr>
            </w:pPr>
            <w:r w:rsidRPr="00FA3A7F">
              <w:rPr>
                <w:sz w:val="20"/>
              </w:rPr>
              <w:t>−</w:t>
            </w:r>
            <w:r w:rsidR="0043751A" w:rsidRPr="00FA3A7F">
              <w:rPr>
                <w:sz w:val="20"/>
              </w:rPr>
              <w:t>1077</w:t>
            </w:r>
          </w:p>
        </w:tc>
        <w:tc>
          <w:tcPr>
            <w:tcW w:w="894" w:type="dxa"/>
          </w:tcPr>
          <w:p w14:paraId="0CE99584" w14:textId="3CF2F2F3" w:rsidR="0043751A" w:rsidRPr="00FA3A7F" w:rsidRDefault="00281D42" w:rsidP="003628A6">
            <w:pPr>
              <w:pStyle w:val="Tabletext"/>
              <w:jc w:val="center"/>
              <w:rPr>
                <w:sz w:val="20"/>
              </w:rPr>
            </w:pPr>
            <w:r w:rsidRPr="00FA3A7F">
              <w:rPr>
                <w:sz w:val="20"/>
              </w:rPr>
              <w:t>−</w:t>
            </w:r>
            <w:r w:rsidR="0043751A" w:rsidRPr="00FA3A7F">
              <w:rPr>
                <w:sz w:val="20"/>
              </w:rPr>
              <w:t>793</w:t>
            </w:r>
          </w:p>
        </w:tc>
        <w:tc>
          <w:tcPr>
            <w:tcW w:w="691" w:type="dxa"/>
          </w:tcPr>
          <w:p w14:paraId="0CE99585" w14:textId="77777777" w:rsidR="0043751A" w:rsidRPr="00FA3A7F" w:rsidRDefault="0043751A" w:rsidP="003628A6">
            <w:pPr>
              <w:pStyle w:val="Tabletext"/>
              <w:jc w:val="center"/>
              <w:rPr>
                <w:sz w:val="20"/>
              </w:rPr>
            </w:pPr>
          </w:p>
        </w:tc>
      </w:tr>
      <w:tr w:rsidR="0043751A" w:rsidRPr="00FA3A7F" w14:paraId="0CE99592" w14:textId="77777777" w:rsidTr="00B103BF">
        <w:trPr>
          <w:cantSplit/>
          <w:jc w:val="center"/>
        </w:trPr>
        <w:tc>
          <w:tcPr>
            <w:tcW w:w="896" w:type="dxa"/>
          </w:tcPr>
          <w:p w14:paraId="0CE99587" w14:textId="77777777" w:rsidR="0043751A" w:rsidRPr="00FA3A7F" w:rsidRDefault="0043751A" w:rsidP="003628A6">
            <w:pPr>
              <w:pStyle w:val="Tabletext"/>
              <w:jc w:val="center"/>
              <w:rPr>
                <w:sz w:val="20"/>
              </w:rPr>
            </w:pPr>
            <w:r w:rsidRPr="00FA3A7F">
              <w:rPr>
                <w:sz w:val="20"/>
              </w:rPr>
              <w:t>1707</w:t>
            </w:r>
          </w:p>
        </w:tc>
        <w:tc>
          <w:tcPr>
            <w:tcW w:w="896" w:type="dxa"/>
          </w:tcPr>
          <w:p w14:paraId="0CE99588" w14:textId="293D9810" w:rsidR="0043751A" w:rsidRPr="00FA3A7F" w:rsidRDefault="00CC1D8A" w:rsidP="003628A6">
            <w:pPr>
              <w:pStyle w:val="Tabletext"/>
              <w:jc w:val="center"/>
              <w:rPr>
                <w:sz w:val="20"/>
              </w:rPr>
            </w:pPr>
            <w:r w:rsidRPr="00FA3A7F">
              <w:rPr>
                <w:sz w:val="20"/>
              </w:rPr>
              <w:t>−</w:t>
            </w:r>
            <w:r w:rsidR="0043751A" w:rsidRPr="00FA3A7F">
              <w:rPr>
                <w:sz w:val="20"/>
              </w:rPr>
              <w:t>6853</w:t>
            </w:r>
          </w:p>
        </w:tc>
        <w:tc>
          <w:tcPr>
            <w:tcW w:w="896" w:type="dxa"/>
          </w:tcPr>
          <w:p w14:paraId="0CE99589" w14:textId="77777777" w:rsidR="0043751A" w:rsidRPr="00FA3A7F" w:rsidRDefault="0043751A" w:rsidP="003628A6">
            <w:pPr>
              <w:pStyle w:val="Tabletext"/>
              <w:jc w:val="center"/>
              <w:rPr>
                <w:sz w:val="20"/>
              </w:rPr>
            </w:pPr>
            <w:r w:rsidRPr="00FA3A7F">
              <w:rPr>
                <w:sz w:val="20"/>
              </w:rPr>
              <w:t>3655</w:t>
            </w:r>
          </w:p>
        </w:tc>
        <w:tc>
          <w:tcPr>
            <w:tcW w:w="895" w:type="dxa"/>
          </w:tcPr>
          <w:p w14:paraId="0CE9958A" w14:textId="77777777" w:rsidR="0043751A" w:rsidRPr="00FA3A7F" w:rsidRDefault="0043751A" w:rsidP="003628A6">
            <w:pPr>
              <w:pStyle w:val="Tabletext"/>
              <w:jc w:val="center"/>
              <w:rPr>
                <w:sz w:val="20"/>
              </w:rPr>
            </w:pPr>
            <w:r w:rsidRPr="00FA3A7F">
              <w:rPr>
                <w:sz w:val="20"/>
              </w:rPr>
              <w:t>6008</w:t>
            </w:r>
          </w:p>
        </w:tc>
        <w:tc>
          <w:tcPr>
            <w:tcW w:w="895" w:type="dxa"/>
          </w:tcPr>
          <w:p w14:paraId="0CE9958B" w14:textId="77777777" w:rsidR="0043751A" w:rsidRPr="00FA3A7F" w:rsidRDefault="0043751A" w:rsidP="003628A6">
            <w:pPr>
              <w:pStyle w:val="Tabletext"/>
              <w:jc w:val="center"/>
              <w:rPr>
                <w:sz w:val="20"/>
              </w:rPr>
            </w:pPr>
            <w:r w:rsidRPr="00FA3A7F">
              <w:rPr>
                <w:sz w:val="20"/>
              </w:rPr>
              <w:t>2034</w:t>
            </w:r>
          </w:p>
        </w:tc>
        <w:tc>
          <w:tcPr>
            <w:tcW w:w="894" w:type="dxa"/>
          </w:tcPr>
          <w:p w14:paraId="0CE9958C" w14:textId="5E4B207A" w:rsidR="0043751A" w:rsidRPr="00FA3A7F" w:rsidRDefault="00CC1D8A" w:rsidP="003628A6">
            <w:pPr>
              <w:pStyle w:val="Tabletext"/>
              <w:jc w:val="center"/>
              <w:rPr>
                <w:sz w:val="20"/>
              </w:rPr>
            </w:pPr>
            <w:r w:rsidRPr="00FA3A7F">
              <w:rPr>
                <w:sz w:val="20"/>
              </w:rPr>
              <w:t>−</w:t>
            </w:r>
            <w:r w:rsidR="0043751A" w:rsidRPr="00FA3A7F">
              <w:rPr>
                <w:sz w:val="20"/>
              </w:rPr>
              <w:t>1181</w:t>
            </w:r>
          </w:p>
        </w:tc>
        <w:tc>
          <w:tcPr>
            <w:tcW w:w="894" w:type="dxa"/>
          </w:tcPr>
          <w:p w14:paraId="0CE9958D" w14:textId="0EFFF61F" w:rsidR="0043751A" w:rsidRPr="00FA3A7F" w:rsidRDefault="00CC1D8A" w:rsidP="003628A6">
            <w:pPr>
              <w:pStyle w:val="Tabletext"/>
              <w:jc w:val="center"/>
              <w:rPr>
                <w:sz w:val="20"/>
              </w:rPr>
            </w:pPr>
            <w:r w:rsidRPr="00FA3A7F">
              <w:rPr>
                <w:sz w:val="20"/>
              </w:rPr>
              <w:t>−</w:t>
            </w:r>
            <w:r w:rsidR="0043751A" w:rsidRPr="00FA3A7F">
              <w:rPr>
                <w:sz w:val="20"/>
              </w:rPr>
              <w:t>871</w:t>
            </w:r>
          </w:p>
        </w:tc>
        <w:tc>
          <w:tcPr>
            <w:tcW w:w="894" w:type="dxa"/>
          </w:tcPr>
          <w:p w14:paraId="0CE9958E" w14:textId="10096318" w:rsidR="0043751A" w:rsidRPr="00FA3A7F" w:rsidRDefault="00CC1D8A" w:rsidP="003628A6">
            <w:pPr>
              <w:pStyle w:val="Tabletext"/>
              <w:jc w:val="center"/>
              <w:rPr>
                <w:sz w:val="20"/>
              </w:rPr>
            </w:pPr>
            <w:r w:rsidRPr="00FA3A7F">
              <w:rPr>
                <w:sz w:val="20"/>
              </w:rPr>
              <w:t>−</w:t>
            </w:r>
            <w:r w:rsidR="0043751A" w:rsidRPr="00FA3A7F">
              <w:rPr>
                <w:sz w:val="20"/>
              </w:rPr>
              <w:t>638</w:t>
            </w:r>
          </w:p>
        </w:tc>
        <w:tc>
          <w:tcPr>
            <w:tcW w:w="894" w:type="dxa"/>
          </w:tcPr>
          <w:p w14:paraId="0CE9958F" w14:textId="3FDA2B22" w:rsidR="0043751A" w:rsidRPr="00FA3A7F" w:rsidRDefault="00CC1D8A" w:rsidP="003628A6">
            <w:pPr>
              <w:pStyle w:val="Tabletext"/>
              <w:jc w:val="center"/>
              <w:rPr>
                <w:sz w:val="20"/>
              </w:rPr>
            </w:pPr>
            <w:r w:rsidRPr="00FA3A7F">
              <w:rPr>
                <w:sz w:val="20"/>
              </w:rPr>
              <w:t>−</w:t>
            </w:r>
            <w:r w:rsidR="0043751A" w:rsidRPr="00FA3A7F">
              <w:rPr>
                <w:sz w:val="20"/>
              </w:rPr>
              <w:t>1069</w:t>
            </w:r>
          </w:p>
        </w:tc>
        <w:tc>
          <w:tcPr>
            <w:tcW w:w="894" w:type="dxa"/>
          </w:tcPr>
          <w:p w14:paraId="0CE99590" w14:textId="1353513C" w:rsidR="0043751A" w:rsidRPr="00FA3A7F" w:rsidRDefault="00281D42" w:rsidP="003628A6">
            <w:pPr>
              <w:pStyle w:val="Tabletext"/>
              <w:jc w:val="center"/>
              <w:rPr>
                <w:sz w:val="20"/>
              </w:rPr>
            </w:pPr>
            <w:r w:rsidRPr="00FA3A7F">
              <w:rPr>
                <w:sz w:val="20"/>
              </w:rPr>
              <w:t>−</w:t>
            </w:r>
            <w:r w:rsidR="0043751A" w:rsidRPr="00FA3A7F">
              <w:rPr>
                <w:sz w:val="20"/>
              </w:rPr>
              <w:t>767</w:t>
            </w:r>
          </w:p>
        </w:tc>
        <w:tc>
          <w:tcPr>
            <w:tcW w:w="691" w:type="dxa"/>
          </w:tcPr>
          <w:p w14:paraId="0CE99591" w14:textId="77777777" w:rsidR="0043751A" w:rsidRPr="00FA3A7F" w:rsidRDefault="0043751A" w:rsidP="003628A6">
            <w:pPr>
              <w:pStyle w:val="Tabletext"/>
              <w:jc w:val="center"/>
              <w:rPr>
                <w:sz w:val="20"/>
              </w:rPr>
            </w:pPr>
          </w:p>
        </w:tc>
      </w:tr>
      <w:tr w:rsidR="0043751A" w:rsidRPr="00FA3A7F" w14:paraId="0CE9959E" w14:textId="77777777" w:rsidTr="00B103BF">
        <w:trPr>
          <w:cantSplit/>
          <w:jc w:val="center"/>
        </w:trPr>
        <w:tc>
          <w:tcPr>
            <w:tcW w:w="896" w:type="dxa"/>
          </w:tcPr>
          <w:p w14:paraId="0CE99593" w14:textId="77777777" w:rsidR="0043751A" w:rsidRPr="00FA3A7F" w:rsidRDefault="0043751A" w:rsidP="003628A6">
            <w:pPr>
              <w:pStyle w:val="Tabletext"/>
              <w:jc w:val="center"/>
              <w:rPr>
                <w:sz w:val="20"/>
              </w:rPr>
            </w:pPr>
            <w:r w:rsidRPr="00FA3A7F">
              <w:rPr>
                <w:sz w:val="20"/>
              </w:rPr>
              <w:t>1569</w:t>
            </w:r>
          </w:p>
        </w:tc>
        <w:tc>
          <w:tcPr>
            <w:tcW w:w="896" w:type="dxa"/>
          </w:tcPr>
          <w:p w14:paraId="0CE99594" w14:textId="730EB0D3" w:rsidR="0043751A" w:rsidRPr="00FA3A7F" w:rsidRDefault="00CC1D8A" w:rsidP="003628A6">
            <w:pPr>
              <w:pStyle w:val="Tabletext"/>
              <w:jc w:val="center"/>
              <w:rPr>
                <w:sz w:val="20"/>
              </w:rPr>
            </w:pPr>
            <w:r w:rsidRPr="00FA3A7F">
              <w:rPr>
                <w:sz w:val="20"/>
              </w:rPr>
              <w:t>−</w:t>
            </w:r>
            <w:r w:rsidR="0043751A" w:rsidRPr="00FA3A7F">
              <w:rPr>
                <w:sz w:val="20"/>
              </w:rPr>
              <w:t>7353</w:t>
            </w:r>
          </w:p>
        </w:tc>
        <w:tc>
          <w:tcPr>
            <w:tcW w:w="896" w:type="dxa"/>
          </w:tcPr>
          <w:p w14:paraId="0CE99595" w14:textId="77777777" w:rsidR="0043751A" w:rsidRPr="00FA3A7F" w:rsidRDefault="0043751A" w:rsidP="003628A6">
            <w:pPr>
              <w:pStyle w:val="Tabletext"/>
              <w:jc w:val="center"/>
              <w:rPr>
                <w:sz w:val="20"/>
              </w:rPr>
            </w:pPr>
            <w:r w:rsidRPr="00FA3A7F">
              <w:rPr>
                <w:sz w:val="20"/>
              </w:rPr>
              <w:t>4138</w:t>
            </w:r>
          </w:p>
        </w:tc>
        <w:tc>
          <w:tcPr>
            <w:tcW w:w="895" w:type="dxa"/>
          </w:tcPr>
          <w:p w14:paraId="0CE99596" w14:textId="77777777" w:rsidR="0043751A" w:rsidRPr="00FA3A7F" w:rsidRDefault="0043751A" w:rsidP="003628A6">
            <w:pPr>
              <w:pStyle w:val="Tabletext"/>
              <w:jc w:val="center"/>
              <w:rPr>
                <w:sz w:val="20"/>
              </w:rPr>
            </w:pPr>
            <w:r w:rsidRPr="00FA3A7F">
              <w:rPr>
                <w:sz w:val="20"/>
              </w:rPr>
              <w:t>5991</w:t>
            </w:r>
          </w:p>
        </w:tc>
        <w:tc>
          <w:tcPr>
            <w:tcW w:w="895" w:type="dxa"/>
          </w:tcPr>
          <w:p w14:paraId="0CE99597" w14:textId="77777777" w:rsidR="0043751A" w:rsidRPr="00FA3A7F" w:rsidRDefault="0043751A" w:rsidP="003628A6">
            <w:pPr>
              <w:pStyle w:val="Tabletext"/>
              <w:jc w:val="center"/>
              <w:rPr>
                <w:sz w:val="20"/>
              </w:rPr>
            </w:pPr>
            <w:r w:rsidRPr="00FA3A7F">
              <w:rPr>
                <w:sz w:val="20"/>
              </w:rPr>
              <w:t>1819</w:t>
            </w:r>
          </w:p>
        </w:tc>
        <w:tc>
          <w:tcPr>
            <w:tcW w:w="894" w:type="dxa"/>
          </w:tcPr>
          <w:p w14:paraId="0CE99598" w14:textId="763AF758" w:rsidR="0043751A" w:rsidRPr="00FA3A7F" w:rsidRDefault="00CC1D8A" w:rsidP="003628A6">
            <w:pPr>
              <w:pStyle w:val="Tabletext"/>
              <w:jc w:val="center"/>
              <w:rPr>
                <w:sz w:val="20"/>
              </w:rPr>
            </w:pPr>
            <w:r w:rsidRPr="00FA3A7F">
              <w:rPr>
                <w:sz w:val="20"/>
              </w:rPr>
              <w:t>−</w:t>
            </w:r>
            <w:r w:rsidR="0043751A" w:rsidRPr="00FA3A7F">
              <w:rPr>
                <w:sz w:val="20"/>
              </w:rPr>
              <w:t>1241</w:t>
            </w:r>
          </w:p>
        </w:tc>
        <w:tc>
          <w:tcPr>
            <w:tcW w:w="894" w:type="dxa"/>
          </w:tcPr>
          <w:p w14:paraId="0CE99599" w14:textId="4DF0F8C3" w:rsidR="0043751A" w:rsidRPr="00FA3A7F" w:rsidRDefault="00CC1D8A" w:rsidP="003628A6">
            <w:pPr>
              <w:pStyle w:val="Tabletext"/>
              <w:jc w:val="center"/>
              <w:rPr>
                <w:sz w:val="20"/>
              </w:rPr>
            </w:pPr>
            <w:r w:rsidRPr="00FA3A7F">
              <w:rPr>
                <w:sz w:val="20"/>
              </w:rPr>
              <w:t>−</w:t>
            </w:r>
            <w:r w:rsidR="0043751A" w:rsidRPr="00FA3A7F">
              <w:rPr>
                <w:sz w:val="20"/>
              </w:rPr>
              <w:t>845</w:t>
            </w:r>
          </w:p>
        </w:tc>
        <w:tc>
          <w:tcPr>
            <w:tcW w:w="894" w:type="dxa"/>
          </w:tcPr>
          <w:p w14:paraId="0CE9959A" w14:textId="3CE330AA" w:rsidR="0043751A" w:rsidRPr="00FA3A7F" w:rsidRDefault="00CC1D8A" w:rsidP="003628A6">
            <w:pPr>
              <w:pStyle w:val="Tabletext"/>
              <w:jc w:val="center"/>
              <w:rPr>
                <w:sz w:val="20"/>
              </w:rPr>
            </w:pPr>
            <w:r w:rsidRPr="00FA3A7F">
              <w:rPr>
                <w:sz w:val="20"/>
              </w:rPr>
              <w:t>−</w:t>
            </w:r>
            <w:r w:rsidR="0043751A" w:rsidRPr="00FA3A7F">
              <w:rPr>
                <w:sz w:val="20"/>
              </w:rPr>
              <w:t>647</w:t>
            </w:r>
          </w:p>
        </w:tc>
        <w:tc>
          <w:tcPr>
            <w:tcW w:w="894" w:type="dxa"/>
          </w:tcPr>
          <w:p w14:paraId="0CE9959B" w14:textId="6589BFB6" w:rsidR="0043751A" w:rsidRPr="00FA3A7F" w:rsidRDefault="00CC1D8A" w:rsidP="003628A6">
            <w:pPr>
              <w:pStyle w:val="Tabletext"/>
              <w:jc w:val="center"/>
              <w:rPr>
                <w:sz w:val="20"/>
              </w:rPr>
            </w:pPr>
            <w:r w:rsidRPr="00FA3A7F">
              <w:rPr>
                <w:sz w:val="20"/>
              </w:rPr>
              <w:t>−</w:t>
            </w:r>
            <w:r w:rsidR="0043751A" w:rsidRPr="00FA3A7F">
              <w:rPr>
                <w:sz w:val="20"/>
              </w:rPr>
              <w:t>1060</w:t>
            </w:r>
          </w:p>
        </w:tc>
        <w:tc>
          <w:tcPr>
            <w:tcW w:w="894" w:type="dxa"/>
          </w:tcPr>
          <w:p w14:paraId="0CE9959C" w14:textId="49FA43A4" w:rsidR="0043751A" w:rsidRPr="00FA3A7F" w:rsidRDefault="00281D42" w:rsidP="003628A6">
            <w:pPr>
              <w:pStyle w:val="Tabletext"/>
              <w:jc w:val="center"/>
              <w:rPr>
                <w:sz w:val="20"/>
              </w:rPr>
            </w:pPr>
            <w:r w:rsidRPr="00FA3A7F">
              <w:rPr>
                <w:sz w:val="20"/>
              </w:rPr>
              <w:t>−</w:t>
            </w:r>
            <w:r w:rsidR="0043751A" w:rsidRPr="00FA3A7F">
              <w:rPr>
                <w:sz w:val="20"/>
              </w:rPr>
              <w:t>724</w:t>
            </w:r>
          </w:p>
        </w:tc>
        <w:tc>
          <w:tcPr>
            <w:tcW w:w="691" w:type="dxa"/>
          </w:tcPr>
          <w:p w14:paraId="0CE9959D" w14:textId="77777777" w:rsidR="0043751A" w:rsidRPr="00FA3A7F" w:rsidRDefault="0043751A" w:rsidP="003628A6">
            <w:pPr>
              <w:pStyle w:val="Tabletext"/>
              <w:jc w:val="center"/>
              <w:rPr>
                <w:sz w:val="20"/>
              </w:rPr>
            </w:pPr>
          </w:p>
        </w:tc>
      </w:tr>
      <w:tr w:rsidR="0043751A" w:rsidRPr="00FA3A7F" w14:paraId="0CE995AA" w14:textId="77777777" w:rsidTr="00B103BF">
        <w:trPr>
          <w:cantSplit/>
          <w:jc w:val="center"/>
        </w:trPr>
        <w:tc>
          <w:tcPr>
            <w:tcW w:w="896" w:type="dxa"/>
          </w:tcPr>
          <w:p w14:paraId="0CE9959F" w14:textId="77777777" w:rsidR="0043751A" w:rsidRPr="00FA3A7F" w:rsidRDefault="0043751A" w:rsidP="003628A6">
            <w:pPr>
              <w:pStyle w:val="Tabletext"/>
              <w:jc w:val="center"/>
              <w:rPr>
                <w:sz w:val="20"/>
              </w:rPr>
            </w:pPr>
            <w:r w:rsidRPr="00FA3A7F">
              <w:rPr>
                <w:sz w:val="20"/>
              </w:rPr>
              <w:t>1379</w:t>
            </w:r>
          </w:p>
        </w:tc>
        <w:tc>
          <w:tcPr>
            <w:tcW w:w="896" w:type="dxa"/>
          </w:tcPr>
          <w:p w14:paraId="0CE995A0" w14:textId="15529BB5" w:rsidR="0043751A" w:rsidRPr="00FA3A7F" w:rsidRDefault="00CC1D8A" w:rsidP="003628A6">
            <w:pPr>
              <w:pStyle w:val="Tabletext"/>
              <w:jc w:val="center"/>
              <w:rPr>
                <w:sz w:val="20"/>
              </w:rPr>
            </w:pPr>
            <w:r w:rsidRPr="00FA3A7F">
              <w:rPr>
                <w:sz w:val="20"/>
              </w:rPr>
              <w:t>−</w:t>
            </w:r>
            <w:r w:rsidR="0043751A" w:rsidRPr="00FA3A7F">
              <w:rPr>
                <w:sz w:val="20"/>
              </w:rPr>
              <w:t>7836</w:t>
            </w:r>
          </w:p>
        </w:tc>
        <w:tc>
          <w:tcPr>
            <w:tcW w:w="896" w:type="dxa"/>
          </w:tcPr>
          <w:p w14:paraId="0CE995A1" w14:textId="77777777" w:rsidR="0043751A" w:rsidRPr="00FA3A7F" w:rsidRDefault="0043751A" w:rsidP="003628A6">
            <w:pPr>
              <w:pStyle w:val="Tabletext"/>
              <w:jc w:val="center"/>
              <w:rPr>
                <w:sz w:val="20"/>
              </w:rPr>
            </w:pPr>
            <w:r w:rsidRPr="00FA3A7F">
              <w:rPr>
                <w:sz w:val="20"/>
              </w:rPr>
              <w:t>4517</w:t>
            </w:r>
          </w:p>
        </w:tc>
        <w:tc>
          <w:tcPr>
            <w:tcW w:w="895" w:type="dxa"/>
          </w:tcPr>
          <w:p w14:paraId="0CE995A2" w14:textId="77777777" w:rsidR="0043751A" w:rsidRPr="00FA3A7F" w:rsidRDefault="0043751A" w:rsidP="003628A6">
            <w:pPr>
              <w:pStyle w:val="Tabletext"/>
              <w:jc w:val="center"/>
              <w:rPr>
                <w:sz w:val="20"/>
              </w:rPr>
            </w:pPr>
            <w:r w:rsidRPr="00FA3A7F">
              <w:rPr>
                <w:sz w:val="20"/>
              </w:rPr>
              <w:t>5939</w:t>
            </w:r>
          </w:p>
        </w:tc>
        <w:tc>
          <w:tcPr>
            <w:tcW w:w="895" w:type="dxa"/>
          </w:tcPr>
          <w:p w14:paraId="0CE995A3" w14:textId="77777777" w:rsidR="0043751A" w:rsidRPr="00FA3A7F" w:rsidRDefault="0043751A" w:rsidP="003628A6">
            <w:pPr>
              <w:pStyle w:val="Tabletext"/>
              <w:jc w:val="center"/>
              <w:rPr>
                <w:sz w:val="20"/>
              </w:rPr>
            </w:pPr>
            <w:r w:rsidRPr="00FA3A7F">
              <w:rPr>
                <w:sz w:val="20"/>
              </w:rPr>
              <w:t>1612</w:t>
            </w:r>
          </w:p>
        </w:tc>
        <w:tc>
          <w:tcPr>
            <w:tcW w:w="894" w:type="dxa"/>
          </w:tcPr>
          <w:p w14:paraId="0CE995A4" w14:textId="7C9A3D04" w:rsidR="0043751A" w:rsidRPr="00FA3A7F" w:rsidRDefault="00CC1D8A" w:rsidP="003628A6">
            <w:pPr>
              <w:pStyle w:val="Tabletext"/>
              <w:jc w:val="center"/>
              <w:rPr>
                <w:sz w:val="20"/>
              </w:rPr>
            </w:pPr>
            <w:r w:rsidRPr="00FA3A7F">
              <w:rPr>
                <w:sz w:val="20"/>
              </w:rPr>
              <w:t>−</w:t>
            </w:r>
            <w:r w:rsidR="0043751A" w:rsidRPr="00FA3A7F">
              <w:rPr>
                <w:sz w:val="20"/>
              </w:rPr>
              <w:t>1276</w:t>
            </w:r>
          </w:p>
        </w:tc>
        <w:tc>
          <w:tcPr>
            <w:tcW w:w="894" w:type="dxa"/>
          </w:tcPr>
          <w:p w14:paraId="0CE995A5" w14:textId="599FA44C" w:rsidR="0043751A" w:rsidRPr="00FA3A7F" w:rsidRDefault="00CC1D8A" w:rsidP="003628A6">
            <w:pPr>
              <w:pStyle w:val="Tabletext"/>
              <w:jc w:val="center"/>
              <w:rPr>
                <w:sz w:val="20"/>
              </w:rPr>
            </w:pPr>
            <w:r w:rsidRPr="00FA3A7F">
              <w:rPr>
                <w:sz w:val="20"/>
              </w:rPr>
              <w:t>−</w:t>
            </w:r>
            <w:r w:rsidR="0043751A" w:rsidRPr="00FA3A7F">
              <w:rPr>
                <w:sz w:val="20"/>
              </w:rPr>
              <w:t>828</w:t>
            </w:r>
          </w:p>
        </w:tc>
        <w:tc>
          <w:tcPr>
            <w:tcW w:w="894" w:type="dxa"/>
          </w:tcPr>
          <w:p w14:paraId="0CE995A6" w14:textId="0212CC2C" w:rsidR="0043751A" w:rsidRPr="00FA3A7F" w:rsidRDefault="00CC1D8A" w:rsidP="003628A6">
            <w:pPr>
              <w:pStyle w:val="Tabletext"/>
              <w:jc w:val="center"/>
              <w:rPr>
                <w:sz w:val="20"/>
              </w:rPr>
            </w:pPr>
            <w:r w:rsidRPr="00FA3A7F">
              <w:rPr>
                <w:sz w:val="20"/>
              </w:rPr>
              <w:t>−</w:t>
            </w:r>
            <w:r w:rsidR="0043751A" w:rsidRPr="00FA3A7F">
              <w:rPr>
                <w:sz w:val="20"/>
              </w:rPr>
              <w:t>664</w:t>
            </w:r>
          </w:p>
        </w:tc>
        <w:tc>
          <w:tcPr>
            <w:tcW w:w="894" w:type="dxa"/>
          </w:tcPr>
          <w:p w14:paraId="0CE995A7" w14:textId="5A017D3E" w:rsidR="0043751A" w:rsidRPr="00FA3A7F" w:rsidRDefault="00CC1D8A" w:rsidP="003628A6">
            <w:pPr>
              <w:pStyle w:val="Tabletext"/>
              <w:jc w:val="center"/>
              <w:rPr>
                <w:sz w:val="20"/>
              </w:rPr>
            </w:pPr>
            <w:r w:rsidRPr="00FA3A7F">
              <w:rPr>
                <w:sz w:val="20"/>
              </w:rPr>
              <w:t>−</w:t>
            </w:r>
            <w:r w:rsidR="0043751A" w:rsidRPr="00FA3A7F">
              <w:rPr>
                <w:sz w:val="20"/>
              </w:rPr>
              <w:t>1060</w:t>
            </w:r>
          </w:p>
        </w:tc>
        <w:tc>
          <w:tcPr>
            <w:tcW w:w="894" w:type="dxa"/>
          </w:tcPr>
          <w:p w14:paraId="0CE995A8" w14:textId="5EA7AE36" w:rsidR="0043751A" w:rsidRPr="00FA3A7F" w:rsidRDefault="00281D42" w:rsidP="003628A6">
            <w:pPr>
              <w:pStyle w:val="Tabletext"/>
              <w:jc w:val="center"/>
              <w:rPr>
                <w:sz w:val="20"/>
              </w:rPr>
            </w:pPr>
            <w:r w:rsidRPr="00FA3A7F">
              <w:rPr>
                <w:sz w:val="20"/>
              </w:rPr>
              <w:t>−</w:t>
            </w:r>
            <w:r w:rsidR="0043751A" w:rsidRPr="00FA3A7F">
              <w:rPr>
                <w:sz w:val="20"/>
              </w:rPr>
              <w:t>672</w:t>
            </w:r>
          </w:p>
        </w:tc>
        <w:tc>
          <w:tcPr>
            <w:tcW w:w="691" w:type="dxa"/>
          </w:tcPr>
          <w:p w14:paraId="0CE995A9" w14:textId="77777777" w:rsidR="0043751A" w:rsidRPr="00FA3A7F" w:rsidRDefault="0043751A" w:rsidP="003628A6">
            <w:pPr>
              <w:pStyle w:val="Tabletext"/>
              <w:jc w:val="center"/>
              <w:rPr>
                <w:sz w:val="20"/>
              </w:rPr>
            </w:pPr>
          </w:p>
        </w:tc>
      </w:tr>
    </w:tbl>
    <w:p w14:paraId="0CE995AB" w14:textId="77777777" w:rsidR="0043751A" w:rsidRPr="00FA3A7F" w:rsidRDefault="0043751A" w:rsidP="0043751A">
      <w:pPr>
        <w:pStyle w:val="enumlev1"/>
      </w:pPr>
      <w:r w:rsidRPr="00FA3A7F">
        <w:tab/>
        <w:t>In order to achieve the required length of 72.69 ms, the values are to be repeated 14 times.</w:t>
      </w:r>
    </w:p>
    <w:p w14:paraId="0CE995AC" w14:textId="77777777" w:rsidR="0043751A" w:rsidRPr="00FA3A7F" w:rsidRDefault="0043751A" w:rsidP="00B103BF">
      <w:pPr>
        <w:pStyle w:val="enumlev1"/>
      </w:pPr>
      <w:r w:rsidRPr="00FA3A7F">
        <w:t>2)</w:t>
      </w:r>
      <w:r w:rsidRPr="00FA3A7F">
        <w:tab/>
      </w:r>
      <w:r w:rsidRPr="00FA3A7F">
        <w:rPr>
          <w:iCs/>
        </w:rPr>
        <w:t>Random noise</w:t>
      </w:r>
      <w:r w:rsidRPr="00FA3A7F">
        <w:t>:</w:t>
      </w:r>
    </w:p>
    <w:p w14:paraId="0CE995AD" w14:textId="209B6AF2" w:rsidR="0043751A" w:rsidRPr="00FA3A7F" w:rsidRDefault="0043751A">
      <w:pPr>
        <w:pStyle w:val="enumlev1"/>
      </w:pPr>
      <w:r w:rsidRPr="00FA3A7F">
        <w:tab/>
        <w:t>The random noise is chosen as a white Gaussian noise</w:t>
      </w:r>
      <w:r w:rsidR="005E7DB3" w:rsidRPr="00FA3A7F">
        <w:t>,</w:t>
      </w:r>
      <w:r w:rsidRPr="00FA3A7F">
        <w:t xml:space="preserve"> </w:t>
      </w:r>
      <w:r w:rsidR="00423D96" w:rsidRPr="00FA3A7F">
        <w:t>band</w:t>
      </w:r>
      <w:r w:rsidR="005E7DB3" w:rsidRPr="00FA3A7F">
        <w:t xml:space="preserve"> </w:t>
      </w:r>
      <w:r w:rsidR="00423D96" w:rsidRPr="00FA3A7F">
        <w:t>limit</w:t>
      </w:r>
      <w:r w:rsidRPr="00FA3A7F">
        <w:t xml:space="preserve">ed at 20 kHz. The crest factor of the signal is 12 </w:t>
      </w:r>
      <w:r w:rsidRPr="00FA3A7F">
        <w:sym w:font="Symbol" w:char="F0B1"/>
      </w:r>
      <w:r w:rsidRPr="00FA3A7F">
        <w:t xml:space="preserve"> 1 dB. The RMS value of the </w:t>
      </w:r>
      <w:r w:rsidR="00423D96" w:rsidRPr="00FA3A7F">
        <w:t>band-limit</w:t>
      </w:r>
      <w:r w:rsidRPr="00FA3A7F">
        <w:t>ed random noise is chosen to be the same as the one for the voiced signal.</w:t>
      </w:r>
    </w:p>
    <w:p w14:paraId="0CE995AE" w14:textId="77777777" w:rsidR="0043751A" w:rsidRPr="00FA3A7F" w:rsidRDefault="0043751A" w:rsidP="0043751A">
      <w:pPr>
        <w:pStyle w:val="enumlev1"/>
        <w:rPr>
          <w:spacing w:val="-2"/>
        </w:rPr>
      </w:pPr>
      <w:r w:rsidRPr="00FA3A7F">
        <w:tab/>
      </w:r>
      <w:r w:rsidRPr="00FA3A7F">
        <w:rPr>
          <w:spacing w:val="-2"/>
        </w:rPr>
        <w:t xml:space="preserve">In order to </w:t>
      </w:r>
      <w:r w:rsidR="00423D96" w:rsidRPr="00FA3A7F">
        <w:rPr>
          <w:spacing w:val="-2"/>
        </w:rPr>
        <w:t>band-limit</w:t>
      </w:r>
      <w:r w:rsidRPr="00FA3A7F">
        <w:rPr>
          <w:spacing w:val="-2"/>
        </w:rPr>
        <w:t xml:space="preserve"> the random noise between 200 Hz and 3.6 kHz, the filter function shown in Figure 7-11 is used. This ensures the same RMS value for the </w:t>
      </w:r>
      <w:r w:rsidR="00423D96" w:rsidRPr="00FA3A7F">
        <w:rPr>
          <w:spacing w:val="-2"/>
        </w:rPr>
        <w:t>band-limit</w:t>
      </w:r>
      <w:r w:rsidRPr="00FA3A7F">
        <w:rPr>
          <w:spacing w:val="-2"/>
        </w:rPr>
        <w:t>ed random noise.</w:t>
      </w:r>
    </w:p>
    <w:p w14:paraId="0CE995AF" w14:textId="77777777" w:rsidR="0043751A" w:rsidRPr="00FA3A7F" w:rsidRDefault="0043751A" w:rsidP="0043751A">
      <w:pPr>
        <w:pStyle w:val="enumlev1"/>
      </w:pPr>
      <w:r w:rsidRPr="00FA3A7F">
        <w:tab/>
        <w:t>See Figures 7-12 to 7-15.</w:t>
      </w:r>
    </w:p>
    <w:p w14:paraId="0CE995B0" w14:textId="62753516" w:rsidR="0043751A" w:rsidRPr="00FA3A7F" w:rsidRDefault="00C16372" w:rsidP="0043751A">
      <w:pPr>
        <w:pStyle w:val="Figure"/>
      </w:pPr>
      <w:r w:rsidRPr="00FA3A7F">
        <w:object w:dxaOrig="7964" w:dyaOrig="4882" w14:anchorId="0CE99A5B">
          <v:shape id="_x0000_i1043" type="#_x0000_t75" style="width:412.2pt;height:250.8pt" o:ole="" o:allowoverlap="f">
            <v:imagedata r:id="rId77" o:title=""/>
          </v:shape>
          <o:OLEObject Type="Embed" ProgID="Designer.Drawing.7" ShapeID="_x0000_i1043" DrawAspect="Content" ObjectID="_1595480624" r:id="rId78"/>
        </w:object>
      </w:r>
    </w:p>
    <w:p w14:paraId="0CE995B1" w14:textId="05628BFA" w:rsidR="0043751A" w:rsidRPr="00FA3A7F" w:rsidRDefault="0043751A">
      <w:pPr>
        <w:pStyle w:val="FigureNoTitle"/>
      </w:pPr>
      <w:r w:rsidRPr="00FA3A7F">
        <w:t>Figure 7-12 – Power density spectrum of the narrow-band CS</w:t>
      </w:r>
      <w:r w:rsidR="005E7DB3" w:rsidRPr="00FA3A7F">
        <w:t xml:space="preserve"> </w:t>
      </w:r>
      <w:r w:rsidRPr="00FA3A7F">
        <w:t>signal</w:t>
      </w:r>
      <w:r w:rsidRPr="00FA3A7F">
        <w:br/>
        <w:t>(s</w:t>
      </w:r>
      <w:r w:rsidR="00423D96" w:rsidRPr="00FA3A7F">
        <w:t>ingle-talk</w:t>
      </w:r>
      <w:r w:rsidRPr="00FA3A7F">
        <w:t xml:space="preserve"> signal, analysis window: Hanning)</w:t>
      </w:r>
    </w:p>
    <w:p w14:paraId="0CE995B2" w14:textId="77777777" w:rsidR="0043751A" w:rsidRPr="00FA3A7F" w:rsidRDefault="0043751A" w:rsidP="0043751A">
      <w:pPr>
        <w:pStyle w:val="Figure"/>
      </w:pPr>
      <w:r w:rsidRPr="00FA3A7F">
        <w:object w:dxaOrig="8122" w:dyaOrig="4806" w14:anchorId="0CE99A5C">
          <v:shape id="_x0000_i1044" type="#_x0000_t75" style="width:403.2pt;height:237.6pt" o:ole="" o:allowoverlap="f">
            <v:imagedata r:id="rId79" o:title=""/>
          </v:shape>
          <o:OLEObject Type="Embed" ProgID="Designer.Drawing.7" ShapeID="_x0000_i1044" DrawAspect="Content" ObjectID="_1595480625" r:id="rId80"/>
        </w:object>
      </w:r>
    </w:p>
    <w:p w14:paraId="0CE995B3" w14:textId="77777777" w:rsidR="0043751A" w:rsidRPr="00FA3A7F" w:rsidRDefault="0043751A" w:rsidP="0043751A">
      <w:pPr>
        <w:pStyle w:val="FigureNoTitle"/>
      </w:pPr>
      <w:r w:rsidRPr="00FA3A7F">
        <w:t>Figure 7-13 – Power density spectrum of the narrow-band voiced signal</w:t>
      </w:r>
      <w:r w:rsidRPr="00FA3A7F">
        <w:br/>
        <w:t>(s</w:t>
      </w:r>
      <w:r w:rsidR="00423D96" w:rsidRPr="00FA3A7F">
        <w:t>ingle-talk</w:t>
      </w:r>
      <w:r w:rsidRPr="00FA3A7F">
        <w:t xml:space="preserve"> signal, analysis window: Hanning)</w:t>
      </w:r>
    </w:p>
    <w:p w14:paraId="0CE995B4" w14:textId="77777777" w:rsidR="0043751A" w:rsidRPr="00FA3A7F" w:rsidRDefault="0043751A" w:rsidP="0043751A">
      <w:pPr>
        <w:pStyle w:val="Figure"/>
      </w:pPr>
      <w:r w:rsidRPr="00FA3A7F">
        <w:object w:dxaOrig="8271" w:dyaOrig="4945" w14:anchorId="0CE99A5D">
          <v:shape id="_x0000_i1045" type="#_x0000_t75" style="width:409.2pt;height:252pt" o:ole="" o:allowoverlap="f">
            <v:imagedata r:id="rId81" o:title=""/>
          </v:shape>
          <o:OLEObject Type="Embed" ProgID="Designer.Drawing.7" ShapeID="_x0000_i1045" DrawAspect="Content" ObjectID="_1595480626" r:id="rId82"/>
        </w:object>
      </w:r>
    </w:p>
    <w:p w14:paraId="0CE995B5" w14:textId="30A0A2EE" w:rsidR="0043751A" w:rsidRPr="00FA3A7F" w:rsidRDefault="0043751A">
      <w:pPr>
        <w:pStyle w:val="FigureNoTitle"/>
      </w:pPr>
      <w:r w:rsidRPr="00FA3A7F">
        <w:t>Figure 7-14 – Power density spectrum of the narrow-band d</w:t>
      </w:r>
      <w:r w:rsidR="00423D96" w:rsidRPr="00FA3A7F">
        <w:t>ouble-talk</w:t>
      </w:r>
      <w:r w:rsidRPr="00FA3A7F">
        <w:t xml:space="preserve"> CS</w:t>
      </w:r>
      <w:r w:rsidR="001660DD" w:rsidRPr="00FA3A7F">
        <w:t>S</w:t>
      </w:r>
      <w:r w:rsidRPr="00FA3A7F">
        <w:t xml:space="preserve"> </w:t>
      </w:r>
      <w:r w:rsidRPr="00FA3A7F">
        <w:br/>
        <w:t>(analysis window: Hanning)</w:t>
      </w:r>
    </w:p>
    <w:p w14:paraId="0CE995B6" w14:textId="3B068187" w:rsidR="0043751A" w:rsidRPr="00FA3A7F" w:rsidRDefault="00AA61BE" w:rsidP="0043751A">
      <w:pPr>
        <w:pStyle w:val="Figure"/>
      </w:pPr>
      <w:r w:rsidRPr="00FA3A7F">
        <w:object w:dxaOrig="8046" w:dyaOrig="4791" w14:anchorId="0CE99A5E">
          <v:shape id="_x0000_i1046" type="#_x0000_t75" style="width:380.4pt;height:226.2pt" o:ole="" o:allowoverlap="f">
            <v:imagedata r:id="rId83" o:title=""/>
          </v:shape>
          <o:OLEObject Type="Embed" ProgID="Designer.Drawing.7" ShapeID="_x0000_i1046" DrawAspect="Content" ObjectID="_1595480627" r:id="rId84"/>
        </w:object>
      </w:r>
    </w:p>
    <w:p w14:paraId="0CE995B7" w14:textId="77777777" w:rsidR="0043751A" w:rsidRPr="00FA3A7F" w:rsidRDefault="0043751A">
      <w:pPr>
        <w:pStyle w:val="FigureNoTitle"/>
      </w:pPr>
      <w:r w:rsidRPr="00FA3A7F">
        <w:t>Figure 7-15 – Power density spectrum of the narrow-band</w:t>
      </w:r>
      <w:r w:rsidR="005C2CE9" w:rsidRPr="00FA3A7F">
        <w:t xml:space="preserve"> </w:t>
      </w:r>
      <w:r w:rsidRPr="00FA3A7F">
        <w:t>d</w:t>
      </w:r>
      <w:r w:rsidR="00423D96" w:rsidRPr="00FA3A7F">
        <w:t>ouble-talk</w:t>
      </w:r>
      <w:r w:rsidRPr="00FA3A7F">
        <w:t xml:space="preserve"> voiced </w:t>
      </w:r>
      <w:r w:rsidR="005C2CE9" w:rsidRPr="00FA3A7F">
        <w:t>signal</w:t>
      </w:r>
      <w:r w:rsidR="005C2CE9" w:rsidRPr="00FA3A7F">
        <w:br/>
      </w:r>
      <w:r w:rsidRPr="00FA3A7F">
        <w:t>(analysis window: Hanning)</w:t>
      </w:r>
    </w:p>
    <w:p w14:paraId="0CE995B8" w14:textId="4F496CD7" w:rsidR="0043751A" w:rsidRPr="00FA3A7F" w:rsidRDefault="0043751A" w:rsidP="00AA61BE">
      <w:pPr>
        <w:pStyle w:val="Note"/>
      </w:pPr>
      <w:r w:rsidRPr="00FA3A7F">
        <w:t>NOTE 2 – By appropriate up- or down-sampling, other sampling rates for the described sequence can be achieved. The interpolation filter used for up- and down-sampling should be close to an ideal rectangular filter. The stopband attenuation should be &gt;60 dB, the passband ripple &lt;</w:t>
      </w:r>
      <w:r w:rsidRPr="00FA3A7F">
        <w:sym w:font="Symbol" w:char="F0B1"/>
      </w:r>
      <w:r w:rsidRPr="00FA3A7F">
        <w:t>0.2 dB.</w:t>
      </w:r>
    </w:p>
    <w:p w14:paraId="0CE995B9" w14:textId="77777777" w:rsidR="0043751A" w:rsidRPr="00FA3A7F" w:rsidRDefault="0043751A" w:rsidP="0043751A">
      <w:pPr>
        <w:pStyle w:val="Heading5"/>
      </w:pPr>
      <w:r w:rsidRPr="00FA3A7F">
        <w:t>7.2.1.6.2</w:t>
      </w:r>
      <w:r w:rsidRPr="00FA3A7F">
        <w:tab/>
        <w:t>Application</w:t>
      </w:r>
    </w:p>
    <w:p w14:paraId="0CE995BA" w14:textId="1BA9838B" w:rsidR="0043751A" w:rsidRPr="00FA3A7F" w:rsidRDefault="0043751A">
      <w:r w:rsidRPr="00FA3A7F">
        <w:t xml:space="preserve">The application of the narrow-band </w:t>
      </w:r>
      <w:r w:rsidR="006D04F4" w:rsidRPr="00FA3A7F">
        <w:t>CSS</w:t>
      </w:r>
      <w:r w:rsidRPr="00FA3A7F">
        <w:t xml:space="preserve">s for single talk as well as for double talk is for all measurements where narrow-band systems need to be measured </w:t>
      </w:r>
      <w:r w:rsidR="007A20EC" w:rsidRPr="00FA3A7F">
        <w:t>in</w:t>
      </w:r>
      <w:r w:rsidRPr="00FA3A7F">
        <w:t xml:space="preserve"> non-linear and time variant </w:t>
      </w:r>
      <w:r w:rsidR="007A20EC" w:rsidRPr="00FA3A7F">
        <w:t xml:space="preserve">operation </w:t>
      </w:r>
      <w:r w:rsidRPr="00FA3A7F">
        <w:t>and requiring the typical long-term power density spectrum of speech. The typical application is the measurement of speech echo cancellers in the network. For all one-directional measurements, the narrow-band CS</w:t>
      </w:r>
      <w:r w:rsidR="001660DD" w:rsidRPr="00FA3A7F">
        <w:t>S</w:t>
      </w:r>
      <w:r w:rsidRPr="00FA3A7F">
        <w:t xml:space="preserve"> for s</w:t>
      </w:r>
      <w:r w:rsidR="00423D96" w:rsidRPr="00FA3A7F">
        <w:t>ingle-talk</w:t>
      </w:r>
      <w:r w:rsidRPr="00FA3A7F">
        <w:t xml:space="preserve"> measurements shall be used. In </w:t>
      </w:r>
      <w:r w:rsidR="007A20EC" w:rsidRPr="00FA3A7F">
        <w:t xml:space="preserve">the </w:t>
      </w:r>
      <w:r w:rsidRPr="00FA3A7F">
        <w:t>case of measurements in d</w:t>
      </w:r>
      <w:r w:rsidR="00423D96" w:rsidRPr="00FA3A7F">
        <w:t>ouble-talk</w:t>
      </w:r>
      <w:r w:rsidRPr="00FA3A7F">
        <w:t xml:space="preserve"> conditions, the d</w:t>
      </w:r>
      <w:r w:rsidR="00423D96" w:rsidRPr="00FA3A7F">
        <w:t>ouble-talk</w:t>
      </w:r>
      <w:r w:rsidRPr="00FA3A7F">
        <w:t xml:space="preserve"> signal shall be used in the d</w:t>
      </w:r>
      <w:r w:rsidR="00423D96" w:rsidRPr="00FA3A7F">
        <w:t>ouble-talk</w:t>
      </w:r>
      <w:r w:rsidRPr="00FA3A7F">
        <w:t xml:space="preserve"> direction, whereas the s</w:t>
      </w:r>
      <w:r w:rsidR="00423D96" w:rsidRPr="00FA3A7F">
        <w:t>ingle-talk</w:t>
      </w:r>
      <w:r w:rsidRPr="00FA3A7F">
        <w:t xml:space="preserve"> signal is fed in the far-end direction.</w:t>
      </w:r>
    </w:p>
    <w:p w14:paraId="0CE995BB" w14:textId="77777777" w:rsidR="0043751A" w:rsidRPr="00FA3A7F" w:rsidRDefault="0043751A" w:rsidP="0043751A">
      <w:pPr>
        <w:pStyle w:val="Heading3"/>
      </w:pPr>
      <w:bookmarkStart w:id="246" w:name="_Toc372600753"/>
      <w:bookmarkStart w:id="247" w:name="_Toc379279930"/>
      <w:bookmarkStart w:id="248" w:name="_Toc506960431"/>
      <w:bookmarkStart w:id="249" w:name="_Toc512916796"/>
      <w:bookmarkStart w:id="250" w:name="_Toc517161745"/>
      <w:bookmarkStart w:id="251" w:name="_Toc182630659"/>
      <w:bookmarkStart w:id="252" w:name="_Toc315265520"/>
      <w:bookmarkStart w:id="253" w:name="_Toc315265853"/>
      <w:r w:rsidRPr="00FA3A7F">
        <w:t>7.2.2</w:t>
      </w:r>
      <w:r w:rsidRPr="00FA3A7F">
        <w:tab/>
        <w:t>Speech-like modulated noise</w:t>
      </w:r>
      <w:bookmarkEnd w:id="246"/>
      <w:bookmarkEnd w:id="247"/>
      <w:bookmarkEnd w:id="248"/>
      <w:bookmarkEnd w:id="249"/>
      <w:bookmarkEnd w:id="250"/>
      <w:bookmarkEnd w:id="251"/>
      <w:bookmarkEnd w:id="252"/>
      <w:bookmarkEnd w:id="253"/>
    </w:p>
    <w:p w14:paraId="0CE995BC" w14:textId="77777777" w:rsidR="0043751A" w:rsidRPr="00FA3A7F" w:rsidRDefault="0043751A" w:rsidP="0043751A">
      <w:pPr>
        <w:pStyle w:val="Heading4"/>
      </w:pPr>
      <w:bookmarkStart w:id="254" w:name="_Toc182630660"/>
      <w:r w:rsidRPr="00FA3A7F">
        <w:t>7.2.2.1</w:t>
      </w:r>
      <w:r w:rsidRPr="00FA3A7F">
        <w:tab/>
        <w:t>Description</w:t>
      </w:r>
      <w:bookmarkEnd w:id="254"/>
    </w:p>
    <w:p w14:paraId="0CE995BD" w14:textId="145F3A61" w:rsidR="0043751A" w:rsidRPr="00FA3A7F" w:rsidRDefault="0043751A">
      <w:r w:rsidRPr="00FA3A7F">
        <w:t xml:space="preserve">As pointed out in clause 7.1.3, the MTF can be used to measure the speech intelligibility of a system. By modulating octave band filtered noise, the MTF </w:t>
      </w:r>
      <w:r w:rsidR="007A20EC" w:rsidRPr="00FA3A7F">
        <w:t xml:space="preserve">can be obtained </w:t>
      </w:r>
      <w:r w:rsidRPr="00FA3A7F">
        <w:t>in different octave bands. With correct weighting of the modulation indices in each octave band and over different modulation frequencies, a speech transmission index (0</w:t>
      </w:r>
      <w:r w:rsidR="007A20EC" w:rsidRPr="00FA3A7F">
        <w:t> </w:t>
      </w:r>
      <w:r w:rsidRPr="00FA3A7F">
        <w:sym w:font="Symbol" w:char="F0A3"/>
      </w:r>
      <w:r w:rsidRPr="00FA3A7F">
        <w:t xml:space="preserve"> STI</w:t>
      </w:r>
      <w:r w:rsidR="007A20EC" w:rsidRPr="00FA3A7F">
        <w:t> </w:t>
      </w:r>
      <w:r w:rsidRPr="00FA3A7F">
        <w:sym w:font="Symbol" w:char="F0A3"/>
      </w:r>
      <w:r w:rsidRPr="00FA3A7F">
        <w:t xml:space="preserve"> 1) that has </w:t>
      </w:r>
      <w:r w:rsidR="00F30199" w:rsidRPr="00FA3A7F">
        <w:t xml:space="preserve">a </w:t>
      </w:r>
      <w:r w:rsidRPr="00FA3A7F">
        <w:t xml:space="preserve">high correlation to the speech intelligibility of a system can be obtained. The STI can be measured using a signal composed of a number of simultaneously modulated noise bands. The long-term power density spectrum is chosen </w:t>
      </w:r>
      <w:r w:rsidR="00F30199" w:rsidRPr="00FA3A7F">
        <w:t xml:space="preserve">to be </w:t>
      </w:r>
      <w:r w:rsidRPr="00FA3A7F">
        <w:t>equal to the power density spectrum of speech. Using the right modulation, a signal is created that reflects the temporal characteristics of running speech. The STI has proven to be a good predictor of speech intelligibility for a wide range of distortions.</w:t>
      </w:r>
    </w:p>
    <w:p w14:paraId="0CE995BE" w14:textId="77777777" w:rsidR="0043751A" w:rsidRPr="00FA3A7F" w:rsidRDefault="0043751A" w:rsidP="0043751A">
      <w:pPr>
        <w:pStyle w:val="Heading4"/>
      </w:pPr>
      <w:bookmarkStart w:id="255" w:name="_Toc182630661"/>
      <w:r w:rsidRPr="00FA3A7F">
        <w:t>7.2.2.2</w:t>
      </w:r>
      <w:r w:rsidRPr="00FA3A7F">
        <w:tab/>
        <w:t>Application</w:t>
      </w:r>
      <w:bookmarkEnd w:id="255"/>
    </w:p>
    <w:p w14:paraId="0CE995BF" w14:textId="77777777" w:rsidR="0043751A" w:rsidRPr="00FA3A7F" w:rsidRDefault="0043751A" w:rsidP="00AA61BE">
      <w:pPr>
        <w:spacing w:before="100"/>
      </w:pPr>
      <w:r w:rsidRPr="00FA3A7F">
        <w:t>The STI can be used to measure intelligibility of speech that is corrupted by the following distortions:</w:t>
      </w:r>
    </w:p>
    <w:p w14:paraId="0CE995C0" w14:textId="77777777" w:rsidR="0043751A" w:rsidRPr="00FA3A7F" w:rsidRDefault="0043751A" w:rsidP="00AA61BE">
      <w:pPr>
        <w:pStyle w:val="enumlev1"/>
        <w:spacing w:before="40"/>
      </w:pPr>
      <w:r w:rsidRPr="00FA3A7F">
        <w:t>–</w:t>
      </w:r>
      <w:r w:rsidRPr="00FA3A7F">
        <w:tab/>
        <w:t>noise;</w:t>
      </w:r>
    </w:p>
    <w:p w14:paraId="0CE995C1" w14:textId="77777777" w:rsidR="0043751A" w:rsidRPr="00FA3A7F" w:rsidRDefault="0043751A" w:rsidP="00AA61BE">
      <w:pPr>
        <w:pStyle w:val="enumlev1"/>
        <w:spacing w:before="40"/>
      </w:pPr>
      <w:r w:rsidRPr="00FA3A7F">
        <w:t>–</w:t>
      </w:r>
      <w:r w:rsidRPr="00FA3A7F">
        <w:tab/>
        <w:t>bandpass filtering;</w:t>
      </w:r>
    </w:p>
    <w:p w14:paraId="0CE995C2" w14:textId="77777777" w:rsidR="0043751A" w:rsidRPr="00FA3A7F" w:rsidRDefault="0043751A" w:rsidP="00AA61BE">
      <w:pPr>
        <w:pStyle w:val="enumlev1"/>
        <w:spacing w:before="40"/>
      </w:pPr>
      <w:r w:rsidRPr="00FA3A7F">
        <w:t>–</w:t>
      </w:r>
      <w:r w:rsidRPr="00FA3A7F">
        <w:tab/>
        <w:t>peak clipping and, more generally, a broad class of non-linear distortions;</w:t>
      </w:r>
    </w:p>
    <w:p w14:paraId="0CE995C3" w14:textId="77777777" w:rsidR="0043751A" w:rsidRPr="00FA3A7F" w:rsidRDefault="0043751A" w:rsidP="00AA61BE">
      <w:pPr>
        <w:pStyle w:val="enumlev1"/>
        <w:spacing w:before="40"/>
      </w:pPr>
      <w:r w:rsidRPr="00FA3A7F">
        <w:t>–</w:t>
      </w:r>
      <w:r w:rsidRPr="00FA3A7F">
        <w:tab/>
        <w:t>automatic gain control;</w:t>
      </w:r>
    </w:p>
    <w:p w14:paraId="0CE995C4" w14:textId="77777777" w:rsidR="0043751A" w:rsidRPr="00FA3A7F" w:rsidRDefault="0043751A" w:rsidP="00AA61BE">
      <w:pPr>
        <w:pStyle w:val="enumlev1"/>
        <w:spacing w:before="40"/>
      </w:pPr>
      <w:r w:rsidRPr="00FA3A7F">
        <w:lastRenderedPageBreak/>
        <w:t>–</w:t>
      </w:r>
      <w:r w:rsidRPr="00FA3A7F">
        <w:tab/>
        <w:t>reverberation.</w:t>
      </w:r>
    </w:p>
    <w:p w14:paraId="0CE995C5" w14:textId="77777777" w:rsidR="0043751A" w:rsidRPr="00FA3A7F" w:rsidRDefault="0043751A" w:rsidP="0043751A">
      <w:pPr>
        <w:pStyle w:val="Heading3"/>
      </w:pPr>
      <w:bookmarkStart w:id="256" w:name="_Toc372600754"/>
      <w:bookmarkStart w:id="257" w:name="_Toc379279931"/>
      <w:bookmarkStart w:id="258" w:name="_Toc506960432"/>
      <w:bookmarkStart w:id="259" w:name="_Toc512916797"/>
      <w:bookmarkStart w:id="260" w:name="_Toc517161746"/>
      <w:bookmarkStart w:id="261" w:name="_Toc182630662"/>
      <w:bookmarkStart w:id="262" w:name="_Toc315265521"/>
      <w:bookmarkStart w:id="263" w:name="_Toc315265854"/>
      <w:r w:rsidRPr="00FA3A7F">
        <w:t>7.2.3</w:t>
      </w:r>
      <w:r w:rsidRPr="00FA3A7F">
        <w:tab/>
        <w:t>Composed signals in frequency (probe tone technology)</w:t>
      </w:r>
      <w:bookmarkEnd w:id="256"/>
      <w:bookmarkEnd w:id="257"/>
      <w:bookmarkEnd w:id="258"/>
      <w:bookmarkEnd w:id="259"/>
      <w:bookmarkEnd w:id="260"/>
      <w:bookmarkEnd w:id="261"/>
      <w:bookmarkEnd w:id="262"/>
      <w:bookmarkEnd w:id="263"/>
    </w:p>
    <w:p w14:paraId="0CE995C6" w14:textId="77777777" w:rsidR="0043751A" w:rsidRPr="00FA3A7F" w:rsidRDefault="0043751A" w:rsidP="0043751A">
      <w:pPr>
        <w:pStyle w:val="Heading4"/>
      </w:pPr>
      <w:bookmarkStart w:id="264" w:name="_Toc182630663"/>
      <w:r w:rsidRPr="00FA3A7F">
        <w:t>7.2.3.1</w:t>
      </w:r>
      <w:r w:rsidRPr="00FA3A7F">
        <w:tab/>
        <w:t>Description</w:t>
      </w:r>
      <w:bookmarkEnd w:id="264"/>
    </w:p>
    <w:p w14:paraId="0CE995C7" w14:textId="77777777" w:rsidR="0043751A" w:rsidRPr="00FA3A7F" w:rsidRDefault="0043751A" w:rsidP="0043751A">
      <w:r w:rsidRPr="00FA3A7F">
        <w:t>In order to determine the transmission characteristics of dynamically varying telephone systems, it may be necessary to apply a proper (speech-like) conditioning signal simultaneously with a suitable analytical test signal. Therefore, it is essential that:</w:t>
      </w:r>
    </w:p>
    <w:p w14:paraId="0CE995C8" w14:textId="77777777" w:rsidR="0043751A" w:rsidRPr="00FA3A7F" w:rsidRDefault="0043751A" w:rsidP="0043751A">
      <w:pPr>
        <w:pStyle w:val="enumlev1"/>
      </w:pPr>
      <w:r w:rsidRPr="00FA3A7F">
        <w:t>–</w:t>
      </w:r>
      <w:r w:rsidRPr="00FA3A7F">
        <w:tab/>
        <w:t>The analytical signal is applied at a level at which its influence on the dynamic behaviour of the telephone under test is insignificant. This requirement may imply a need for lengthy averaging in order to obtain sufficient measurement accuracy. For dynamically changing systems, this leads to a kind of "average" transfer characteristic which does not take into account short-time effects.</w:t>
      </w:r>
    </w:p>
    <w:p w14:paraId="0CE995C9" w14:textId="77777777" w:rsidR="0043751A" w:rsidRPr="00FA3A7F" w:rsidRDefault="0043751A" w:rsidP="0043751A">
      <w:pPr>
        <w:pStyle w:val="enumlev1"/>
      </w:pPr>
      <w:r w:rsidRPr="00FA3A7F">
        <w:t>–</w:t>
      </w:r>
      <w:r w:rsidRPr="00FA3A7F">
        <w:tab/>
        <w:t>The correlation between the conditioning signal and the analytical test signal is kept to a minimum. Often, this may be accomplished by a simple spectral separation of the two signals.</w:t>
      </w:r>
    </w:p>
    <w:p w14:paraId="0CE995CA" w14:textId="244F517D" w:rsidR="0043751A" w:rsidRPr="00FA3A7F" w:rsidRDefault="0043751A" w:rsidP="0043751A">
      <w:r w:rsidRPr="00FA3A7F">
        <w:t>In general, the relationship between the actual condition of the system under test and the measurement signal is not clear for the reason that the measurement signal is uncorrelated to the activation signal.</w:t>
      </w:r>
    </w:p>
    <w:p w14:paraId="0CE995CB" w14:textId="77777777" w:rsidR="0043751A" w:rsidRPr="00FA3A7F" w:rsidRDefault="0043751A" w:rsidP="0043751A">
      <w:pPr>
        <w:pStyle w:val="Heading4"/>
      </w:pPr>
      <w:bookmarkStart w:id="265" w:name="_Toc182630664"/>
      <w:r w:rsidRPr="00FA3A7F">
        <w:t>7.2.3.2</w:t>
      </w:r>
      <w:r w:rsidRPr="00FA3A7F">
        <w:tab/>
        <w:t>Application</w:t>
      </w:r>
      <w:bookmarkEnd w:id="265"/>
    </w:p>
    <w:p w14:paraId="0CE995CC" w14:textId="7D5E53C0" w:rsidR="0043751A" w:rsidRPr="00FA3A7F" w:rsidRDefault="0043751A">
      <w:r w:rsidRPr="00FA3A7F">
        <w:t xml:space="preserve">Typically, this method is used </w:t>
      </w:r>
      <w:r w:rsidR="0000658E" w:rsidRPr="00FA3A7F">
        <w:t>to</w:t>
      </w:r>
      <w:r w:rsidRPr="00FA3A7F">
        <w:t xml:space="preserve"> determin</w:t>
      </w:r>
      <w:r w:rsidR="0000658E" w:rsidRPr="00FA3A7F">
        <w:t>e</w:t>
      </w:r>
      <w:r w:rsidRPr="00FA3A7F">
        <w:t xml:space="preserve"> average (long-term) chara</w:t>
      </w:r>
      <w:r w:rsidR="00757632" w:rsidRPr="00FA3A7F">
        <w:t>cteristics of a system. If, for </w:t>
      </w:r>
      <w:r w:rsidRPr="00FA3A7F">
        <w:t xml:space="preserve">example, the average frequency response under realistic operating conditions (presence of reverberation and noise) is to be measured, a series of linear sinusoidal sweeps may be used. Often, the analytical signal </w:t>
      </w:r>
      <w:r w:rsidR="0000658E" w:rsidRPr="00FA3A7F">
        <w:t>is</w:t>
      </w:r>
      <w:r w:rsidRPr="00FA3A7F">
        <w:t xml:space="preserve"> a single tone </w:t>
      </w:r>
      <w:r w:rsidR="00A973F2" w:rsidRPr="00FA3A7F">
        <w:t>that</w:t>
      </w:r>
      <w:r w:rsidRPr="00FA3A7F">
        <w:t xml:space="preserve"> may also be used, for example</w:t>
      </w:r>
      <w:r w:rsidR="00A973F2" w:rsidRPr="00FA3A7F">
        <w:t>,</w:t>
      </w:r>
      <w:r w:rsidRPr="00FA3A7F">
        <w:t xml:space="preserve"> for the measurement of temporal gain variation caused by the conditioning signal and measured at the frequency of the single tone. </w:t>
      </w:r>
    </w:p>
    <w:p w14:paraId="0CE995CD" w14:textId="26BFE3F6" w:rsidR="0043751A" w:rsidRPr="00FA3A7F" w:rsidRDefault="0043751A" w:rsidP="005C6226">
      <w:pPr>
        <w:pStyle w:val="Heading3"/>
      </w:pPr>
      <w:bookmarkStart w:id="266" w:name="_Toc506960433"/>
      <w:bookmarkStart w:id="267" w:name="_Toc512916798"/>
      <w:bookmarkStart w:id="268" w:name="_Toc517161747"/>
      <w:bookmarkStart w:id="269" w:name="_Toc182630665"/>
      <w:bookmarkStart w:id="270" w:name="_Toc315265522"/>
      <w:bookmarkStart w:id="271" w:name="_Toc315265855"/>
      <w:r w:rsidRPr="00FA3A7F">
        <w:t>7.2.4</w:t>
      </w:r>
      <w:r w:rsidRPr="00FA3A7F">
        <w:tab/>
        <w:t>Voice-like composed signals in frequency</w:t>
      </w:r>
      <w:bookmarkEnd w:id="266"/>
      <w:bookmarkEnd w:id="267"/>
      <w:bookmarkEnd w:id="268"/>
      <w:bookmarkEnd w:id="269"/>
      <w:bookmarkEnd w:id="270"/>
      <w:bookmarkEnd w:id="271"/>
    </w:p>
    <w:p w14:paraId="0CE995CF" w14:textId="77777777" w:rsidR="00B223FA" w:rsidRPr="00FA3A7F" w:rsidRDefault="00B223FA" w:rsidP="005C6226">
      <w:pPr>
        <w:pStyle w:val="Heading4"/>
      </w:pPr>
      <w:r w:rsidRPr="00FA3A7F">
        <w:t>7.2.4.1</w:t>
      </w:r>
      <w:r w:rsidRPr="00FA3A7F">
        <w:tab/>
        <w:t>Description</w:t>
      </w:r>
    </w:p>
    <w:p w14:paraId="0CE995D0" w14:textId="77777777" w:rsidR="00B223FA" w:rsidRPr="00FA3A7F" w:rsidRDefault="00B223FA" w:rsidP="00B223FA">
      <w:r w:rsidRPr="00FA3A7F">
        <w:t>The evaluation of systems during double talk requires the separation of the double-talk sequences after passing the system under test. The signal described below emulates orthogonal voiced sounds of speech taking into account the following speech properties:</w:t>
      </w:r>
    </w:p>
    <w:p w14:paraId="0CE995D1" w14:textId="77777777" w:rsidR="00B223FA" w:rsidRPr="00FA3A7F" w:rsidRDefault="00B223FA" w:rsidP="00B223FA">
      <w:pPr>
        <w:pStyle w:val="enumlev1"/>
      </w:pPr>
      <w:r w:rsidRPr="00FA3A7F">
        <w:t>–</w:t>
      </w:r>
      <w:r w:rsidRPr="00FA3A7F">
        <w:tab/>
        <w:t>excitation signal provides typical speech frequency components;</w:t>
      </w:r>
    </w:p>
    <w:p w14:paraId="0CE995D2" w14:textId="77777777" w:rsidR="00B223FA" w:rsidRPr="00FA3A7F" w:rsidRDefault="00B223FA" w:rsidP="00B223FA">
      <w:pPr>
        <w:pStyle w:val="enumlev1"/>
      </w:pPr>
      <w:r w:rsidRPr="00FA3A7F">
        <w:t>–</w:t>
      </w:r>
      <w:r w:rsidRPr="00FA3A7F">
        <w:tab/>
        <w:t>the voiced sound modulation is voice</w:t>
      </w:r>
      <w:r w:rsidRPr="00FA3A7F">
        <w:noBreakHyphen/>
        <w:t>like, in frequency and amplitude;</w:t>
      </w:r>
    </w:p>
    <w:p w14:paraId="0CE995D3" w14:textId="77777777" w:rsidR="00B223FA" w:rsidRPr="00FA3A7F" w:rsidRDefault="00B223FA" w:rsidP="00B223FA">
      <w:pPr>
        <w:pStyle w:val="enumlev1"/>
      </w:pPr>
      <w:r w:rsidRPr="00FA3A7F">
        <w:t>–</w:t>
      </w:r>
      <w:r w:rsidRPr="00FA3A7F">
        <w:tab/>
        <w:t>the signals are orthogonal.</w:t>
      </w:r>
    </w:p>
    <w:p w14:paraId="0CE995D4" w14:textId="77777777" w:rsidR="00B223FA" w:rsidRPr="00FA3A7F" w:rsidRDefault="00B223FA" w:rsidP="00B223FA">
      <w:r w:rsidRPr="00FA3A7F">
        <w:t>The signal generation block is shown in Figure 7-16.</w:t>
      </w:r>
    </w:p>
    <w:p w14:paraId="7C4FB3C8" w14:textId="57E47D39" w:rsidR="00766C60" w:rsidRPr="00FA3A7F" w:rsidRDefault="00766C60" w:rsidP="00766C60">
      <w:pPr>
        <w:pStyle w:val="Figure"/>
      </w:pPr>
      <w:r w:rsidRPr="00FA3A7F">
        <w:rPr>
          <w:noProof/>
          <w:lang w:val="en-US" w:eastAsia="zh-CN"/>
        </w:rPr>
        <w:drawing>
          <wp:inline distT="0" distB="0" distL="0" distR="0" wp14:anchorId="73A4CA79" wp14:editId="4C28A6E4">
            <wp:extent cx="3005334" cy="1411227"/>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501(17)_F7-16.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3005334" cy="1411227"/>
                    </a:xfrm>
                    <a:prstGeom prst="rect">
                      <a:avLst/>
                    </a:prstGeom>
                  </pic:spPr>
                </pic:pic>
              </a:graphicData>
            </a:graphic>
          </wp:inline>
        </w:drawing>
      </w:r>
    </w:p>
    <w:p w14:paraId="0CE995D6" w14:textId="77777777" w:rsidR="00B223FA" w:rsidRPr="00FA3A7F" w:rsidRDefault="00B223FA" w:rsidP="00B223FA">
      <w:pPr>
        <w:pStyle w:val="FigureNoTitle"/>
      </w:pPr>
      <w:r w:rsidRPr="00FA3A7F">
        <w:t>Figure 7-16 – Two channel test signal generation for double-talk evaluations</w:t>
      </w:r>
      <w:r w:rsidRPr="00FA3A7F">
        <w:br/>
        <w:t>based on AM-FM signals</w:t>
      </w:r>
    </w:p>
    <w:p w14:paraId="0CE995D8" w14:textId="67BE4354" w:rsidR="007B2652" w:rsidRPr="00FA3A7F" w:rsidRDefault="00952EEA" w:rsidP="005900CA">
      <w:pPr>
        <w:pStyle w:val="EQ"/>
        <w:keepNext/>
        <w:jc w:val="center"/>
        <w:rPr>
          <w:noProof w:val="0"/>
        </w:rPr>
      </w:pPr>
      <m:oMath>
        <m:sSubSup>
          <m:sSubSupPr>
            <m:ctrlPr>
              <w:rPr>
                <w:rFonts w:ascii="Cambria Math" w:hAnsi="Cambria Math"/>
                <w:i/>
                <w:noProof w:val="0"/>
                <w:sz w:val="22"/>
              </w:rPr>
            </m:ctrlPr>
          </m:sSubSupPr>
          <m:e>
            <m:r>
              <w:rPr>
                <w:rFonts w:ascii="Cambria Math" w:hAnsi="Cambria Math"/>
                <w:noProof w:val="0"/>
                <w:sz w:val="22"/>
              </w:rPr>
              <m:t>s</m:t>
            </m:r>
          </m:e>
          <m:sub>
            <m:r>
              <m:rPr>
                <m:sty m:val="p"/>
              </m:rPr>
              <w:rPr>
                <w:rFonts w:ascii="Cambria Math" w:hAnsi="Cambria Math"/>
                <w:noProof w:val="0"/>
                <w:sz w:val="22"/>
              </w:rPr>
              <m:t>fm</m:t>
            </m:r>
          </m:sub>
          <m:sup>
            <m:r>
              <w:rPr>
                <w:rFonts w:ascii="Cambria Math" w:hAnsi="Cambria Math"/>
                <w:noProof w:val="0"/>
                <w:sz w:val="22"/>
              </w:rPr>
              <m:t>(1,2)</m:t>
            </m:r>
          </m:sup>
        </m:sSubSup>
        <m:d>
          <m:dPr>
            <m:ctrlPr>
              <w:rPr>
                <w:rFonts w:ascii="Cambria Math" w:hAnsi="Cambria Math"/>
                <w:i/>
                <w:noProof w:val="0"/>
                <w:sz w:val="22"/>
              </w:rPr>
            </m:ctrlPr>
          </m:dPr>
          <m:e>
            <m:r>
              <w:rPr>
                <w:rFonts w:ascii="Cambria Math" w:hAnsi="Cambria Math"/>
                <w:noProof w:val="0"/>
                <w:sz w:val="22"/>
              </w:rPr>
              <m:t>t</m:t>
            </m:r>
          </m:e>
        </m:d>
        <m:r>
          <w:rPr>
            <w:rFonts w:ascii="Cambria Math" w:hAnsi="Cambria Math"/>
            <w:noProof w:val="0"/>
            <w:sz w:val="22"/>
          </w:rPr>
          <m:t xml:space="preserve">= </m:t>
        </m:r>
        <m:nary>
          <m:naryPr>
            <m:chr m:val="∑"/>
            <m:limLoc m:val="undOvr"/>
            <m:supHide m:val="1"/>
            <m:ctrlPr>
              <w:rPr>
                <w:rFonts w:ascii="Cambria Math" w:hAnsi="Cambria Math"/>
                <w:i/>
                <w:noProof w:val="0"/>
                <w:sz w:val="22"/>
              </w:rPr>
            </m:ctrlPr>
          </m:naryPr>
          <m:sub>
            <m:r>
              <w:rPr>
                <w:rFonts w:ascii="Cambria Math" w:hAnsi="Cambria Math"/>
                <w:noProof w:val="0"/>
                <w:sz w:val="22"/>
              </w:rPr>
              <m:t>n</m:t>
            </m:r>
          </m:sub>
          <m:sup/>
          <m:e>
            <m:sSup>
              <m:sSupPr>
                <m:ctrlPr>
                  <w:rPr>
                    <w:rFonts w:ascii="Cambria Math" w:hAnsi="Cambria Math"/>
                    <w:i/>
                    <w:noProof w:val="0"/>
                    <w:sz w:val="22"/>
                  </w:rPr>
                </m:ctrlPr>
              </m:sSupPr>
              <m:e>
                <m:r>
                  <w:rPr>
                    <w:rFonts w:ascii="Cambria Math" w:hAnsi="Cambria Math"/>
                    <w:noProof w:val="0"/>
                    <w:sz w:val="22"/>
                  </w:rPr>
                  <m:t>A</m:t>
                </m:r>
              </m:e>
              <m:sup>
                <m:r>
                  <w:rPr>
                    <w:rFonts w:ascii="Cambria Math" w:hAnsi="Cambria Math"/>
                    <w:noProof w:val="0"/>
                    <w:sz w:val="22"/>
                  </w:rPr>
                  <m:t>(1,2)</m:t>
                </m:r>
              </m:sup>
            </m:sSup>
            <m:r>
              <w:rPr>
                <w:rFonts w:ascii="Cambria Math" w:hAnsi="Cambria Math"/>
                <w:noProof w:val="0"/>
                <w:sz w:val="22"/>
              </w:rPr>
              <m:t>(n)</m:t>
            </m:r>
          </m:e>
        </m:nary>
        <m:r>
          <w:rPr>
            <w:rFonts w:ascii="Cambria Math" w:hAnsi="Cambria Math"/>
            <w:noProof w:val="0"/>
            <w:sz w:val="22"/>
          </w:rPr>
          <m:t>⋅</m:t>
        </m:r>
        <m:func>
          <m:funcPr>
            <m:ctrlPr>
              <w:rPr>
                <w:rFonts w:ascii="Cambria Math" w:hAnsi="Cambria Math"/>
                <w:i/>
                <w:noProof w:val="0"/>
                <w:sz w:val="22"/>
              </w:rPr>
            </m:ctrlPr>
          </m:funcPr>
          <m:fName>
            <m:r>
              <m:rPr>
                <m:sty m:val="p"/>
              </m:rPr>
              <w:rPr>
                <w:rFonts w:ascii="Cambria Math" w:hAnsi="Cambria Math"/>
                <w:noProof w:val="0"/>
                <w:sz w:val="22"/>
              </w:rPr>
              <m:t>cos[</m:t>
            </m:r>
            <m:r>
              <w:rPr>
                <w:rFonts w:ascii="Cambria Math" w:hAnsi="Cambria Math"/>
                <w:noProof w:val="0"/>
                <w:sz w:val="22"/>
              </w:rPr>
              <m:t>2</m:t>
            </m:r>
            <m:r>
              <m:rPr>
                <m:sty m:val="p"/>
              </m:rPr>
              <w:rPr>
                <w:rFonts w:ascii="Cambria Math" w:hAnsi="Cambria Math"/>
                <w:noProof w:val="0"/>
                <w:sz w:val="22"/>
              </w:rPr>
              <m:t>π</m:t>
            </m:r>
            <m:sSubSup>
              <m:sSubSupPr>
                <m:ctrlPr>
                  <w:rPr>
                    <w:rFonts w:ascii="Cambria Math" w:hAnsi="Cambria Math"/>
                    <w:i/>
                    <w:noProof w:val="0"/>
                    <w:sz w:val="22"/>
                  </w:rPr>
                </m:ctrlPr>
              </m:sSubSupPr>
              <m:e>
                <m:r>
                  <w:rPr>
                    <w:rFonts w:ascii="Cambria Math" w:hAnsi="Cambria Math"/>
                    <w:noProof w:val="0"/>
                    <w:sz w:val="22"/>
                  </w:rPr>
                  <m:t>f</m:t>
                </m:r>
              </m:e>
              <m:sub>
                <m:r>
                  <w:rPr>
                    <w:rFonts w:ascii="Cambria Math" w:hAnsi="Cambria Math"/>
                    <w:noProof w:val="0"/>
                    <w:sz w:val="22"/>
                  </w:rPr>
                  <m:t>0</m:t>
                </m:r>
              </m:sub>
              <m:sup>
                <m:r>
                  <w:rPr>
                    <w:rFonts w:ascii="Cambria Math" w:hAnsi="Cambria Math"/>
                    <w:noProof w:val="0"/>
                    <w:sz w:val="22"/>
                  </w:rPr>
                  <m:t>(1,2)</m:t>
                </m:r>
              </m:sup>
            </m:sSubSup>
            <m:d>
              <m:dPr>
                <m:ctrlPr>
                  <w:rPr>
                    <w:rFonts w:ascii="Cambria Math" w:hAnsi="Cambria Math"/>
                    <w:i/>
                    <w:noProof w:val="0"/>
                    <w:sz w:val="22"/>
                  </w:rPr>
                </m:ctrlPr>
              </m:dPr>
              <m:e>
                <m:r>
                  <w:rPr>
                    <w:rFonts w:ascii="Cambria Math" w:hAnsi="Cambria Math"/>
                    <w:noProof w:val="0"/>
                    <w:sz w:val="22"/>
                  </w:rPr>
                  <m:t>n</m:t>
                </m:r>
              </m:e>
            </m:d>
            <m:r>
              <w:rPr>
                <w:rFonts w:ascii="Cambria Math" w:hAnsi="Cambria Math"/>
                <w:noProof w:val="0"/>
                <w:sz w:val="22"/>
              </w:rPr>
              <m:t>⋅t+</m:t>
            </m:r>
            <m:sSubSup>
              <m:sSubSupPr>
                <m:ctrlPr>
                  <w:rPr>
                    <w:rFonts w:ascii="Cambria Math" w:hAnsi="Cambria Math"/>
                    <w:i/>
                    <w:noProof w:val="0"/>
                    <w:sz w:val="22"/>
                  </w:rPr>
                </m:ctrlPr>
              </m:sSubSupPr>
              <m:e>
                <m:r>
                  <w:rPr>
                    <w:rFonts w:ascii="Cambria Math" w:hAnsi="Cambria Math"/>
                    <w:noProof w:val="0"/>
                    <w:sz w:val="22"/>
                  </w:rPr>
                  <m:t>μ</m:t>
                </m:r>
              </m:e>
              <m:sub>
                <m:r>
                  <m:rPr>
                    <m:sty m:val="p"/>
                  </m:rPr>
                  <w:rPr>
                    <w:rFonts w:ascii="Cambria Math" w:hAnsi="Cambria Math"/>
                    <w:noProof w:val="0"/>
                    <w:sz w:val="22"/>
                  </w:rPr>
                  <m:t>fm</m:t>
                </m:r>
              </m:sub>
              <m:sup>
                <m:r>
                  <w:rPr>
                    <w:rFonts w:ascii="Cambria Math" w:hAnsi="Cambria Math"/>
                    <w:noProof w:val="0"/>
                    <w:sz w:val="22"/>
                  </w:rPr>
                  <m:t>(1,2)</m:t>
                </m:r>
              </m:sup>
            </m:sSubSup>
            <m:d>
              <m:dPr>
                <m:ctrlPr>
                  <w:rPr>
                    <w:rFonts w:ascii="Cambria Math" w:hAnsi="Cambria Math"/>
                    <w:i/>
                    <w:noProof w:val="0"/>
                    <w:sz w:val="22"/>
                    <w:szCs w:val="22"/>
                  </w:rPr>
                </m:ctrlPr>
              </m:dPr>
              <m:e>
                <m:r>
                  <w:rPr>
                    <w:rFonts w:ascii="Cambria Math" w:hAnsi="Cambria Math"/>
                    <w:noProof w:val="0"/>
                    <w:sz w:val="22"/>
                    <w:szCs w:val="22"/>
                  </w:rPr>
                  <m:t>n</m:t>
                </m:r>
              </m:e>
            </m:d>
            <m:r>
              <w:rPr>
                <w:rFonts w:ascii="Cambria Math" w:hAnsi="Cambria Math"/>
                <w:noProof w:val="0"/>
                <w:sz w:val="22"/>
              </w:rPr>
              <m:t>⋅</m:t>
            </m:r>
            <m:func>
              <m:funcPr>
                <m:ctrlPr>
                  <w:rPr>
                    <w:rFonts w:ascii="Cambria Math" w:hAnsi="Cambria Math"/>
                    <w:i/>
                    <w:noProof w:val="0"/>
                    <w:sz w:val="22"/>
                  </w:rPr>
                </m:ctrlPr>
              </m:funcPr>
              <m:fName>
                <m:r>
                  <m:rPr>
                    <m:sty m:val="p"/>
                  </m:rPr>
                  <w:rPr>
                    <w:rFonts w:ascii="Cambria Math" w:hAnsi="Cambria Math"/>
                    <w:noProof w:val="0"/>
                    <w:sz w:val="22"/>
                  </w:rPr>
                  <m:t>sin</m:t>
                </m:r>
              </m:fName>
              <m:e>
                <m:d>
                  <m:dPr>
                    <m:ctrlPr>
                      <w:rPr>
                        <w:rFonts w:ascii="Cambria Math" w:hAnsi="Cambria Math"/>
                        <w:i/>
                        <w:noProof w:val="0"/>
                        <w:sz w:val="22"/>
                      </w:rPr>
                    </m:ctrlPr>
                  </m:dPr>
                  <m:e>
                    <m:r>
                      <w:rPr>
                        <w:rFonts w:ascii="Cambria Math" w:hAnsi="Cambria Math"/>
                        <w:noProof w:val="0"/>
                        <w:sz w:val="22"/>
                      </w:rPr>
                      <m:t>2</m:t>
                    </m:r>
                    <m:r>
                      <m:rPr>
                        <m:sty m:val="p"/>
                      </m:rPr>
                      <w:rPr>
                        <w:rFonts w:ascii="Cambria Math" w:hAnsi="Cambria Math"/>
                        <w:noProof w:val="0"/>
                        <w:sz w:val="22"/>
                      </w:rPr>
                      <m:t>π</m:t>
                    </m:r>
                    <m:sSubSup>
                      <m:sSubSupPr>
                        <m:ctrlPr>
                          <w:rPr>
                            <w:rFonts w:ascii="Cambria Math" w:hAnsi="Cambria Math"/>
                            <w:i/>
                            <w:noProof w:val="0"/>
                            <w:sz w:val="22"/>
                          </w:rPr>
                        </m:ctrlPr>
                      </m:sSubSupPr>
                      <m:e>
                        <m:r>
                          <w:rPr>
                            <w:rFonts w:ascii="Cambria Math" w:hAnsi="Cambria Math"/>
                            <w:noProof w:val="0"/>
                            <w:sz w:val="22"/>
                          </w:rPr>
                          <m:t>f</m:t>
                        </m:r>
                      </m:e>
                      <m:sub>
                        <m:r>
                          <m:rPr>
                            <m:sty m:val="p"/>
                          </m:rPr>
                          <w:rPr>
                            <w:rFonts w:ascii="Cambria Math" w:hAnsi="Cambria Math"/>
                            <w:noProof w:val="0"/>
                            <w:sz w:val="22"/>
                          </w:rPr>
                          <m:t>fm</m:t>
                        </m:r>
                      </m:sub>
                      <m:sup>
                        <m:r>
                          <w:rPr>
                            <w:rFonts w:ascii="Cambria Math" w:hAnsi="Cambria Math"/>
                            <w:noProof w:val="0"/>
                            <w:sz w:val="22"/>
                          </w:rPr>
                          <m:t>(1,2)</m:t>
                        </m:r>
                      </m:sup>
                    </m:sSubSup>
                    <m:r>
                      <w:rPr>
                        <w:rFonts w:ascii="Cambria Math" w:hAnsi="Cambria Math"/>
                        <w:noProof w:val="0"/>
                        <w:sz w:val="22"/>
                      </w:rPr>
                      <m:t>⋅t</m:t>
                    </m:r>
                  </m:e>
                </m:d>
              </m:e>
            </m:func>
            <m:r>
              <m:rPr>
                <m:sty m:val="p"/>
              </m:rPr>
              <w:rPr>
                <w:rFonts w:ascii="Cambria Math" w:hAnsi="Cambria Math"/>
                <w:noProof w:val="0"/>
                <w:sz w:val="22"/>
              </w:rPr>
              <m:t>]</m:t>
            </m:r>
          </m:fName>
          <m:e/>
        </m:func>
        <m:r>
          <w:rPr>
            <w:rFonts w:ascii="Cambria Math" w:hAnsi="Cambria Math"/>
            <w:noProof w:val="0"/>
            <w:sz w:val="22"/>
          </w:rPr>
          <m:t xml:space="preserve">  </m:t>
        </m:r>
      </m:oMath>
      <w:r w:rsidR="007B2652" w:rsidRPr="00FA3A7F">
        <w:rPr>
          <w:noProof w:val="0"/>
        </w:rPr>
        <w:t>n = 1,2,...</w:t>
      </w:r>
    </w:p>
    <w:p w14:paraId="0CE995D9" w14:textId="1C313B2C" w:rsidR="007B2652" w:rsidRPr="00FA3A7F" w:rsidRDefault="005900CA" w:rsidP="00757632">
      <w:pPr>
        <w:keepNext/>
        <w:keepLines/>
        <w:jc w:val="center"/>
        <w:rPr>
          <w:rFonts w:eastAsiaTheme="minorEastAsia"/>
          <w:sz w:val="22"/>
          <w:szCs w:val="22"/>
        </w:rPr>
      </w:pPr>
      <w:r w:rsidRPr="00FA3A7F">
        <w:rPr>
          <w:sz w:val="22"/>
          <w:szCs w:val="22"/>
        </w:rPr>
        <w:t>w</w:t>
      </w:r>
      <w:r w:rsidR="007B2652" w:rsidRPr="00FA3A7F">
        <w:rPr>
          <w:sz w:val="22"/>
          <w:szCs w:val="22"/>
        </w:rPr>
        <w:t xml:space="preserve">here </w:t>
      </w:r>
      <m:oMath>
        <m:sSubSup>
          <m:sSubSupPr>
            <m:ctrlPr>
              <w:rPr>
                <w:rFonts w:ascii="Cambria Math" w:hAnsi="Cambria Math"/>
                <w:i/>
                <w:sz w:val="22"/>
                <w:szCs w:val="22"/>
              </w:rPr>
            </m:ctrlPr>
          </m:sSubSupPr>
          <m:e>
            <m:r>
              <w:rPr>
                <w:rFonts w:ascii="Cambria Math" w:hAnsi="Cambria Math"/>
                <w:sz w:val="22"/>
                <w:szCs w:val="22"/>
              </w:rPr>
              <m:t>μ</m:t>
            </m:r>
          </m:e>
          <m:sub>
            <m:r>
              <m:rPr>
                <m:sty m:val="p"/>
              </m:rPr>
              <w:rPr>
                <w:rFonts w:ascii="Cambria Math" w:hAnsi="Cambria Math"/>
                <w:sz w:val="22"/>
                <w:szCs w:val="22"/>
              </w:rPr>
              <m:t>fm</m:t>
            </m:r>
          </m:sub>
          <m:sup>
            <m:r>
              <w:rPr>
                <w:rFonts w:ascii="Cambria Math" w:hAnsi="Cambria Math"/>
                <w:sz w:val="22"/>
                <w:szCs w:val="22"/>
              </w:rPr>
              <m:t>(1,2)</m:t>
            </m:r>
          </m:sup>
        </m:sSubSup>
        <m:d>
          <m:dPr>
            <m:ctrlPr>
              <w:rPr>
                <w:rFonts w:ascii="Cambria Math" w:hAnsi="Cambria Math"/>
                <w:i/>
                <w:sz w:val="22"/>
                <w:szCs w:val="22"/>
              </w:rPr>
            </m:ctrlPr>
          </m:dPr>
          <m:e>
            <m:r>
              <w:rPr>
                <w:rFonts w:ascii="Cambria Math" w:hAnsi="Cambria Math"/>
                <w:sz w:val="22"/>
                <w:szCs w:val="22"/>
              </w:rPr>
              <m:t>n</m:t>
            </m:r>
          </m:e>
        </m:d>
        <m:r>
          <w:rPr>
            <w:rFonts w:ascii="Cambria Math" w:hAnsi="Cambria Math"/>
            <w:sz w:val="22"/>
            <w:szCs w:val="22"/>
          </w:rPr>
          <m:t>=</m:t>
        </m:r>
        <m:f>
          <m:fPr>
            <m:ctrlPr>
              <w:rPr>
                <w:rFonts w:ascii="Cambria Math" w:hAnsi="Cambria Math"/>
                <w:i/>
                <w:sz w:val="22"/>
                <w:szCs w:val="22"/>
              </w:rPr>
            </m:ctrlPr>
          </m:fPr>
          <m:num>
            <m:sSup>
              <m:sSupPr>
                <m:ctrlPr>
                  <w:rPr>
                    <w:rFonts w:ascii="Cambria Math" w:hAnsi="Cambria Math"/>
                    <w:i/>
                    <w:sz w:val="22"/>
                    <w:szCs w:val="22"/>
                  </w:rPr>
                </m:ctrlPr>
              </m:sSupPr>
              <m:e>
                <m:r>
                  <w:rPr>
                    <w:rFonts w:ascii="Cambria Math" w:hAnsi="Cambria Math"/>
                    <w:sz w:val="22"/>
                    <w:szCs w:val="22"/>
                  </w:rPr>
                  <m:t>∆f</m:t>
                </m:r>
              </m:e>
              <m:sup>
                <m:r>
                  <w:rPr>
                    <w:rFonts w:ascii="Cambria Math" w:hAnsi="Cambria Math"/>
                    <w:sz w:val="22"/>
                    <w:szCs w:val="22"/>
                  </w:rPr>
                  <m:t>(1,2)</m:t>
                </m:r>
              </m:sup>
            </m:sSup>
            <m:d>
              <m:dPr>
                <m:ctrlPr>
                  <w:rPr>
                    <w:rFonts w:ascii="Cambria Math" w:hAnsi="Cambria Math"/>
                    <w:i/>
                    <w:sz w:val="22"/>
                    <w:szCs w:val="22"/>
                  </w:rPr>
                </m:ctrlPr>
              </m:dPr>
              <m:e>
                <m:r>
                  <w:rPr>
                    <w:rFonts w:ascii="Cambria Math" w:hAnsi="Cambria Math"/>
                    <w:sz w:val="22"/>
                    <w:szCs w:val="22"/>
                  </w:rPr>
                  <m:t>n</m:t>
                </m:r>
              </m:e>
            </m:d>
          </m:num>
          <m:den>
            <m:sSubSup>
              <m:sSubSupPr>
                <m:ctrlPr>
                  <w:rPr>
                    <w:rFonts w:ascii="Cambria Math" w:hAnsi="Cambria Math"/>
                    <w:i/>
                    <w:sz w:val="22"/>
                    <w:szCs w:val="22"/>
                  </w:rPr>
                </m:ctrlPr>
              </m:sSubSupPr>
              <m:e>
                <m:r>
                  <w:rPr>
                    <w:rFonts w:ascii="Cambria Math" w:hAnsi="Cambria Math"/>
                    <w:sz w:val="22"/>
                    <w:szCs w:val="22"/>
                  </w:rPr>
                  <m:t>f</m:t>
                </m:r>
              </m:e>
              <m:sub>
                <m:r>
                  <m:rPr>
                    <m:sty m:val="p"/>
                  </m:rPr>
                  <w:rPr>
                    <w:rFonts w:ascii="Cambria Math" w:hAnsi="Cambria Math"/>
                    <w:sz w:val="22"/>
                    <w:szCs w:val="22"/>
                  </w:rPr>
                  <m:t>fm</m:t>
                </m:r>
              </m:sub>
              <m:sup>
                <m:r>
                  <w:rPr>
                    <w:rFonts w:ascii="Cambria Math" w:hAnsi="Cambria Math"/>
                    <w:sz w:val="22"/>
                    <w:szCs w:val="22"/>
                  </w:rPr>
                  <m:t>(1,2)</m:t>
                </m:r>
              </m:sup>
            </m:sSubSup>
          </m:den>
        </m:f>
      </m:oMath>
    </w:p>
    <w:p w14:paraId="0CE995DA" w14:textId="72C5ECAD" w:rsidR="007B2652" w:rsidRPr="00FA3A7F" w:rsidRDefault="00952EEA" w:rsidP="0000658E">
      <w:pPr>
        <w:keepNext/>
        <w:keepLines/>
        <w:rPr>
          <w:sz w:val="22"/>
        </w:rPr>
      </w:pPr>
      <m:oMathPara>
        <m:oMath>
          <m:sSubSup>
            <m:sSubSupPr>
              <m:ctrlPr>
                <w:rPr>
                  <w:rFonts w:ascii="Cambria Math" w:hAnsi="Cambria Math"/>
                  <w:i/>
                  <w:sz w:val="22"/>
                </w:rPr>
              </m:ctrlPr>
            </m:sSubSupPr>
            <m:e>
              <m:r>
                <w:rPr>
                  <w:rFonts w:ascii="Cambria Math" w:hAnsi="Cambria Math"/>
                  <w:sz w:val="22"/>
                </w:rPr>
                <m:t>s</m:t>
              </m:r>
            </m:e>
            <m:sub>
              <m:r>
                <m:rPr>
                  <m:sty m:val="p"/>
                </m:rPr>
                <w:rPr>
                  <w:rFonts w:ascii="Cambria Math" w:hAnsi="Cambria Math"/>
                  <w:sz w:val="22"/>
                </w:rPr>
                <m:t>am</m:t>
              </m:r>
            </m:sub>
            <m:sup>
              <m:r>
                <w:rPr>
                  <w:rFonts w:ascii="Cambria Math" w:hAnsi="Cambria Math"/>
                  <w:sz w:val="22"/>
                </w:rPr>
                <m:t>(1,2)</m:t>
              </m:r>
            </m:sup>
          </m:sSubSup>
          <m:d>
            <m:dPr>
              <m:ctrlPr>
                <w:rPr>
                  <w:rFonts w:ascii="Cambria Math" w:hAnsi="Cambria Math"/>
                  <w:i/>
                  <w:sz w:val="22"/>
                </w:rPr>
              </m:ctrlPr>
            </m:dPr>
            <m:e>
              <m:r>
                <w:rPr>
                  <w:rFonts w:ascii="Cambria Math" w:hAnsi="Cambria Math"/>
                  <w:sz w:val="22"/>
                </w:rPr>
                <m:t>t</m:t>
              </m:r>
            </m:e>
          </m:d>
          <m:r>
            <w:rPr>
              <w:rFonts w:ascii="Cambria Math" w:hAnsi="Cambria Math"/>
              <w:sz w:val="22"/>
            </w:rPr>
            <m:t>=[1+</m:t>
          </m:r>
          <m:sSubSup>
            <m:sSubSupPr>
              <m:ctrlPr>
                <w:rPr>
                  <w:rFonts w:ascii="Cambria Math" w:hAnsi="Cambria Math"/>
                  <w:i/>
                  <w:sz w:val="22"/>
                </w:rPr>
              </m:ctrlPr>
            </m:sSubSupPr>
            <m:e>
              <m:r>
                <w:rPr>
                  <w:rFonts w:ascii="Cambria Math" w:hAnsi="Cambria Math"/>
                  <w:sz w:val="22"/>
                </w:rPr>
                <m:t>μ</m:t>
              </m:r>
            </m:e>
            <m:sub>
              <m:r>
                <m:rPr>
                  <m:sty m:val="p"/>
                </m:rPr>
                <w:rPr>
                  <w:rFonts w:ascii="Cambria Math" w:hAnsi="Cambria Math"/>
                  <w:sz w:val="22"/>
                </w:rPr>
                <m:t>am</m:t>
              </m:r>
            </m:sub>
            <m:sup>
              <m:r>
                <w:rPr>
                  <w:rFonts w:ascii="Cambria Math" w:hAnsi="Cambria Math"/>
                  <w:sz w:val="22"/>
                </w:rPr>
                <m:t>(1,2)</m:t>
              </m:r>
            </m:sup>
          </m:sSubSup>
          <m:r>
            <w:rPr>
              <w:rFonts w:ascii="Cambria Math" w:hAnsi="Cambria Math"/>
              <w:sz w:val="22"/>
            </w:rPr>
            <m:t>⋅</m:t>
          </m:r>
          <m:func>
            <m:funcPr>
              <m:ctrlPr>
                <w:rPr>
                  <w:rFonts w:ascii="Cambria Math" w:hAnsi="Cambria Math"/>
                  <w:sz w:val="22"/>
                </w:rPr>
              </m:ctrlPr>
            </m:funcPr>
            <m:fName>
              <m:r>
                <m:rPr>
                  <m:sty m:val="p"/>
                </m:rPr>
                <w:rPr>
                  <w:rFonts w:ascii="Cambria Math" w:hAnsi="Cambria Math"/>
                  <w:sz w:val="22"/>
                </w:rPr>
                <m:t>cos</m:t>
              </m:r>
              <m:ctrlPr>
                <w:rPr>
                  <w:rFonts w:ascii="Cambria Math" w:hAnsi="Cambria Math"/>
                  <w:i/>
                  <w:sz w:val="22"/>
                </w:rPr>
              </m:ctrlPr>
            </m:fName>
            <m:e>
              <m:d>
                <m:dPr>
                  <m:ctrlPr>
                    <w:rPr>
                      <w:rFonts w:ascii="Cambria Math" w:hAnsi="Cambria Math"/>
                      <w:i/>
                      <w:sz w:val="22"/>
                    </w:rPr>
                  </m:ctrlPr>
                </m:dPr>
                <m:e>
                  <m:r>
                    <w:rPr>
                      <w:rFonts w:ascii="Cambria Math" w:hAnsi="Cambria Math"/>
                      <w:sz w:val="22"/>
                    </w:rPr>
                    <m:t>2π</m:t>
                  </m:r>
                  <m:sSubSup>
                    <m:sSubSupPr>
                      <m:ctrlPr>
                        <w:rPr>
                          <w:rFonts w:ascii="Cambria Math" w:hAnsi="Cambria Math"/>
                          <w:i/>
                          <w:sz w:val="22"/>
                        </w:rPr>
                      </m:ctrlPr>
                    </m:sSubSupPr>
                    <m:e>
                      <m:r>
                        <w:rPr>
                          <w:rFonts w:ascii="Cambria Math" w:hAnsi="Cambria Math"/>
                          <w:sz w:val="22"/>
                        </w:rPr>
                        <m:t>f</m:t>
                      </m:r>
                    </m:e>
                    <m:sub>
                      <m:r>
                        <m:rPr>
                          <m:sty m:val="p"/>
                        </m:rPr>
                        <w:rPr>
                          <w:rFonts w:ascii="Cambria Math" w:hAnsi="Cambria Math"/>
                          <w:sz w:val="22"/>
                        </w:rPr>
                        <m:t>am</m:t>
                      </m:r>
                    </m:sub>
                    <m:sup>
                      <m:r>
                        <w:rPr>
                          <w:rFonts w:ascii="Cambria Math" w:hAnsi="Cambria Math"/>
                          <w:sz w:val="22"/>
                        </w:rPr>
                        <m:t>(1,2)</m:t>
                      </m:r>
                    </m:sup>
                  </m:sSubSup>
                  <m:r>
                    <w:rPr>
                      <w:rFonts w:ascii="Cambria Math" w:hAnsi="Cambria Math"/>
                      <w:sz w:val="22"/>
                    </w:rPr>
                    <m:t>⋅t</m:t>
                  </m:r>
                </m:e>
              </m:d>
            </m:e>
          </m:func>
          <m:r>
            <w:rPr>
              <w:rFonts w:ascii="Cambria Math" w:hAnsi="Cambria Math"/>
              <w:sz w:val="22"/>
            </w:rPr>
            <m:t>]</m:t>
          </m:r>
        </m:oMath>
      </m:oMathPara>
    </w:p>
    <w:p w14:paraId="0CE995DC" w14:textId="433C0588" w:rsidR="00B223FA" w:rsidRPr="00FA3A7F" w:rsidRDefault="00B223FA" w:rsidP="00B223FA">
      <w:r w:rsidRPr="00FA3A7F">
        <w:t xml:space="preserve">Three parameters are chosen in a frequency-independent manner: </w:t>
      </w:r>
      <m:oMath>
        <m:sSubSup>
          <m:sSubSupPr>
            <m:ctrlPr>
              <w:rPr>
                <w:rFonts w:ascii="Cambria Math" w:hAnsi="Cambria Math"/>
                <w:i/>
                <w:szCs w:val="22"/>
              </w:rPr>
            </m:ctrlPr>
          </m:sSubSupPr>
          <m:e>
            <m:r>
              <w:rPr>
                <w:rFonts w:ascii="Cambria Math" w:hAnsi="Cambria Math"/>
                <w:sz w:val="20"/>
                <w:szCs w:val="22"/>
              </w:rPr>
              <m:t>f</m:t>
            </m:r>
          </m:e>
          <m:sub>
            <m:r>
              <m:rPr>
                <m:sty m:val="p"/>
              </m:rPr>
              <w:rPr>
                <w:rFonts w:ascii="Cambria Math" w:hAnsi="Cambria Math"/>
                <w:sz w:val="20"/>
                <w:szCs w:val="22"/>
              </w:rPr>
              <m:t>fm</m:t>
            </m:r>
          </m:sub>
          <m:sup>
            <m:r>
              <w:rPr>
                <w:rFonts w:ascii="Cambria Math" w:hAnsi="Cambria Math"/>
                <w:sz w:val="20"/>
                <w:szCs w:val="22"/>
              </w:rPr>
              <m:t>(1,2)</m:t>
            </m:r>
          </m:sup>
        </m:sSubSup>
        <m:r>
          <w:rPr>
            <w:rFonts w:ascii="Cambria Math" w:hAnsi="Cambria Math"/>
          </w:rPr>
          <m:t xml:space="preserve">=1 </m:t>
        </m:r>
        <m:r>
          <m:rPr>
            <m:nor/>
          </m:rPr>
          <w:rPr>
            <w:rFonts w:ascii="Cambria Math" w:hAnsi="Cambria Math"/>
          </w:rPr>
          <m:t>Hz</m:t>
        </m:r>
      </m:oMath>
      <w:r w:rsidR="004E3D0E" w:rsidRPr="00FA3A7F">
        <w:t xml:space="preserve">, </w:t>
      </w:r>
      <m:oMath>
        <m:sSubSup>
          <m:sSubSupPr>
            <m:ctrlPr>
              <w:rPr>
                <w:rFonts w:ascii="Cambria Math" w:hAnsi="Cambria Math"/>
                <w:i/>
              </w:rPr>
            </m:ctrlPr>
          </m:sSubSupPr>
          <m:e>
            <m:r>
              <w:rPr>
                <w:rFonts w:ascii="Cambria Math" w:hAnsi="Cambria Math"/>
              </w:rPr>
              <m:t>μ</m:t>
            </m:r>
          </m:e>
          <m:sub>
            <m:r>
              <m:rPr>
                <m:sty m:val="p"/>
              </m:rPr>
              <w:rPr>
                <w:rFonts w:ascii="Cambria Math" w:hAnsi="Cambria Math"/>
              </w:rPr>
              <m:t>am</m:t>
            </m:r>
          </m:sub>
          <m:sup>
            <m:r>
              <w:rPr>
                <w:rFonts w:ascii="Cambria Math" w:hAnsi="Cambria Math"/>
              </w:rPr>
              <m:t>(1,2)</m:t>
            </m:r>
          </m:sup>
        </m:sSubSup>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 xml:space="preserve">  </m:t>
        </m:r>
      </m:oMath>
      <w:r w:rsidR="004E3D0E" w:rsidRPr="00FA3A7F">
        <w:t>a</w:t>
      </w:r>
      <w:r w:rsidRPr="00FA3A7F">
        <w:t>nd</w:t>
      </w:r>
      <w:r w:rsidR="004E3D0E" w:rsidRPr="00FA3A7F">
        <w:t xml:space="preserve"> </w:t>
      </w:r>
      <m:oMath>
        <m:sSubSup>
          <m:sSubSupPr>
            <m:ctrlPr>
              <w:rPr>
                <w:rFonts w:ascii="Cambria Math" w:hAnsi="Cambria Math"/>
                <w:i/>
              </w:rPr>
            </m:ctrlPr>
          </m:sSubSupPr>
          <m:e>
            <m:r>
              <w:rPr>
                <w:rFonts w:ascii="Cambria Math" w:hAnsi="Cambria Math"/>
              </w:rPr>
              <m:t>f</m:t>
            </m:r>
          </m:e>
          <m:sub>
            <m:r>
              <m:rPr>
                <m:sty m:val="p"/>
              </m:rPr>
              <w:rPr>
                <w:rFonts w:ascii="Cambria Math" w:hAnsi="Cambria Math"/>
              </w:rPr>
              <m:t>am</m:t>
            </m:r>
          </m:sub>
          <m:sup>
            <m:r>
              <w:rPr>
                <w:rFonts w:ascii="Cambria Math" w:hAnsi="Cambria Math"/>
              </w:rPr>
              <m:t>(1,2)</m:t>
            </m:r>
          </m:sup>
        </m:sSubSup>
        <m:r>
          <w:rPr>
            <w:rFonts w:ascii="Cambria Math" w:hAnsi="Cambria Math"/>
          </w:rPr>
          <m:t xml:space="preserve">=3 </m:t>
        </m:r>
        <m:r>
          <m:rPr>
            <m:nor/>
          </m:rPr>
          <w:rPr>
            <w:rFonts w:ascii="Cambria Math" w:hAnsi="Cambria Math"/>
          </w:rPr>
          <m:t>Hz</m:t>
        </m:r>
      </m:oMath>
      <w:r w:rsidRPr="00FA3A7F">
        <w:t>. The remaining two parameters are given in Table 7-5. Both shaping filters are identical: a low pass with a cut-off frequency of 250 Hz and a slope of 5dB/octave.</w:t>
      </w:r>
    </w:p>
    <w:p w14:paraId="0CE995DD" w14:textId="2A992DE8" w:rsidR="00B223FA" w:rsidRPr="00FA3A7F" w:rsidRDefault="00B223FA">
      <w:r w:rsidRPr="00FA3A7F">
        <w:t xml:space="preserve">The amplitudes </w:t>
      </w:r>
      <m:oMath>
        <m:sSup>
          <m:sSupPr>
            <m:ctrlPr>
              <w:rPr>
                <w:rFonts w:ascii="Cambria Math" w:hAnsi="Cambria Math"/>
                <w:i/>
                <w:sz w:val="22"/>
              </w:rPr>
            </m:ctrlPr>
          </m:sSupPr>
          <m:e>
            <m:r>
              <w:rPr>
                <w:rFonts w:ascii="Cambria Math" w:hAnsi="Cambria Math"/>
                <w:sz w:val="22"/>
              </w:rPr>
              <m:t>A</m:t>
            </m:r>
          </m:e>
          <m:sup>
            <m:r>
              <w:rPr>
                <w:rFonts w:ascii="Cambria Math" w:hAnsi="Cambria Math"/>
                <w:sz w:val="22"/>
              </w:rPr>
              <m:t>(1,2)</m:t>
            </m:r>
          </m:sup>
        </m:sSup>
        <m:r>
          <w:rPr>
            <w:rFonts w:ascii="Cambria Math" w:hAnsi="Cambria Math"/>
          </w:rPr>
          <m:t>(n)</m:t>
        </m:r>
      </m:oMath>
      <w:r w:rsidRPr="00FA3A7F">
        <w:t xml:space="preserve"> that determine the signal levels may be chosen according to the application. Average measurement levels may be chosen, i.e., to </w:t>
      </w:r>
      <w:r w:rsidR="005C6226" w:rsidRPr="00FA3A7F">
        <w:t>−</w:t>
      </w:r>
      <w:r w:rsidRPr="00FA3A7F">
        <w:t>4.7 dB</w:t>
      </w:r>
      <w:r w:rsidRPr="00FA3A7F">
        <w:rPr>
          <w:vertAlign w:val="subscript"/>
        </w:rPr>
        <w:t>Pa</w:t>
      </w:r>
      <w:r w:rsidRPr="00FA3A7F">
        <w:t xml:space="preserve"> </w:t>
      </w:r>
      <w:r w:rsidR="00065F03" w:rsidRPr="00FA3A7F">
        <w:t xml:space="preserve">[send </w:t>
      </w:r>
      <w:r w:rsidRPr="00FA3A7F">
        <w:t>(SND)</w:t>
      </w:r>
      <w:r w:rsidR="00065F03" w:rsidRPr="00FA3A7F">
        <w:t>]</w:t>
      </w:r>
      <w:r w:rsidRPr="00FA3A7F">
        <w:t xml:space="preserve"> and </w:t>
      </w:r>
      <w:r w:rsidR="005C6226" w:rsidRPr="00FA3A7F">
        <w:t>−</w:t>
      </w:r>
      <w:r w:rsidRPr="00FA3A7F">
        <w:t>20 dB</w:t>
      </w:r>
      <w:r w:rsidRPr="00FA3A7F">
        <w:rPr>
          <w:vertAlign w:val="subscript"/>
        </w:rPr>
        <w:t>V</w:t>
      </w:r>
      <w:r w:rsidRPr="00FA3A7F">
        <w:t xml:space="preserve"> </w:t>
      </w:r>
      <w:r w:rsidR="00065F03" w:rsidRPr="00FA3A7F">
        <w:t xml:space="preserve">[receive </w:t>
      </w:r>
      <w:r w:rsidRPr="00FA3A7F">
        <w:t>(RCV)</w:t>
      </w:r>
      <w:r w:rsidR="00065F03" w:rsidRPr="00FA3A7F">
        <w:t>]</w:t>
      </w:r>
      <w:r w:rsidRPr="00FA3A7F">
        <w:t xml:space="preserve"> for terminal testing. The test signal may be embedded in speech or speech-like sequences.</w:t>
      </w:r>
    </w:p>
    <w:p w14:paraId="64FA1E6D" w14:textId="77777777" w:rsidR="00574734" w:rsidRDefault="005900CA" w:rsidP="00CE5819">
      <w:r w:rsidRPr="00FA3A7F">
        <w:t>Table 7-6 lists the corresponding properties for wideband applications.</w:t>
      </w:r>
      <w:ins w:id="272" w:author="TSB-BP" w:date="2018-07-25T15:25:00Z">
        <w:r w:rsidR="00CE5819">
          <w:t xml:space="preserve"> </w:t>
        </w:r>
      </w:ins>
    </w:p>
    <w:p w14:paraId="37CDEC1E" w14:textId="6A6E2C96" w:rsidR="00CE5819" w:rsidRDefault="00CE5819" w:rsidP="00CE5819">
      <w:pPr>
        <w:rPr>
          <w:ins w:id="273" w:author="TSB-BP" w:date="2018-07-25T15:25:00Z"/>
          <w:lang w:val="en-US"/>
        </w:rPr>
      </w:pPr>
      <w:ins w:id="274" w:author="TSB-BP" w:date="2018-07-25T15:25:00Z">
        <w:r>
          <w:rPr>
            <w:lang w:val="en-US"/>
          </w:rPr>
          <w:t>This signal is used for super-wideband and fullband applications as well.</w:t>
        </w:r>
      </w:ins>
    </w:p>
    <w:p w14:paraId="71E81A34" w14:textId="1292E463" w:rsidR="00CE5819" w:rsidRDefault="00CE5819" w:rsidP="00CE5819">
      <w:pPr>
        <w:pStyle w:val="Note"/>
        <w:rPr>
          <w:ins w:id="275" w:author="TSB-BP" w:date="2018-07-25T15:25:00Z"/>
          <w:rFonts w:ascii="Calibri" w:hAnsi="Calibri" w:cs="Calibri"/>
          <w:color w:val="1F497D"/>
          <w:szCs w:val="22"/>
        </w:rPr>
      </w:pPr>
      <w:ins w:id="276" w:author="TSB-BP" w:date="2018-07-25T15:25:00Z">
        <w:r>
          <w:rPr>
            <w:lang w:val="en-US"/>
          </w:rPr>
          <w:t>NOTE – In human speech, energy above 7 kHz is present mostly during non-voiced parts and to a lesser extent during voiced parts. The AM-FM signal simulates the harmonic content of voiced parts of human speech and its 7 kHz frequency range is considered sufficient also in super-wideband and fullband, for the specific purpose of separating simultaneous talkers, e.g.</w:t>
        </w:r>
      </w:ins>
      <w:ins w:id="277" w:author="Gachet, Christelle" w:date="2018-07-30T07:50:00Z">
        <w:r w:rsidR="00C047AC">
          <w:rPr>
            <w:lang w:val="en-US"/>
          </w:rPr>
          <w:t>,</w:t>
        </w:r>
      </w:ins>
      <w:ins w:id="278" w:author="TSB-BP" w:date="2018-07-25T15:25:00Z">
        <w:r>
          <w:rPr>
            <w:lang w:val="en-US"/>
          </w:rPr>
          <w:t xml:space="preserve"> during double-talk evaluation.</w:t>
        </w:r>
      </w:ins>
    </w:p>
    <w:p w14:paraId="20311D3D" w14:textId="46C612D9" w:rsidR="005900CA" w:rsidRPr="00FA3A7F" w:rsidRDefault="005900CA"/>
    <w:p w14:paraId="0CE995DF" w14:textId="38820594" w:rsidR="00B223FA" w:rsidRPr="00FA3A7F" w:rsidRDefault="00B223FA" w:rsidP="00757632">
      <w:pPr>
        <w:pStyle w:val="TableNoTitle"/>
      </w:pPr>
      <w:r w:rsidRPr="00FA3A7F">
        <w:t xml:space="preserve">Table 7-5 – Properties of a specific double-talk sequence, modulated in amplitude </w:t>
      </w:r>
      <w:r w:rsidR="00757632" w:rsidRPr="00FA3A7F">
        <w:br/>
      </w:r>
      <w:r w:rsidRPr="00FA3A7F">
        <w:t>and frequency for narrow</w:t>
      </w:r>
      <w:r w:rsidRPr="00FA3A7F">
        <w:noBreakHyphen/>
        <w:t>band applications</w:t>
      </w:r>
    </w:p>
    <w:tbl>
      <w:tblPr>
        <w:tblW w:w="9639" w:type="dxa"/>
        <w:jc w:val="center"/>
        <w:tblBorders>
          <w:top w:val="single" w:sz="4" w:space="0" w:color="auto"/>
          <w:left w:val="single" w:sz="6"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406"/>
        <w:gridCol w:w="2411"/>
        <w:gridCol w:w="2407"/>
        <w:gridCol w:w="2407"/>
        <w:gridCol w:w="8"/>
      </w:tblGrid>
      <w:tr w:rsidR="00B223FA" w:rsidRPr="00FA3A7F" w14:paraId="0CE995E2" w14:textId="77777777" w:rsidTr="007B2652">
        <w:trPr>
          <w:jc w:val="center"/>
        </w:trPr>
        <w:tc>
          <w:tcPr>
            <w:tcW w:w="4817" w:type="dxa"/>
            <w:gridSpan w:val="2"/>
          </w:tcPr>
          <w:p w14:paraId="0CE995E0" w14:textId="77777777" w:rsidR="00B223FA" w:rsidRPr="00FA3A7F" w:rsidRDefault="00B223FA" w:rsidP="007B2652">
            <w:pPr>
              <w:pStyle w:val="Tablehead"/>
              <w:keepLines/>
            </w:pPr>
            <w:r w:rsidRPr="00FA3A7F">
              <w:t>Sending direction</w:t>
            </w:r>
          </w:p>
        </w:tc>
        <w:tc>
          <w:tcPr>
            <w:tcW w:w="4822" w:type="dxa"/>
            <w:gridSpan w:val="3"/>
          </w:tcPr>
          <w:p w14:paraId="0CE995E1" w14:textId="77777777" w:rsidR="00B223FA" w:rsidRPr="00FA3A7F" w:rsidRDefault="00B223FA" w:rsidP="007B2652">
            <w:pPr>
              <w:pStyle w:val="Tablehead"/>
              <w:keepLines/>
            </w:pPr>
            <w:r w:rsidRPr="00FA3A7F">
              <w:t>Receiving direction</w:t>
            </w:r>
          </w:p>
        </w:tc>
      </w:tr>
      <w:tr w:rsidR="004E3D0E" w:rsidRPr="00FA3A7F" w14:paraId="0CE995E7" w14:textId="77777777" w:rsidTr="007B2652">
        <w:trPr>
          <w:gridAfter w:val="1"/>
          <w:wAfter w:w="8" w:type="dxa"/>
          <w:jc w:val="center"/>
        </w:trPr>
        <w:tc>
          <w:tcPr>
            <w:tcW w:w="2406" w:type="dxa"/>
          </w:tcPr>
          <w:p w14:paraId="0CE995E3" w14:textId="75209A0A" w:rsidR="004E3D0E" w:rsidRPr="00FA3A7F" w:rsidRDefault="00952EEA" w:rsidP="007B2652">
            <w:pPr>
              <w:pStyle w:val="Tablehead"/>
            </w:pPr>
            <m:oMath>
              <m:sSubSup>
                <m:sSubSupPr>
                  <m:ctrlPr>
                    <w:rPr>
                      <w:rFonts w:ascii="Cambria Math" w:hAnsi="Cambria Math"/>
                      <w:b w:val="0"/>
                      <w:bCs/>
                      <w:i/>
                    </w:rPr>
                  </m:ctrlPr>
                </m:sSubSupPr>
                <m:e>
                  <m:r>
                    <m:rPr>
                      <m:sty m:val="bi"/>
                    </m:rPr>
                    <w:rPr>
                      <w:rFonts w:ascii="Cambria Math" w:hAnsi="Cambria Math"/>
                    </w:rPr>
                    <m:t>f</m:t>
                  </m:r>
                </m:e>
                <m:sub>
                  <m:r>
                    <m:rPr>
                      <m:sty m:val="bi"/>
                    </m:rPr>
                    <w:rPr>
                      <w:rFonts w:ascii="Cambria Math" w:hAnsi="Cambria Math"/>
                    </w:rPr>
                    <m:t>0</m:t>
                  </m:r>
                </m:sub>
                <m:sup>
                  <m:r>
                    <m:rPr>
                      <m:sty m:val="bi"/>
                    </m:rPr>
                    <w:rPr>
                      <w:rFonts w:ascii="Cambria Math" w:hAnsi="Cambria Math"/>
                    </w:rPr>
                    <m:t>(1)</m:t>
                  </m:r>
                </m:sup>
              </m:sSubSup>
              <m:r>
                <m:rPr>
                  <m:sty m:val="bi"/>
                </m:rPr>
                <w:rPr>
                  <w:rFonts w:ascii="Cambria Math" w:hAnsi="Cambria Math"/>
                </w:rPr>
                <m:t xml:space="preserve"> </m:t>
              </m:r>
            </m:oMath>
            <w:r w:rsidR="004E3D0E" w:rsidRPr="00FA3A7F">
              <w:t>(Hz)</w:t>
            </w:r>
          </w:p>
        </w:tc>
        <w:tc>
          <w:tcPr>
            <w:tcW w:w="2411" w:type="dxa"/>
          </w:tcPr>
          <w:p w14:paraId="0CE995E4" w14:textId="1351DBC8" w:rsidR="004E3D0E" w:rsidRPr="00FA3A7F" w:rsidRDefault="00952EEA" w:rsidP="007B2652">
            <w:pPr>
              <w:pStyle w:val="Tablehead"/>
            </w:pPr>
            <m:oMath>
              <m:sSup>
                <m:sSupPr>
                  <m:ctrlPr>
                    <w:rPr>
                      <w:rFonts w:ascii="Cambria Math" w:hAnsi="Cambria Math"/>
                      <w:b w:val="0"/>
                      <w:bCs/>
                      <w:i/>
                      <w:szCs w:val="22"/>
                    </w:rPr>
                  </m:ctrlPr>
                </m:sSupPr>
                <m:e>
                  <m:r>
                    <m:rPr>
                      <m:sty m:val="bi"/>
                    </m:rPr>
                    <w:rPr>
                      <w:rFonts w:ascii="Cambria Math" w:hAnsi="Cambria Math"/>
                      <w:szCs w:val="22"/>
                    </w:rPr>
                    <m:t>±∆f</m:t>
                  </m:r>
                </m:e>
                <m:sup>
                  <m:r>
                    <m:rPr>
                      <m:sty m:val="bi"/>
                    </m:rPr>
                    <w:rPr>
                      <w:rFonts w:ascii="Cambria Math" w:hAnsi="Cambria Math"/>
                      <w:szCs w:val="22"/>
                    </w:rPr>
                    <m:t>(1)</m:t>
                  </m:r>
                </m:sup>
              </m:sSup>
              <m:r>
                <m:rPr>
                  <m:sty m:val="bi"/>
                </m:rPr>
                <w:rPr>
                  <w:rFonts w:ascii="Cambria Math" w:hAnsi="Cambria Math"/>
                  <w:szCs w:val="22"/>
                </w:rPr>
                <m:t xml:space="preserve"> </m:t>
              </m:r>
            </m:oMath>
            <w:r w:rsidR="004E3D0E" w:rsidRPr="00FA3A7F">
              <w:t>(Hz)</w:t>
            </w:r>
          </w:p>
        </w:tc>
        <w:tc>
          <w:tcPr>
            <w:tcW w:w="2407" w:type="dxa"/>
          </w:tcPr>
          <w:p w14:paraId="0CE995E5" w14:textId="76209B0B" w:rsidR="004E3D0E" w:rsidRPr="00FA3A7F" w:rsidRDefault="00952EEA" w:rsidP="007B2652">
            <w:pPr>
              <w:pStyle w:val="Tablehead"/>
            </w:pPr>
            <m:oMath>
              <m:sSubSup>
                <m:sSubSupPr>
                  <m:ctrlPr>
                    <w:rPr>
                      <w:rFonts w:ascii="Cambria Math" w:hAnsi="Cambria Math"/>
                      <w:b w:val="0"/>
                      <w:bCs/>
                      <w:i/>
                    </w:rPr>
                  </m:ctrlPr>
                </m:sSubSupPr>
                <m:e>
                  <m:r>
                    <m:rPr>
                      <m:sty m:val="bi"/>
                    </m:rPr>
                    <w:rPr>
                      <w:rFonts w:ascii="Cambria Math" w:hAnsi="Cambria Math"/>
                    </w:rPr>
                    <m:t>f</m:t>
                  </m:r>
                </m:e>
                <m:sub>
                  <m:r>
                    <m:rPr>
                      <m:sty m:val="bi"/>
                    </m:rPr>
                    <w:rPr>
                      <w:rFonts w:ascii="Cambria Math" w:hAnsi="Cambria Math"/>
                    </w:rPr>
                    <m:t>0</m:t>
                  </m:r>
                </m:sub>
                <m:sup>
                  <m:r>
                    <m:rPr>
                      <m:sty m:val="bi"/>
                    </m:rPr>
                    <w:rPr>
                      <w:rFonts w:ascii="Cambria Math" w:hAnsi="Cambria Math"/>
                    </w:rPr>
                    <m:t>(2)</m:t>
                  </m:r>
                </m:sup>
              </m:sSubSup>
            </m:oMath>
            <w:r w:rsidR="004E3D0E" w:rsidRPr="00FA3A7F">
              <w:t>(Hz)</w:t>
            </w:r>
          </w:p>
        </w:tc>
        <w:tc>
          <w:tcPr>
            <w:tcW w:w="2407" w:type="dxa"/>
          </w:tcPr>
          <w:p w14:paraId="0CE995E6" w14:textId="32CDA607" w:rsidR="004E3D0E" w:rsidRPr="00FA3A7F" w:rsidRDefault="00952EEA" w:rsidP="007B2652">
            <w:pPr>
              <w:pStyle w:val="Tablehead"/>
            </w:pPr>
            <m:oMath>
              <m:sSup>
                <m:sSupPr>
                  <m:ctrlPr>
                    <w:rPr>
                      <w:rFonts w:ascii="Cambria Math" w:hAnsi="Cambria Math"/>
                      <w:b w:val="0"/>
                      <w:bCs/>
                      <w:i/>
                      <w:szCs w:val="22"/>
                    </w:rPr>
                  </m:ctrlPr>
                </m:sSupPr>
                <m:e>
                  <m:r>
                    <m:rPr>
                      <m:sty m:val="bi"/>
                    </m:rPr>
                    <w:rPr>
                      <w:rFonts w:ascii="Cambria Math" w:hAnsi="Cambria Math"/>
                      <w:szCs w:val="22"/>
                    </w:rPr>
                    <m:t>±∆f</m:t>
                  </m:r>
                </m:e>
                <m:sup>
                  <m:r>
                    <m:rPr>
                      <m:sty m:val="bi"/>
                    </m:rPr>
                    <w:rPr>
                      <w:rFonts w:ascii="Cambria Math" w:hAnsi="Cambria Math"/>
                      <w:szCs w:val="22"/>
                    </w:rPr>
                    <m:t>(2)</m:t>
                  </m:r>
                </m:sup>
              </m:sSup>
              <m:r>
                <m:rPr>
                  <m:sty m:val="bi"/>
                </m:rPr>
                <w:rPr>
                  <w:rFonts w:ascii="Cambria Math" w:hAnsi="Cambria Math"/>
                  <w:szCs w:val="22"/>
                </w:rPr>
                <m:t xml:space="preserve"> </m:t>
              </m:r>
            </m:oMath>
            <w:r w:rsidR="004E3D0E" w:rsidRPr="00FA3A7F">
              <w:t>(Hz)</w:t>
            </w:r>
          </w:p>
        </w:tc>
      </w:tr>
      <w:tr w:rsidR="00B223FA" w:rsidRPr="00FA3A7F" w14:paraId="0CE995EC" w14:textId="77777777" w:rsidTr="007B2652">
        <w:trPr>
          <w:gridAfter w:val="1"/>
          <w:wAfter w:w="8" w:type="dxa"/>
          <w:jc w:val="center"/>
        </w:trPr>
        <w:tc>
          <w:tcPr>
            <w:tcW w:w="2406" w:type="dxa"/>
          </w:tcPr>
          <w:p w14:paraId="0CE995E8" w14:textId="77777777" w:rsidR="00B223FA" w:rsidRPr="00FA3A7F" w:rsidRDefault="00B223FA" w:rsidP="00757632">
            <w:pPr>
              <w:pStyle w:val="Tabletext"/>
              <w:jc w:val="center"/>
            </w:pPr>
            <w:r w:rsidRPr="00FA3A7F">
              <w:t>250</w:t>
            </w:r>
          </w:p>
        </w:tc>
        <w:tc>
          <w:tcPr>
            <w:tcW w:w="2411" w:type="dxa"/>
          </w:tcPr>
          <w:p w14:paraId="0CE995E9" w14:textId="77777777" w:rsidR="00B223FA" w:rsidRPr="00FA3A7F" w:rsidRDefault="00B223FA" w:rsidP="00757632">
            <w:pPr>
              <w:pStyle w:val="Tabletext"/>
              <w:jc w:val="center"/>
            </w:pPr>
            <w:r w:rsidRPr="00FA3A7F">
              <w:sym w:font="Symbol" w:char="F0B1"/>
            </w:r>
            <w:r w:rsidRPr="00FA3A7F">
              <w:t>5</w:t>
            </w:r>
          </w:p>
        </w:tc>
        <w:tc>
          <w:tcPr>
            <w:tcW w:w="2407" w:type="dxa"/>
          </w:tcPr>
          <w:p w14:paraId="0CE995EA" w14:textId="77777777" w:rsidR="00B223FA" w:rsidRPr="00FA3A7F" w:rsidRDefault="00B223FA" w:rsidP="00757632">
            <w:pPr>
              <w:pStyle w:val="Tabletext"/>
              <w:jc w:val="center"/>
            </w:pPr>
            <w:r w:rsidRPr="00FA3A7F">
              <w:t>270</w:t>
            </w:r>
          </w:p>
        </w:tc>
        <w:tc>
          <w:tcPr>
            <w:tcW w:w="2407" w:type="dxa"/>
          </w:tcPr>
          <w:p w14:paraId="0CE995EB" w14:textId="77777777" w:rsidR="00B223FA" w:rsidRPr="00FA3A7F" w:rsidRDefault="00B223FA" w:rsidP="00757632">
            <w:pPr>
              <w:pStyle w:val="Tabletext"/>
              <w:jc w:val="center"/>
            </w:pPr>
            <w:r w:rsidRPr="00FA3A7F">
              <w:sym w:font="Symbol" w:char="F0B1"/>
            </w:r>
            <w:r w:rsidRPr="00FA3A7F">
              <w:t>5</w:t>
            </w:r>
          </w:p>
        </w:tc>
      </w:tr>
      <w:tr w:rsidR="00B223FA" w:rsidRPr="00FA3A7F" w14:paraId="0CE995F1" w14:textId="77777777" w:rsidTr="007B2652">
        <w:trPr>
          <w:gridAfter w:val="1"/>
          <w:wAfter w:w="8" w:type="dxa"/>
          <w:jc w:val="center"/>
        </w:trPr>
        <w:tc>
          <w:tcPr>
            <w:tcW w:w="2406" w:type="dxa"/>
          </w:tcPr>
          <w:p w14:paraId="0CE995ED" w14:textId="77777777" w:rsidR="00B223FA" w:rsidRPr="00FA3A7F" w:rsidRDefault="00B223FA" w:rsidP="00757632">
            <w:pPr>
              <w:pStyle w:val="Tabletext"/>
              <w:jc w:val="center"/>
            </w:pPr>
            <w:r w:rsidRPr="00FA3A7F">
              <w:t>500</w:t>
            </w:r>
          </w:p>
        </w:tc>
        <w:tc>
          <w:tcPr>
            <w:tcW w:w="2411" w:type="dxa"/>
          </w:tcPr>
          <w:p w14:paraId="0CE995EE" w14:textId="77777777" w:rsidR="00B223FA" w:rsidRPr="00FA3A7F" w:rsidRDefault="00B223FA" w:rsidP="00757632">
            <w:pPr>
              <w:pStyle w:val="Tabletext"/>
              <w:jc w:val="center"/>
            </w:pPr>
            <w:r w:rsidRPr="00FA3A7F">
              <w:sym w:font="Symbol" w:char="F0B1"/>
            </w:r>
            <w:r w:rsidRPr="00FA3A7F">
              <w:t>10</w:t>
            </w:r>
          </w:p>
        </w:tc>
        <w:tc>
          <w:tcPr>
            <w:tcW w:w="2407" w:type="dxa"/>
          </w:tcPr>
          <w:p w14:paraId="0CE995EF" w14:textId="77777777" w:rsidR="00B223FA" w:rsidRPr="00FA3A7F" w:rsidRDefault="00B223FA" w:rsidP="00757632">
            <w:pPr>
              <w:pStyle w:val="Tabletext"/>
              <w:jc w:val="center"/>
            </w:pPr>
            <w:r w:rsidRPr="00FA3A7F">
              <w:t>540</w:t>
            </w:r>
          </w:p>
        </w:tc>
        <w:tc>
          <w:tcPr>
            <w:tcW w:w="2407" w:type="dxa"/>
          </w:tcPr>
          <w:p w14:paraId="0CE995F0" w14:textId="77777777" w:rsidR="00B223FA" w:rsidRPr="00FA3A7F" w:rsidRDefault="00B223FA" w:rsidP="00757632">
            <w:pPr>
              <w:pStyle w:val="Tabletext"/>
              <w:jc w:val="center"/>
            </w:pPr>
            <w:r w:rsidRPr="00FA3A7F">
              <w:sym w:font="Symbol" w:char="F0B1"/>
            </w:r>
            <w:r w:rsidRPr="00FA3A7F">
              <w:t>10</w:t>
            </w:r>
          </w:p>
        </w:tc>
      </w:tr>
      <w:tr w:rsidR="00B223FA" w:rsidRPr="00FA3A7F" w14:paraId="0CE995F6" w14:textId="77777777" w:rsidTr="007B2652">
        <w:trPr>
          <w:gridAfter w:val="1"/>
          <w:wAfter w:w="8" w:type="dxa"/>
          <w:jc w:val="center"/>
        </w:trPr>
        <w:tc>
          <w:tcPr>
            <w:tcW w:w="2406" w:type="dxa"/>
          </w:tcPr>
          <w:p w14:paraId="0CE995F2" w14:textId="77777777" w:rsidR="00B223FA" w:rsidRPr="00FA3A7F" w:rsidRDefault="00B223FA" w:rsidP="00757632">
            <w:pPr>
              <w:pStyle w:val="Tabletext"/>
              <w:jc w:val="center"/>
            </w:pPr>
            <w:r w:rsidRPr="00FA3A7F">
              <w:t>750</w:t>
            </w:r>
          </w:p>
        </w:tc>
        <w:tc>
          <w:tcPr>
            <w:tcW w:w="2411" w:type="dxa"/>
          </w:tcPr>
          <w:p w14:paraId="0CE995F3" w14:textId="77777777" w:rsidR="00B223FA" w:rsidRPr="00FA3A7F" w:rsidRDefault="00B223FA" w:rsidP="00757632">
            <w:pPr>
              <w:pStyle w:val="Tabletext"/>
              <w:jc w:val="center"/>
            </w:pPr>
            <w:r w:rsidRPr="00FA3A7F">
              <w:sym w:font="Symbol" w:char="F0B1"/>
            </w:r>
            <w:r w:rsidRPr="00FA3A7F">
              <w:t>15</w:t>
            </w:r>
          </w:p>
        </w:tc>
        <w:tc>
          <w:tcPr>
            <w:tcW w:w="2407" w:type="dxa"/>
          </w:tcPr>
          <w:p w14:paraId="0CE995F4" w14:textId="77777777" w:rsidR="00B223FA" w:rsidRPr="00FA3A7F" w:rsidRDefault="00B223FA" w:rsidP="00757632">
            <w:pPr>
              <w:pStyle w:val="Tabletext"/>
              <w:jc w:val="center"/>
            </w:pPr>
            <w:r w:rsidRPr="00FA3A7F">
              <w:t>810</w:t>
            </w:r>
          </w:p>
        </w:tc>
        <w:tc>
          <w:tcPr>
            <w:tcW w:w="2407" w:type="dxa"/>
          </w:tcPr>
          <w:p w14:paraId="0CE995F5" w14:textId="77777777" w:rsidR="00B223FA" w:rsidRPr="00FA3A7F" w:rsidRDefault="00B223FA" w:rsidP="00757632">
            <w:pPr>
              <w:pStyle w:val="Tabletext"/>
              <w:jc w:val="center"/>
            </w:pPr>
            <w:r w:rsidRPr="00FA3A7F">
              <w:sym w:font="Symbol" w:char="F0B1"/>
            </w:r>
            <w:r w:rsidRPr="00FA3A7F">
              <w:t>15</w:t>
            </w:r>
          </w:p>
        </w:tc>
      </w:tr>
      <w:tr w:rsidR="00B223FA" w:rsidRPr="00FA3A7F" w14:paraId="0CE995FB" w14:textId="77777777" w:rsidTr="007B2652">
        <w:trPr>
          <w:gridAfter w:val="1"/>
          <w:wAfter w:w="8" w:type="dxa"/>
          <w:jc w:val="center"/>
        </w:trPr>
        <w:tc>
          <w:tcPr>
            <w:tcW w:w="2406" w:type="dxa"/>
          </w:tcPr>
          <w:p w14:paraId="0CE995F7" w14:textId="77777777" w:rsidR="00B223FA" w:rsidRPr="00FA3A7F" w:rsidRDefault="00B223FA" w:rsidP="00757632">
            <w:pPr>
              <w:pStyle w:val="Tabletext"/>
              <w:jc w:val="center"/>
            </w:pPr>
            <w:r w:rsidRPr="00FA3A7F">
              <w:t>1000</w:t>
            </w:r>
          </w:p>
        </w:tc>
        <w:tc>
          <w:tcPr>
            <w:tcW w:w="2411" w:type="dxa"/>
          </w:tcPr>
          <w:p w14:paraId="0CE995F8" w14:textId="77777777" w:rsidR="00B223FA" w:rsidRPr="00FA3A7F" w:rsidRDefault="00B223FA" w:rsidP="00757632">
            <w:pPr>
              <w:pStyle w:val="Tabletext"/>
              <w:jc w:val="center"/>
            </w:pPr>
            <w:r w:rsidRPr="00FA3A7F">
              <w:sym w:font="Symbol" w:char="F0B1"/>
            </w:r>
            <w:r w:rsidRPr="00FA3A7F">
              <w:t>20</w:t>
            </w:r>
          </w:p>
        </w:tc>
        <w:tc>
          <w:tcPr>
            <w:tcW w:w="2407" w:type="dxa"/>
          </w:tcPr>
          <w:p w14:paraId="0CE995F9" w14:textId="77777777" w:rsidR="00B223FA" w:rsidRPr="00FA3A7F" w:rsidRDefault="00B223FA" w:rsidP="00757632">
            <w:pPr>
              <w:pStyle w:val="Tabletext"/>
              <w:jc w:val="center"/>
            </w:pPr>
            <w:r w:rsidRPr="00FA3A7F">
              <w:t>1080</w:t>
            </w:r>
          </w:p>
        </w:tc>
        <w:tc>
          <w:tcPr>
            <w:tcW w:w="2407" w:type="dxa"/>
          </w:tcPr>
          <w:p w14:paraId="0CE995FA" w14:textId="77777777" w:rsidR="00B223FA" w:rsidRPr="00FA3A7F" w:rsidRDefault="00B223FA" w:rsidP="00757632">
            <w:pPr>
              <w:pStyle w:val="Tabletext"/>
              <w:jc w:val="center"/>
            </w:pPr>
            <w:r w:rsidRPr="00FA3A7F">
              <w:sym w:font="Symbol" w:char="F0B1"/>
            </w:r>
            <w:r w:rsidRPr="00FA3A7F">
              <w:t>20</w:t>
            </w:r>
          </w:p>
        </w:tc>
      </w:tr>
      <w:tr w:rsidR="00B223FA" w:rsidRPr="00FA3A7F" w14:paraId="0CE99600" w14:textId="77777777" w:rsidTr="007B2652">
        <w:trPr>
          <w:gridAfter w:val="1"/>
          <w:wAfter w:w="8" w:type="dxa"/>
          <w:jc w:val="center"/>
        </w:trPr>
        <w:tc>
          <w:tcPr>
            <w:tcW w:w="2406" w:type="dxa"/>
          </w:tcPr>
          <w:p w14:paraId="0CE995FC" w14:textId="77777777" w:rsidR="00B223FA" w:rsidRPr="00FA3A7F" w:rsidRDefault="00B223FA" w:rsidP="00757632">
            <w:pPr>
              <w:pStyle w:val="Tabletext"/>
              <w:jc w:val="center"/>
            </w:pPr>
            <w:r w:rsidRPr="00FA3A7F">
              <w:t>1250</w:t>
            </w:r>
          </w:p>
        </w:tc>
        <w:tc>
          <w:tcPr>
            <w:tcW w:w="2411" w:type="dxa"/>
          </w:tcPr>
          <w:p w14:paraId="0CE995FD" w14:textId="77777777" w:rsidR="00B223FA" w:rsidRPr="00FA3A7F" w:rsidRDefault="00B223FA" w:rsidP="00757632">
            <w:pPr>
              <w:pStyle w:val="Tabletext"/>
              <w:jc w:val="center"/>
            </w:pPr>
            <w:r w:rsidRPr="00FA3A7F">
              <w:sym w:font="Symbol" w:char="F0B1"/>
            </w:r>
            <w:r w:rsidRPr="00FA3A7F">
              <w:t>25</w:t>
            </w:r>
          </w:p>
        </w:tc>
        <w:tc>
          <w:tcPr>
            <w:tcW w:w="2407" w:type="dxa"/>
          </w:tcPr>
          <w:p w14:paraId="0CE995FE" w14:textId="77777777" w:rsidR="00B223FA" w:rsidRPr="00FA3A7F" w:rsidRDefault="00B223FA" w:rsidP="00757632">
            <w:pPr>
              <w:pStyle w:val="Tabletext"/>
              <w:jc w:val="center"/>
            </w:pPr>
            <w:r w:rsidRPr="00FA3A7F">
              <w:t>1350</w:t>
            </w:r>
          </w:p>
        </w:tc>
        <w:tc>
          <w:tcPr>
            <w:tcW w:w="2407" w:type="dxa"/>
          </w:tcPr>
          <w:p w14:paraId="0CE995FF" w14:textId="77777777" w:rsidR="00B223FA" w:rsidRPr="00FA3A7F" w:rsidRDefault="00B223FA" w:rsidP="00757632">
            <w:pPr>
              <w:pStyle w:val="Tabletext"/>
              <w:jc w:val="center"/>
            </w:pPr>
            <w:r w:rsidRPr="00FA3A7F">
              <w:sym w:font="Symbol" w:char="F0B1"/>
            </w:r>
            <w:r w:rsidRPr="00FA3A7F">
              <w:t>25</w:t>
            </w:r>
          </w:p>
        </w:tc>
      </w:tr>
      <w:tr w:rsidR="00B223FA" w:rsidRPr="00FA3A7F" w14:paraId="0CE99605" w14:textId="77777777" w:rsidTr="007B2652">
        <w:trPr>
          <w:gridAfter w:val="1"/>
          <w:wAfter w:w="8" w:type="dxa"/>
          <w:jc w:val="center"/>
        </w:trPr>
        <w:tc>
          <w:tcPr>
            <w:tcW w:w="2406" w:type="dxa"/>
          </w:tcPr>
          <w:p w14:paraId="0CE99601" w14:textId="77777777" w:rsidR="00B223FA" w:rsidRPr="00FA3A7F" w:rsidRDefault="00B223FA" w:rsidP="007B2652">
            <w:pPr>
              <w:pStyle w:val="Tabletext"/>
              <w:jc w:val="center"/>
            </w:pPr>
            <w:r w:rsidRPr="00FA3A7F">
              <w:t>1500</w:t>
            </w:r>
          </w:p>
        </w:tc>
        <w:tc>
          <w:tcPr>
            <w:tcW w:w="2411" w:type="dxa"/>
          </w:tcPr>
          <w:p w14:paraId="0CE99602" w14:textId="77777777" w:rsidR="00B223FA" w:rsidRPr="00FA3A7F" w:rsidRDefault="00B223FA" w:rsidP="007B2652">
            <w:pPr>
              <w:pStyle w:val="Tabletext"/>
              <w:jc w:val="center"/>
            </w:pPr>
            <w:r w:rsidRPr="00FA3A7F">
              <w:sym w:font="Symbol" w:char="F0B1"/>
            </w:r>
            <w:r w:rsidRPr="00FA3A7F">
              <w:t>30</w:t>
            </w:r>
          </w:p>
        </w:tc>
        <w:tc>
          <w:tcPr>
            <w:tcW w:w="2407" w:type="dxa"/>
          </w:tcPr>
          <w:p w14:paraId="0CE99603" w14:textId="77777777" w:rsidR="00B223FA" w:rsidRPr="00FA3A7F" w:rsidRDefault="00B223FA" w:rsidP="007B2652">
            <w:pPr>
              <w:pStyle w:val="Tabletext"/>
              <w:jc w:val="center"/>
            </w:pPr>
            <w:r w:rsidRPr="00FA3A7F">
              <w:t>1620</w:t>
            </w:r>
          </w:p>
        </w:tc>
        <w:tc>
          <w:tcPr>
            <w:tcW w:w="2407" w:type="dxa"/>
          </w:tcPr>
          <w:p w14:paraId="0CE99604" w14:textId="77777777" w:rsidR="00B223FA" w:rsidRPr="00FA3A7F" w:rsidRDefault="00B223FA" w:rsidP="007B2652">
            <w:pPr>
              <w:pStyle w:val="Tabletext"/>
              <w:jc w:val="center"/>
            </w:pPr>
            <w:r w:rsidRPr="00FA3A7F">
              <w:sym w:font="Symbol" w:char="F0B1"/>
            </w:r>
            <w:r w:rsidRPr="00FA3A7F">
              <w:t>30</w:t>
            </w:r>
          </w:p>
        </w:tc>
      </w:tr>
      <w:tr w:rsidR="00B223FA" w:rsidRPr="00FA3A7F" w14:paraId="0CE9960A" w14:textId="77777777" w:rsidTr="007B2652">
        <w:trPr>
          <w:gridAfter w:val="1"/>
          <w:wAfter w:w="8" w:type="dxa"/>
          <w:jc w:val="center"/>
        </w:trPr>
        <w:tc>
          <w:tcPr>
            <w:tcW w:w="2406" w:type="dxa"/>
          </w:tcPr>
          <w:p w14:paraId="0CE99606" w14:textId="77777777" w:rsidR="00B223FA" w:rsidRPr="00FA3A7F" w:rsidRDefault="00B223FA" w:rsidP="007B2652">
            <w:pPr>
              <w:pStyle w:val="Tabletext"/>
              <w:jc w:val="center"/>
            </w:pPr>
            <w:r w:rsidRPr="00FA3A7F">
              <w:t>1750</w:t>
            </w:r>
          </w:p>
        </w:tc>
        <w:tc>
          <w:tcPr>
            <w:tcW w:w="2411" w:type="dxa"/>
          </w:tcPr>
          <w:p w14:paraId="0CE99607" w14:textId="77777777" w:rsidR="00B223FA" w:rsidRPr="00FA3A7F" w:rsidRDefault="00B223FA" w:rsidP="007B2652">
            <w:pPr>
              <w:pStyle w:val="Tabletext"/>
              <w:jc w:val="center"/>
            </w:pPr>
            <w:r w:rsidRPr="00FA3A7F">
              <w:sym w:font="Symbol" w:char="F0B1"/>
            </w:r>
            <w:r w:rsidRPr="00FA3A7F">
              <w:t>35</w:t>
            </w:r>
          </w:p>
        </w:tc>
        <w:tc>
          <w:tcPr>
            <w:tcW w:w="2407" w:type="dxa"/>
          </w:tcPr>
          <w:p w14:paraId="0CE99608" w14:textId="77777777" w:rsidR="00B223FA" w:rsidRPr="00FA3A7F" w:rsidRDefault="00B223FA" w:rsidP="007B2652">
            <w:pPr>
              <w:pStyle w:val="Tabletext"/>
              <w:jc w:val="center"/>
            </w:pPr>
            <w:r w:rsidRPr="00FA3A7F">
              <w:t>1890</w:t>
            </w:r>
          </w:p>
        </w:tc>
        <w:tc>
          <w:tcPr>
            <w:tcW w:w="2407" w:type="dxa"/>
          </w:tcPr>
          <w:p w14:paraId="0CE99609" w14:textId="77777777" w:rsidR="00B223FA" w:rsidRPr="00FA3A7F" w:rsidRDefault="00B223FA" w:rsidP="007B2652">
            <w:pPr>
              <w:pStyle w:val="Tabletext"/>
              <w:jc w:val="center"/>
            </w:pPr>
            <w:r w:rsidRPr="00FA3A7F">
              <w:sym w:font="Symbol" w:char="F0B1"/>
            </w:r>
            <w:r w:rsidRPr="00FA3A7F">
              <w:t>35</w:t>
            </w:r>
          </w:p>
        </w:tc>
      </w:tr>
      <w:tr w:rsidR="00B223FA" w:rsidRPr="00FA3A7F" w14:paraId="0CE9960F" w14:textId="77777777" w:rsidTr="007B2652">
        <w:trPr>
          <w:gridAfter w:val="1"/>
          <w:wAfter w:w="8" w:type="dxa"/>
          <w:jc w:val="center"/>
        </w:trPr>
        <w:tc>
          <w:tcPr>
            <w:tcW w:w="2406" w:type="dxa"/>
          </w:tcPr>
          <w:p w14:paraId="0CE9960B" w14:textId="77777777" w:rsidR="00B223FA" w:rsidRPr="00FA3A7F" w:rsidRDefault="00B223FA" w:rsidP="007B2652">
            <w:pPr>
              <w:pStyle w:val="Tabletext"/>
              <w:jc w:val="center"/>
            </w:pPr>
            <w:r w:rsidRPr="00FA3A7F">
              <w:t>2000</w:t>
            </w:r>
          </w:p>
        </w:tc>
        <w:tc>
          <w:tcPr>
            <w:tcW w:w="2411" w:type="dxa"/>
          </w:tcPr>
          <w:p w14:paraId="0CE9960C" w14:textId="77777777" w:rsidR="00B223FA" w:rsidRPr="00FA3A7F" w:rsidRDefault="00B223FA" w:rsidP="007B2652">
            <w:pPr>
              <w:pStyle w:val="Tabletext"/>
              <w:jc w:val="center"/>
            </w:pPr>
            <w:r w:rsidRPr="00FA3A7F">
              <w:sym w:font="Symbol" w:char="F0B1"/>
            </w:r>
            <w:r w:rsidRPr="00FA3A7F">
              <w:t>40</w:t>
            </w:r>
          </w:p>
        </w:tc>
        <w:tc>
          <w:tcPr>
            <w:tcW w:w="2407" w:type="dxa"/>
          </w:tcPr>
          <w:p w14:paraId="0CE9960D" w14:textId="77777777" w:rsidR="00B223FA" w:rsidRPr="00FA3A7F" w:rsidRDefault="00B223FA" w:rsidP="007B2652">
            <w:pPr>
              <w:pStyle w:val="Tabletext"/>
              <w:jc w:val="center"/>
            </w:pPr>
            <w:r w:rsidRPr="00FA3A7F">
              <w:t>2160</w:t>
            </w:r>
          </w:p>
        </w:tc>
        <w:tc>
          <w:tcPr>
            <w:tcW w:w="2407" w:type="dxa"/>
          </w:tcPr>
          <w:p w14:paraId="0CE9960E" w14:textId="77777777" w:rsidR="00B223FA" w:rsidRPr="00FA3A7F" w:rsidRDefault="00B223FA" w:rsidP="007B2652">
            <w:pPr>
              <w:pStyle w:val="Tabletext"/>
              <w:jc w:val="center"/>
            </w:pPr>
            <w:r w:rsidRPr="00FA3A7F">
              <w:sym w:font="Symbol" w:char="F0B1"/>
            </w:r>
            <w:r w:rsidRPr="00FA3A7F">
              <w:t>35</w:t>
            </w:r>
          </w:p>
        </w:tc>
      </w:tr>
      <w:tr w:rsidR="00B223FA" w:rsidRPr="00FA3A7F" w14:paraId="0CE99614" w14:textId="77777777" w:rsidTr="007B2652">
        <w:trPr>
          <w:gridAfter w:val="1"/>
          <w:wAfter w:w="8" w:type="dxa"/>
          <w:jc w:val="center"/>
        </w:trPr>
        <w:tc>
          <w:tcPr>
            <w:tcW w:w="2406" w:type="dxa"/>
          </w:tcPr>
          <w:p w14:paraId="0CE99610" w14:textId="77777777" w:rsidR="00B223FA" w:rsidRPr="00FA3A7F" w:rsidRDefault="00B223FA" w:rsidP="007B2652">
            <w:pPr>
              <w:pStyle w:val="Tabletext"/>
              <w:jc w:val="center"/>
            </w:pPr>
            <w:r w:rsidRPr="00FA3A7F">
              <w:t>2250</w:t>
            </w:r>
          </w:p>
        </w:tc>
        <w:tc>
          <w:tcPr>
            <w:tcW w:w="2411" w:type="dxa"/>
          </w:tcPr>
          <w:p w14:paraId="0CE99611" w14:textId="77777777" w:rsidR="00B223FA" w:rsidRPr="00FA3A7F" w:rsidRDefault="00B223FA" w:rsidP="007B2652">
            <w:pPr>
              <w:pStyle w:val="Tabletext"/>
              <w:jc w:val="center"/>
            </w:pPr>
            <w:r w:rsidRPr="00FA3A7F">
              <w:sym w:font="Symbol" w:char="F0B1"/>
            </w:r>
            <w:r w:rsidRPr="00FA3A7F">
              <w:t>40</w:t>
            </w:r>
          </w:p>
        </w:tc>
        <w:tc>
          <w:tcPr>
            <w:tcW w:w="2407" w:type="dxa"/>
          </w:tcPr>
          <w:p w14:paraId="0CE99612" w14:textId="77777777" w:rsidR="00B223FA" w:rsidRPr="00FA3A7F" w:rsidRDefault="00B223FA" w:rsidP="007B2652">
            <w:pPr>
              <w:pStyle w:val="Tabletext"/>
              <w:jc w:val="center"/>
            </w:pPr>
            <w:r w:rsidRPr="00FA3A7F">
              <w:t>2400</w:t>
            </w:r>
          </w:p>
        </w:tc>
        <w:tc>
          <w:tcPr>
            <w:tcW w:w="2407" w:type="dxa"/>
          </w:tcPr>
          <w:p w14:paraId="0CE99613" w14:textId="77777777" w:rsidR="00B223FA" w:rsidRPr="00FA3A7F" w:rsidRDefault="00B223FA" w:rsidP="007B2652">
            <w:pPr>
              <w:pStyle w:val="Tabletext"/>
              <w:jc w:val="center"/>
            </w:pPr>
            <w:r w:rsidRPr="00FA3A7F">
              <w:sym w:font="Symbol" w:char="F0B1"/>
            </w:r>
            <w:r w:rsidRPr="00FA3A7F">
              <w:t>35</w:t>
            </w:r>
          </w:p>
        </w:tc>
      </w:tr>
      <w:tr w:rsidR="00B223FA" w:rsidRPr="00FA3A7F" w14:paraId="0CE99619" w14:textId="77777777" w:rsidTr="007B2652">
        <w:trPr>
          <w:gridAfter w:val="1"/>
          <w:wAfter w:w="8" w:type="dxa"/>
          <w:jc w:val="center"/>
        </w:trPr>
        <w:tc>
          <w:tcPr>
            <w:tcW w:w="2406" w:type="dxa"/>
          </w:tcPr>
          <w:p w14:paraId="0CE99615" w14:textId="77777777" w:rsidR="00B223FA" w:rsidRPr="00FA3A7F" w:rsidRDefault="00B223FA" w:rsidP="007B2652">
            <w:pPr>
              <w:pStyle w:val="Tabletext"/>
              <w:jc w:val="center"/>
            </w:pPr>
            <w:r w:rsidRPr="00FA3A7F">
              <w:t>2500</w:t>
            </w:r>
          </w:p>
        </w:tc>
        <w:tc>
          <w:tcPr>
            <w:tcW w:w="2411" w:type="dxa"/>
          </w:tcPr>
          <w:p w14:paraId="0CE99616" w14:textId="77777777" w:rsidR="00B223FA" w:rsidRPr="00FA3A7F" w:rsidRDefault="00B223FA" w:rsidP="007B2652">
            <w:pPr>
              <w:pStyle w:val="Tabletext"/>
              <w:jc w:val="center"/>
            </w:pPr>
            <w:r w:rsidRPr="00FA3A7F">
              <w:sym w:font="Symbol" w:char="F0B1"/>
            </w:r>
            <w:r w:rsidRPr="00FA3A7F">
              <w:t>40</w:t>
            </w:r>
          </w:p>
        </w:tc>
        <w:tc>
          <w:tcPr>
            <w:tcW w:w="2407" w:type="dxa"/>
          </w:tcPr>
          <w:p w14:paraId="0CE99617" w14:textId="77777777" w:rsidR="00B223FA" w:rsidRPr="00FA3A7F" w:rsidRDefault="00B223FA" w:rsidP="007B2652">
            <w:pPr>
              <w:pStyle w:val="Tabletext"/>
              <w:jc w:val="center"/>
            </w:pPr>
            <w:r w:rsidRPr="00FA3A7F">
              <w:t>2650</w:t>
            </w:r>
          </w:p>
        </w:tc>
        <w:tc>
          <w:tcPr>
            <w:tcW w:w="2407" w:type="dxa"/>
          </w:tcPr>
          <w:p w14:paraId="0CE99618" w14:textId="77777777" w:rsidR="00B223FA" w:rsidRPr="00FA3A7F" w:rsidRDefault="00B223FA" w:rsidP="007B2652">
            <w:pPr>
              <w:pStyle w:val="Tabletext"/>
              <w:jc w:val="center"/>
            </w:pPr>
            <w:r w:rsidRPr="00FA3A7F">
              <w:sym w:font="Symbol" w:char="F0B1"/>
            </w:r>
            <w:r w:rsidRPr="00FA3A7F">
              <w:t>35</w:t>
            </w:r>
          </w:p>
        </w:tc>
      </w:tr>
      <w:tr w:rsidR="00B223FA" w:rsidRPr="00FA3A7F" w14:paraId="0CE9961E" w14:textId="77777777" w:rsidTr="007B2652">
        <w:trPr>
          <w:gridAfter w:val="1"/>
          <w:wAfter w:w="8" w:type="dxa"/>
          <w:jc w:val="center"/>
        </w:trPr>
        <w:tc>
          <w:tcPr>
            <w:tcW w:w="2406" w:type="dxa"/>
          </w:tcPr>
          <w:p w14:paraId="0CE9961A" w14:textId="77777777" w:rsidR="00B223FA" w:rsidRPr="00FA3A7F" w:rsidRDefault="00B223FA" w:rsidP="007B2652">
            <w:pPr>
              <w:pStyle w:val="Tabletext"/>
              <w:jc w:val="center"/>
            </w:pPr>
            <w:r w:rsidRPr="00FA3A7F">
              <w:t>2750</w:t>
            </w:r>
          </w:p>
        </w:tc>
        <w:tc>
          <w:tcPr>
            <w:tcW w:w="2411" w:type="dxa"/>
          </w:tcPr>
          <w:p w14:paraId="0CE9961B" w14:textId="77777777" w:rsidR="00B223FA" w:rsidRPr="00FA3A7F" w:rsidRDefault="00B223FA" w:rsidP="007B2652">
            <w:pPr>
              <w:pStyle w:val="Tabletext"/>
              <w:jc w:val="center"/>
            </w:pPr>
            <w:r w:rsidRPr="00FA3A7F">
              <w:sym w:font="Symbol" w:char="F0B1"/>
            </w:r>
            <w:r w:rsidRPr="00FA3A7F">
              <w:t>40</w:t>
            </w:r>
          </w:p>
        </w:tc>
        <w:tc>
          <w:tcPr>
            <w:tcW w:w="2407" w:type="dxa"/>
          </w:tcPr>
          <w:p w14:paraId="0CE9961C" w14:textId="77777777" w:rsidR="00B223FA" w:rsidRPr="00FA3A7F" w:rsidRDefault="00B223FA" w:rsidP="007B2652">
            <w:pPr>
              <w:pStyle w:val="Tabletext"/>
              <w:jc w:val="center"/>
            </w:pPr>
            <w:r w:rsidRPr="00FA3A7F">
              <w:t>2900</w:t>
            </w:r>
          </w:p>
        </w:tc>
        <w:tc>
          <w:tcPr>
            <w:tcW w:w="2407" w:type="dxa"/>
          </w:tcPr>
          <w:p w14:paraId="0CE9961D" w14:textId="77777777" w:rsidR="00B223FA" w:rsidRPr="00FA3A7F" w:rsidRDefault="00B223FA" w:rsidP="007B2652">
            <w:pPr>
              <w:pStyle w:val="Tabletext"/>
              <w:jc w:val="center"/>
            </w:pPr>
            <w:r w:rsidRPr="00FA3A7F">
              <w:sym w:font="Symbol" w:char="F0B1"/>
            </w:r>
            <w:r w:rsidRPr="00FA3A7F">
              <w:t>35</w:t>
            </w:r>
          </w:p>
        </w:tc>
      </w:tr>
      <w:tr w:rsidR="00B223FA" w:rsidRPr="00FA3A7F" w14:paraId="0CE99623" w14:textId="77777777" w:rsidTr="007B2652">
        <w:trPr>
          <w:gridAfter w:val="1"/>
          <w:wAfter w:w="8" w:type="dxa"/>
          <w:jc w:val="center"/>
        </w:trPr>
        <w:tc>
          <w:tcPr>
            <w:tcW w:w="2406" w:type="dxa"/>
          </w:tcPr>
          <w:p w14:paraId="0CE9961F" w14:textId="77777777" w:rsidR="00B223FA" w:rsidRPr="00FA3A7F" w:rsidRDefault="00B223FA" w:rsidP="007B2652">
            <w:pPr>
              <w:pStyle w:val="Tabletext"/>
              <w:jc w:val="center"/>
            </w:pPr>
            <w:r w:rsidRPr="00FA3A7F">
              <w:t>3000</w:t>
            </w:r>
          </w:p>
        </w:tc>
        <w:tc>
          <w:tcPr>
            <w:tcW w:w="2411" w:type="dxa"/>
          </w:tcPr>
          <w:p w14:paraId="0CE99620" w14:textId="77777777" w:rsidR="00B223FA" w:rsidRPr="00FA3A7F" w:rsidRDefault="00B223FA" w:rsidP="007B2652">
            <w:pPr>
              <w:pStyle w:val="Tabletext"/>
              <w:jc w:val="center"/>
            </w:pPr>
            <w:r w:rsidRPr="00FA3A7F">
              <w:sym w:font="Symbol" w:char="F0B1"/>
            </w:r>
            <w:r w:rsidRPr="00FA3A7F">
              <w:t>40</w:t>
            </w:r>
          </w:p>
        </w:tc>
        <w:tc>
          <w:tcPr>
            <w:tcW w:w="2407" w:type="dxa"/>
          </w:tcPr>
          <w:p w14:paraId="0CE99621" w14:textId="77777777" w:rsidR="00B223FA" w:rsidRPr="00FA3A7F" w:rsidRDefault="00B223FA" w:rsidP="007B2652">
            <w:pPr>
              <w:pStyle w:val="Tabletext"/>
              <w:jc w:val="center"/>
            </w:pPr>
            <w:r w:rsidRPr="00FA3A7F">
              <w:t>3150</w:t>
            </w:r>
          </w:p>
        </w:tc>
        <w:tc>
          <w:tcPr>
            <w:tcW w:w="2407" w:type="dxa"/>
          </w:tcPr>
          <w:p w14:paraId="0CE99622" w14:textId="77777777" w:rsidR="00B223FA" w:rsidRPr="00FA3A7F" w:rsidRDefault="00B223FA" w:rsidP="007B2652">
            <w:pPr>
              <w:pStyle w:val="Tabletext"/>
              <w:jc w:val="center"/>
            </w:pPr>
            <w:r w:rsidRPr="00FA3A7F">
              <w:sym w:font="Symbol" w:char="F0B1"/>
            </w:r>
            <w:r w:rsidRPr="00FA3A7F">
              <w:t>35</w:t>
            </w:r>
          </w:p>
        </w:tc>
      </w:tr>
      <w:tr w:rsidR="00B223FA" w:rsidRPr="00FA3A7F" w14:paraId="0CE99628" w14:textId="77777777" w:rsidTr="007B2652">
        <w:trPr>
          <w:gridAfter w:val="1"/>
          <w:wAfter w:w="8" w:type="dxa"/>
          <w:jc w:val="center"/>
        </w:trPr>
        <w:tc>
          <w:tcPr>
            <w:tcW w:w="2406" w:type="dxa"/>
          </w:tcPr>
          <w:p w14:paraId="0CE99624" w14:textId="77777777" w:rsidR="00B223FA" w:rsidRPr="00FA3A7F" w:rsidRDefault="00B223FA" w:rsidP="007B2652">
            <w:pPr>
              <w:pStyle w:val="Tabletext"/>
              <w:jc w:val="center"/>
            </w:pPr>
            <w:r w:rsidRPr="00FA3A7F">
              <w:t>3250</w:t>
            </w:r>
          </w:p>
        </w:tc>
        <w:tc>
          <w:tcPr>
            <w:tcW w:w="2411" w:type="dxa"/>
          </w:tcPr>
          <w:p w14:paraId="0CE99625" w14:textId="77777777" w:rsidR="00B223FA" w:rsidRPr="00FA3A7F" w:rsidRDefault="00B223FA" w:rsidP="007B2652">
            <w:pPr>
              <w:pStyle w:val="Tabletext"/>
              <w:jc w:val="center"/>
            </w:pPr>
            <w:r w:rsidRPr="00FA3A7F">
              <w:sym w:font="Symbol" w:char="F0B1"/>
            </w:r>
            <w:r w:rsidRPr="00FA3A7F">
              <w:t>40</w:t>
            </w:r>
          </w:p>
        </w:tc>
        <w:tc>
          <w:tcPr>
            <w:tcW w:w="2407" w:type="dxa"/>
          </w:tcPr>
          <w:p w14:paraId="0CE99626" w14:textId="77777777" w:rsidR="00B223FA" w:rsidRPr="00FA3A7F" w:rsidRDefault="00B223FA" w:rsidP="007B2652">
            <w:pPr>
              <w:pStyle w:val="Tabletext"/>
              <w:jc w:val="center"/>
            </w:pPr>
            <w:r w:rsidRPr="00FA3A7F">
              <w:t>3400</w:t>
            </w:r>
          </w:p>
        </w:tc>
        <w:tc>
          <w:tcPr>
            <w:tcW w:w="2407" w:type="dxa"/>
          </w:tcPr>
          <w:p w14:paraId="0CE99627" w14:textId="77777777" w:rsidR="00B223FA" w:rsidRPr="00FA3A7F" w:rsidRDefault="00B223FA" w:rsidP="007B2652">
            <w:pPr>
              <w:pStyle w:val="Tabletext"/>
              <w:jc w:val="center"/>
            </w:pPr>
            <w:r w:rsidRPr="00FA3A7F">
              <w:sym w:font="Symbol" w:char="F0B1"/>
            </w:r>
            <w:r w:rsidRPr="00FA3A7F">
              <w:t>35</w:t>
            </w:r>
          </w:p>
        </w:tc>
      </w:tr>
      <w:tr w:rsidR="00B223FA" w:rsidRPr="00FA3A7F" w14:paraId="0CE9962D" w14:textId="77777777" w:rsidTr="007B2652">
        <w:trPr>
          <w:gridAfter w:val="1"/>
          <w:wAfter w:w="8" w:type="dxa"/>
          <w:jc w:val="center"/>
        </w:trPr>
        <w:tc>
          <w:tcPr>
            <w:tcW w:w="2406" w:type="dxa"/>
          </w:tcPr>
          <w:p w14:paraId="0CE99629" w14:textId="77777777" w:rsidR="00B223FA" w:rsidRPr="00FA3A7F" w:rsidRDefault="00B223FA" w:rsidP="007B2652">
            <w:pPr>
              <w:pStyle w:val="Tabletext"/>
              <w:jc w:val="center"/>
            </w:pPr>
            <w:r w:rsidRPr="00FA3A7F">
              <w:t>3500</w:t>
            </w:r>
          </w:p>
        </w:tc>
        <w:tc>
          <w:tcPr>
            <w:tcW w:w="2411" w:type="dxa"/>
          </w:tcPr>
          <w:p w14:paraId="0CE9962A" w14:textId="77777777" w:rsidR="00B223FA" w:rsidRPr="00FA3A7F" w:rsidRDefault="00B223FA" w:rsidP="007B2652">
            <w:pPr>
              <w:pStyle w:val="Tabletext"/>
              <w:jc w:val="center"/>
            </w:pPr>
            <w:r w:rsidRPr="00FA3A7F">
              <w:sym w:font="Symbol" w:char="F0B1"/>
            </w:r>
            <w:r w:rsidRPr="00FA3A7F">
              <w:t>40</w:t>
            </w:r>
          </w:p>
        </w:tc>
        <w:tc>
          <w:tcPr>
            <w:tcW w:w="2407" w:type="dxa"/>
          </w:tcPr>
          <w:p w14:paraId="0CE9962B" w14:textId="77777777" w:rsidR="00B223FA" w:rsidRPr="00FA3A7F" w:rsidRDefault="00B223FA" w:rsidP="007B2652">
            <w:pPr>
              <w:pStyle w:val="Tabletext"/>
              <w:jc w:val="center"/>
            </w:pPr>
            <w:r w:rsidRPr="00FA3A7F">
              <w:t>3650</w:t>
            </w:r>
          </w:p>
        </w:tc>
        <w:tc>
          <w:tcPr>
            <w:tcW w:w="2407" w:type="dxa"/>
          </w:tcPr>
          <w:p w14:paraId="0CE9962C" w14:textId="77777777" w:rsidR="00B223FA" w:rsidRPr="00FA3A7F" w:rsidRDefault="00B223FA" w:rsidP="007B2652">
            <w:pPr>
              <w:pStyle w:val="Tabletext"/>
              <w:jc w:val="center"/>
            </w:pPr>
            <w:r w:rsidRPr="00FA3A7F">
              <w:sym w:font="Symbol" w:char="F0B1"/>
            </w:r>
            <w:r w:rsidRPr="00FA3A7F">
              <w:t>35</w:t>
            </w:r>
          </w:p>
        </w:tc>
      </w:tr>
      <w:tr w:rsidR="00B223FA" w:rsidRPr="00FA3A7F" w14:paraId="0CE99632" w14:textId="77777777" w:rsidTr="007B2652">
        <w:trPr>
          <w:gridAfter w:val="1"/>
          <w:wAfter w:w="8" w:type="dxa"/>
          <w:jc w:val="center"/>
        </w:trPr>
        <w:tc>
          <w:tcPr>
            <w:tcW w:w="2406" w:type="dxa"/>
          </w:tcPr>
          <w:p w14:paraId="0CE9962E" w14:textId="77777777" w:rsidR="00B223FA" w:rsidRPr="00FA3A7F" w:rsidRDefault="00B223FA" w:rsidP="007B2652">
            <w:pPr>
              <w:pStyle w:val="Tabletext"/>
              <w:jc w:val="center"/>
            </w:pPr>
            <w:r w:rsidRPr="00FA3A7F">
              <w:t>3750</w:t>
            </w:r>
          </w:p>
        </w:tc>
        <w:tc>
          <w:tcPr>
            <w:tcW w:w="2411" w:type="dxa"/>
          </w:tcPr>
          <w:p w14:paraId="0CE9962F" w14:textId="77777777" w:rsidR="00B223FA" w:rsidRPr="00FA3A7F" w:rsidRDefault="00B223FA" w:rsidP="007B2652">
            <w:pPr>
              <w:pStyle w:val="Tabletext"/>
              <w:jc w:val="center"/>
            </w:pPr>
            <w:r w:rsidRPr="00FA3A7F">
              <w:sym w:font="Symbol" w:char="F0B1"/>
            </w:r>
            <w:r w:rsidRPr="00FA3A7F">
              <w:t>40</w:t>
            </w:r>
          </w:p>
        </w:tc>
        <w:tc>
          <w:tcPr>
            <w:tcW w:w="2407" w:type="dxa"/>
          </w:tcPr>
          <w:p w14:paraId="0CE99630" w14:textId="77777777" w:rsidR="00B223FA" w:rsidRPr="00FA3A7F" w:rsidRDefault="00B223FA" w:rsidP="007B2652">
            <w:pPr>
              <w:pStyle w:val="Tabletext"/>
              <w:jc w:val="center"/>
            </w:pPr>
            <w:r w:rsidRPr="00FA3A7F">
              <w:t>3900</w:t>
            </w:r>
          </w:p>
        </w:tc>
        <w:tc>
          <w:tcPr>
            <w:tcW w:w="2407" w:type="dxa"/>
          </w:tcPr>
          <w:p w14:paraId="0CE99631" w14:textId="77777777" w:rsidR="00B223FA" w:rsidRPr="00FA3A7F" w:rsidRDefault="00B223FA" w:rsidP="007B2652">
            <w:pPr>
              <w:pStyle w:val="Tabletext"/>
              <w:jc w:val="center"/>
            </w:pPr>
            <w:r w:rsidRPr="00FA3A7F">
              <w:sym w:font="Symbol" w:char="F0B1"/>
            </w:r>
            <w:r w:rsidRPr="00FA3A7F">
              <w:t>35</w:t>
            </w:r>
          </w:p>
        </w:tc>
      </w:tr>
      <w:tr w:rsidR="00B223FA" w:rsidRPr="00FA3A7F" w14:paraId="0CE99637" w14:textId="77777777" w:rsidTr="007B2652">
        <w:trPr>
          <w:gridAfter w:val="1"/>
          <w:wAfter w:w="8" w:type="dxa"/>
          <w:jc w:val="center"/>
        </w:trPr>
        <w:tc>
          <w:tcPr>
            <w:tcW w:w="2406" w:type="dxa"/>
          </w:tcPr>
          <w:p w14:paraId="0CE99633" w14:textId="77777777" w:rsidR="00B223FA" w:rsidRPr="00FA3A7F" w:rsidRDefault="00B223FA" w:rsidP="007B2652">
            <w:pPr>
              <w:pStyle w:val="Tabletext"/>
              <w:jc w:val="center"/>
            </w:pPr>
            <w:r w:rsidRPr="00FA3A7F">
              <w:t>(4000</w:t>
            </w:r>
          </w:p>
        </w:tc>
        <w:tc>
          <w:tcPr>
            <w:tcW w:w="2411" w:type="dxa"/>
          </w:tcPr>
          <w:p w14:paraId="0CE99634" w14:textId="77777777" w:rsidR="00B223FA" w:rsidRPr="00FA3A7F" w:rsidRDefault="00B223FA" w:rsidP="007B2652">
            <w:pPr>
              <w:pStyle w:val="Tabletext"/>
              <w:jc w:val="center"/>
            </w:pPr>
            <w:r w:rsidRPr="00FA3A7F">
              <w:sym w:font="Symbol" w:char="F0B1"/>
            </w:r>
            <w:r w:rsidRPr="00FA3A7F">
              <w:t>40)</w:t>
            </w:r>
          </w:p>
        </w:tc>
        <w:tc>
          <w:tcPr>
            <w:tcW w:w="2407" w:type="dxa"/>
          </w:tcPr>
          <w:p w14:paraId="0CE99635" w14:textId="77777777" w:rsidR="00B223FA" w:rsidRPr="00FA3A7F" w:rsidRDefault="00B223FA" w:rsidP="007B2652">
            <w:pPr>
              <w:pStyle w:val="Tabletext"/>
              <w:jc w:val="center"/>
            </w:pPr>
            <w:r w:rsidRPr="00FA3A7F">
              <w:t>(4150</w:t>
            </w:r>
          </w:p>
        </w:tc>
        <w:tc>
          <w:tcPr>
            <w:tcW w:w="2407" w:type="dxa"/>
          </w:tcPr>
          <w:p w14:paraId="0CE99636" w14:textId="77777777" w:rsidR="00B223FA" w:rsidRPr="00FA3A7F" w:rsidRDefault="00B223FA" w:rsidP="007B2652">
            <w:pPr>
              <w:pStyle w:val="Tabletext"/>
              <w:jc w:val="center"/>
            </w:pPr>
            <w:r w:rsidRPr="00FA3A7F">
              <w:sym w:font="Symbol" w:char="F0B1"/>
            </w:r>
            <w:r w:rsidRPr="00FA3A7F">
              <w:t>35)</w:t>
            </w:r>
          </w:p>
        </w:tc>
      </w:tr>
    </w:tbl>
    <w:p w14:paraId="0CE99638" w14:textId="5182F971" w:rsidR="00B223FA" w:rsidRPr="00FA3A7F" w:rsidRDefault="00B223FA" w:rsidP="00B223FA">
      <w:r w:rsidRPr="00FA3A7F">
        <w:lastRenderedPageBreak/>
        <w:t>Figures 7-17 and 7-18 show time signal and frequency distribution</w:t>
      </w:r>
      <w:r w:rsidR="005900CA" w:rsidRPr="00FA3A7F">
        <w:t>s</w:t>
      </w:r>
      <w:r w:rsidRPr="00FA3A7F">
        <w:t xml:space="preserve"> when applying such a test signal.</w:t>
      </w:r>
    </w:p>
    <w:p w14:paraId="0CE99639" w14:textId="77777777" w:rsidR="00B223FA" w:rsidRPr="00FA3A7F" w:rsidRDefault="00B223FA" w:rsidP="00B223FA">
      <w:pPr>
        <w:pStyle w:val="Figure"/>
      </w:pPr>
      <w:r w:rsidRPr="00FA3A7F">
        <w:t xml:space="preserve"> </w:t>
      </w:r>
      <w:r w:rsidRPr="00FA3A7F">
        <w:rPr>
          <w:noProof/>
          <w:lang w:val="en-US" w:eastAsia="zh-CN"/>
        </w:rPr>
        <w:drawing>
          <wp:inline distT="0" distB="0" distL="0" distR="0" wp14:anchorId="0CE99A61" wp14:editId="0CE99A62">
            <wp:extent cx="4869815" cy="2197100"/>
            <wp:effectExtent l="0" t="0" r="6985" b="0"/>
            <wp:docPr id="134" name="Grafik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69815" cy="2197100"/>
                    </a:xfrm>
                    <a:prstGeom prst="rect">
                      <a:avLst/>
                    </a:prstGeom>
                    <a:noFill/>
                    <a:ln>
                      <a:noFill/>
                    </a:ln>
                  </pic:spPr>
                </pic:pic>
              </a:graphicData>
            </a:graphic>
          </wp:inline>
        </w:drawing>
      </w:r>
    </w:p>
    <w:p w14:paraId="0CE9963A" w14:textId="77777777" w:rsidR="00B223FA" w:rsidRPr="00FA3A7F" w:rsidRDefault="00B223FA" w:rsidP="00B223FA">
      <w:pPr>
        <w:pStyle w:val="FigureNoTitle"/>
      </w:pPr>
      <w:r w:rsidRPr="00FA3A7F">
        <w:t>Figure 7-17 – Specific double-talk signal, time domain; Light grey: Signal in sending direction; Black: Signal in receiving direction</w:t>
      </w:r>
    </w:p>
    <w:p w14:paraId="0CE9963B" w14:textId="1A7C3721" w:rsidR="00B223FA" w:rsidRPr="00FA3A7F" w:rsidRDefault="00B223FA" w:rsidP="00380BBE">
      <w:pPr>
        <w:pStyle w:val="Figure"/>
      </w:pPr>
      <w:r w:rsidRPr="00FA3A7F">
        <w:rPr>
          <w:noProof/>
          <w:lang w:val="en-US" w:eastAsia="zh-CN"/>
        </w:rPr>
        <w:drawing>
          <wp:inline distT="0" distB="0" distL="0" distR="0" wp14:anchorId="0CE99A63" wp14:editId="0CE99A64">
            <wp:extent cx="4924425" cy="2172677"/>
            <wp:effectExtent l="0" t="0" r="0" b="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87">
                      <a:extLst>
                        <a:ext uri="{28A0092B-C50C-407E-A947-70E740481C1C}">
                          <a14:useLocalDpi xmlns:a14="http://schemas.microsoft.com/office/drawing/2010/main" val="0"/>
                        </a:ext>
                      </a:extLst>
                    </a:blip>
                    <a:srcRect b="1140"/>
                    <a:stretch/>
                  </pic:blipFill>
                  <pic:spPr bwMode="auto">
                    <a:xfrm>
                      <a:off x="0" y="0"/>
                      <a:ext cx="4924425" cy="2172677"/>
                    </a:xfrm>
                    <a:prstGeom prst="rect">
                      <a:avLst/>
                    </a:prstGeom>
                    <a:noFill/>
                    <a:ln>
                      <a:noFill/>
                    </a:ln>
                    <a:extLst>
                      <a:ext uri="{53640926-AAD7-44D8-BBD7-CCE9431645EC}">
                        <a14:shadowObscured xmlns:a14="http://schemas.microsoft.com/office/drawing/2010/main"/>
                      </a:ext>
                    </a:extLst>
                  </pic:spPr>
                </pic:pic>
              </a:graphicData>
            </a:graphic>
          </wp:inline>
        </w:drawing>
      </w:r>
    </w:p>
    <w:p w14:paraId="0CE9963C" w14:textId="77777777" w:rsidR="00B223FA" w:rsidRPr="00FA3A7F" w:rsidRDefault="00B223FA" w:rsidP="00B223FA">
      <w:pPr>
        <w:pStyle w:val="FigureNoTitle"/>
      </w:pPr>
      <w:r w:rsidRPr="00FA3A7F">
        <w:t>Figure 7-18 – Spectrum of the specific double-talk signal; Light grey: Signal in sending direction; Black: Signal in receiving direction</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A0" w:firstRow="1" w:lastRow="0" w:firstColumn="1" w:lastColumn="0" w:noHBand="0" w:noVBand="0"/>
      </w:tblPr>
      <w:tblGrid>
        <w:gridCol w:w="2409"/>
        <w:gridCol w:w="2410"/>
        <w:gridCol w:w="2410"/>
        <w:gridCol w:w="2410"/>
      </w:tblGrid>
      <w:tr w:rsidR="00B223FA" w:rsidRPr="00FA3A7F" w14:paraId="0CE9963E" w14:textId="77777777" w:rsidTr="007B2652">
        <w:trPr>
          <w:tblHeader/>
          <w:jc w:val="center"/>
        </w:trPr>
        <w:tc>
          <w:tcPr>
            <w:tcW w:w="9639" w:type="dxa"/>
            <w:gridSpan w:val="4"/>
            <w:tcBorders>
              <w:top w:val="nil"/>
              <w:left w:val="nil"/>
              <w:right w:val="nil"/>
            </w:tcBorders>
          </w:tcPr>
          <w:p w14:paraId="0CE9963D" w14:textId="77777777" w:rsidR="00B223FA" w:rsidRPr="00FA3A7F" w:rsidRDefault="00B223FA" w:rsidP="007B2652">
            <w:pPr>
              <w:pStyle w:val="TableNoTitle"/>
            </w:pPr>
            <w:r w:rsidRPr="00FA3A7F">
              <w:t>Table 7-6 – Properties of a specific double-talk sequence, modulated in amplitude and frequency for wideband applications</w:t>
            </w:r>
          </w:p>
        </w:tc>
      </w:tr>
      <w:tr w:rsidR="00B223FA" w:rsidRPr="00FA3A7F" w14:paraId="0CE99641" w14:textId="77777777" w:rsidTr="007B2652">
        <w:trPr>
          <w:tblHeader/>
          <w:jc w:val="center"/>
        </w:trPr>
        <w:tc>
          <w:tcPr>
            <w:tcW w:w="4819" w:type="dxa"/>
            <w:gridSpan w:val="2"/>
          </w:tcPr>
          <w:p w14:paraId="0CE9963F" w14:textId="77777777" w:rsidR="00B223FA" w:rsidRPr="00FA3A7F" w:rsidRDefault="00B223FA" w:rsidP="007B2652">
            <w:pPr>
              <w:pStyle w:val="Tablehead"/>
            </w:pPr>
            <w:r w:rsidRPr="00FA3A7F">
              <w:t>Sending direction</w:t>
            </w:r>
          </w:p>
        </w:tc>
        <w:tc>
          <w:tcPr>
            <w:tcW w:w="4820" w:type="dxa"/>
            <w:gridSpan w:val="2"/>
          </w:tcPr>
          <w:p w14:paraId="0CE99640" w14:textId="77777777" w:rsidR="00B223FA" w:rsidRPr="00FA3A7F" w:rsidRDefault="00B223FA" w:rsidP="007B2652">
            <w:pPr>
              <w:pStyle w:val="Tablehead"/>
            </w:pPr>
            <w:r w:rsidRPr="00FA3A7F">
              <w:t>Receiving direction</w:t>
            </w:r>
          </w:p>
        </w:tc>
      </w:tr>
      <w:tr w:rsidR="004E3D0E" w:rsidRPr="00FA3A7F" w14:paraId="0CE99646" w14:textId="77777777" w:rsidTr="007B2652">
        <w:trPr>
          <w:tblHeader/>
          <w:jc w:val="center"/>
        </w:trPr>
        <w:tc>
          <w:tcPr>
            <w:tcW w:w="2409" w:type="dxa"/>
          </w:tcPr>
          <w:p w14:paraId="0CE99642" w14:textId="0DA4B1EB" w:rsidR="004E3D0E" w:rsidRPr="00FA3A7F" w:rsidRDefault="00952EEA" w:rsidP="007B2652">
            <w:pPr>
              <w:pStyle w:val="Tablehead"/>
            </w:pPr>
            <m:oMath>
              <m:sSubSup>
                <m:sSubSupPr>
                  <m:ctrlPr>
                    <w:rPr>
                      <w:rFonts w:ascii="Cambria Math" w:hAnsi="Cambria Math"/>
                      <w:b w:val="0"/>
                      <w:bCs/>
                      <w:i/>
                    </w:rPr>
                  </m:ctrlPr>
                </m:sSubSupPr>
                <m:e>
                  <m:r>
                    <m:rPr>
                      <m:sty m:val="bi"/>
                    </m:rPr>
                    <w:rPr>
                      <w:rFonts w:ascii="Cambria Math" w:hAnsi="Cambria Math"/>
                    </w:rPr>
                    <m:t>f</m:t>
                  </m:r>
                </m:e>
                <m:sub>
                  <m:r>
                    <m:rPr>
                      <m:sty m:val="bi"/>
                    </m:rPr>
                    <w:rPr>
                      <w:rFonts w:ascii="Cambria Math" w:hAnsi="Cambria Math"/>
                    </w:rPr>
                    <m:t>0</m:t>
                  </m:r>
                </m:sub>
                <m:sup>
                  <m:r>
                    <m:rPr>
                      <m:sty m:val="bi"/>
                    </m:rPr>
                    <w:rPr>
                      <w:rFonts w:ascii="Cambria Math" w:hAnsi="Cambria Math"/>
                    </w:rPr>
                    <m:t>(1)</m:t>
                  </m:r>
                </m:sup>
              </m:sSubSup>
              <m:r>
                <m:rPr>
                  <m:sty m:val="bi"/>
                </m:rPr>
                <w:rPr>
                  <w:rFonts w:ascii="Cambria Math" w:hAnsi="Cambria Math"/>
                </w:rPr>
                <m:t xml:space="preserve"> </m:t>
              </m:r>
            </m:oMath>
            <w:r w:rsidR="004E3D0E" w:rsidRPr="00FA3A7F">
              <w:t>(Hz)</w:t>
            </w:r>
          </w:p>
        </w:tc>
        <w:tc>
          <w:tcPr>
            <w:tcW w:w="2410" w:type="dxa"/>
          </w:tcPr>
          <w:p w14:paraId="0CE99643" w14:textId="00E30471" w:rsidR="004E3D0E" w:rsidRPr="00FA3A7F" w:rsidRDefault="00952EEA" w:rsidP="007B2652">
            <w:pPr>
              <w:pStyle w:val="Tablehead"/>
            </w:pPr>
            <m:oMath>
              <m:sSup>
                <m:sSupPr>
                  <m:ctrlPr>
                    <w:rPr>
                      <w:rFonts w:ascii="Cambria Math" w:hAnsi="Cambria Math"/>
                      <w:b w:val="0"/>
                      <w:bCs/>
                      <w:i/>
                      <w:szCs w:val="22"/>
                    </w:rPr>
                  </m:ctrlPr>
                </m:sSupPr>
                <m:e>
                  <m:r>
                    <m:rPr>
                      <m:sty m:val="bi"/>
                    </m:rPr>
                    <w:rPr>
                      <w:rFonts w:ascii="Cambria Math" w:hAnsi="Cambria Math"/>
                      <w:szCs w:val="22"/>
                    </w:rPr>
                    <m:t>±∆f</m:t>
                  </m:r>
                </m:e>
                <m:sup>
                  <m:r>
                    <m:rPr>
                      <m:sty m:val="bi"/>
                    </m:rPr>
                    <w:rPr>
                      <w:rFonts w:ascii="Cambria Math" w:hAnsi="Cambria Math"/>
                      <w:szCs w:val="22"/>
                    </w:rPr>
                    <m:t>(1)</m:t>
                  </m:r>
                </m:sup>
              </m:sSup>
              <m:r>
                <m:rPr>
                  <m:sty m:val="bi"/>
                </m:rPr>
                <w:rPr>
                  <w:rFonts w:ascii="Cambria Math" w:hAnsi="Cambria Math"/>
                  <w:szCs w:val="22"/>
                </w:rPr>
                <m:t xml:space="preserve"> </m:t>
              </m:r>
            </m:oMath>
            <w:r w:rsidR="004E3D0E" w:rsidRPr="00FA3A7F">
              <w:t>(Hz)</w:t>
            </w:r>
          </w:p>
        </w:tc>
        <w:tc>
          <w:tcPr>
            <w:tcW w:w="2410" w:type="dxa"/>
          </w:tcPr>
          <w:p w14:paraId="0CE99644" w14:textId="5460FD88" w:rsidR="004E3D0E" w:rsidRPr="00FA3A7F" w:rsidRDefault="00952EEA" w:rsidP="007B2652">
            <w:pPr>
              <w:pStyle w:val="Tablehead"/>
            </w:pPr>
            <m:oMath>
              <m:sSubSup>
                <m:sSubSupPr>
                  <m:ctrlPr>
                    <w:rPr>
                      <w:rFonts w:ascii="Cambria Math" w:hAnsi="Cambria Math"/>
                      <w:b w:val="0"/>
                      <w:bCs/>
                      <w:i/>
                    </w:rPr>
                  </m:ctrlPr>
                </m:sSubSupPr>
                <m:e>
                  <m:r>
                    <m:rPr>
                      <m:sty m:val="bi"/>
                    </m:rPr>
                    <w:rPr>
                      <w:rFonts w:ascii="Cambria Math" w:hAnsi="Cambria Math"/>
                    </w:rPr>
                    <m:t>f</m:t>
                  </m:r>
                </m:e>
                <m:sub>
                  <m:r>
                    <m:rPr>
                      <m:sty m:val="bi"/>
                    </m:rPr>
                    <w:rPr>
                      <w:rFonts w:ascii="Cambria Math" w:hAnsi="Cambria Math"/>
                    </w:rPr>
                    <m:t>0</m:t>
                  </m:r>
                </m:sub>
                <m:sup>
                  <m:r>
                    <m:rPr>
                      <m:sty m:val="bi"/>
                    </m:rPr>
                    <w:rPr>
                      <w:rFonts w:ascii="Cambria Math" w:hAnsi="Cambria Math"/>
                    </w:rPr>
                    <m:t>(2)</m:t>
                  </m:r>
                </m:sup>
              </m:sSubSup>
            </m:oMath>
            <w:r w:rsidR="004E3D0E" w:rsidRPr="00FA3A7F">
              <w:t>(Hz)</w:t>
            </w:r>
          </w:p>
        </w:tc>
        <w:tc>
          <w:tcPr>
            <w:tcW w:w="2410" w:type="dxa"/>
          </w:tcPr>
          <w:p w14:paraId="0CE99645" w14:textId="4850526D" w:rsidR="004E3D0E" w:rsidRPr="00FA3A7F" w:rsidRDefault="00952EEA" w:rsidP="007B2652">
            <w:pPr>
              <w:pStyle w:val="Tablehead"/>
            </w:pPr>
            <m:oMath>
              <m:sSup>
                <m:sSupPr>
                  <m:ctrlPr>
                    <w:rPr>
                      <w:rFonts w:ascii="Cambria Math" w:hAnsi="Cambria Math"/>
                      <w:b w:val="0"/>
                      <w:bCs/>
                      <w:i/>
                      <w:szCs w:val="22"/>
                    </w:rPr>
                  </m:ctrlPr>
                </m:sSupPr>
                <m:e>
                  <m:r>
                    <m:rPr>
                      <m:sty m:val="bi"/>
                    </m:rPr>
                    <w:rPr>
                      <w:rFonts w:ascii="Cambria Math" w:hAnsi="Cambria Math"/>
                      <w:szCs w:val="22"/>
                    </w:rPr>
                    <m:t>±∆f</m:t>
                  </m:r>
                </m:e>
                <m:sup>
                  <m:r>
                    <m:rPr>
                      <m:sty m:val="bi"/>
                    </m:rPr>
                    <w:rPr>
                      <w:rFonts w:ascii="Cambria Math" w:hAnsi="Cambria Math"/>
                      <w:szCs w:val="22"/>
                    </w:rPr>
                    <m:t>(2)</m:t>
                  </m:r>
                </m:sup>
              </m:sSup>
              <m:r>
                <m:rPr>
                  <m:sty m:val="bi"/>
                </m:rPr>
                <w:rPr>
                  <w:rFonts w:ascii="Cambria Math" w:hAnsi="Cambria Math"/>
                  <w:szCs w:val="22"/>
                </w:rPr>
                <m:t xml:space="preserve"> </m:t>
              </m:r>
            </m:oMath>
            <w:r w:rsidR="004E3D0E" w:rsidRPr="00FA3A7F">
              <w:t>(Hz)</w:t>
            </w:r>
          </w:p>
        </w:tc>
      </w:tr>
      <w:tr w:rsidR="00B223FA" w:rsidRPr="00FA3A7F" w14:paraId="0CE9964B" w14:textId="77777777" w:rsidTr="007B2652">
        <w:trPr>
          <w:jc w:val="center"/>
        </w:trPr>
        <w:tc>
          <w:tcPr>
            <w:tcW w:w="2409" w:type="dxa"/>
          </w:tcPr>
          <w:p w14:paraId="0CE99647" w14:textId="77777777" w:rsidR="00B223FA" w:rsidRPr="00FA3A7F" w:rsidRDefault="00B223FA" w:rsidP="007B2652">
            <w:pPr>
              <w:pStyle w:val="Tabletext"/>
              <w:jc w:val="center"/>
            </w:pPr>
            <w:r w:rsidRPr="00FA3A7F">
              <w:t>125</w:t>
            </w:r>
          </w:p>
        </w:tc>
        <w:tc>
          <w:tcPr>
            <w:tcW w:w="2410" w:type="dxa"/>
          </w:tcPr>
          <w:p w14:paraId="0CE99648" w14:textId="77777777" w:rsidR="00B223FA" w:rsidRPr="00FA3A7F" w:rsidRDefault="00B223FA" w:rsidP="007B2652">
            <w:pPr>
              <w:pStyle w:val="Tabletext"/>
              <w:jc w:val="center"/>
            </w:pPr>
            <w:r w:rsidRPr="00FA3A7F">
              <w:sym w:font="Symbol" w:char="F0B1"/>
            </w:r>
            <w:r w:rsidRPr="00FA3A7F">
              <w:t>2.5</w:t>
            </w:r>
          </w:p>
        </w:tc>
        <w:tc>
          <w:tcPr>
            <w:tcW w:w="2410" w:type="dxa"/>
          </w:tcPr>
          <w:p w14:paraId="0CE99649" w14:textId="77777777" w:rsidR="00B223FA" w:rsidRPr="00FA3A7F" w:rsidRDefault="00B223FA" w:rsidP="007B2652">
            <w:pPr>
              <w:pStyle w:val="Tabletext"/>
              <w:jc w:val="center"/>
            </w:pPr>
            <w:r w:rsidRPr="00FA3A7F">
              <w:t>180</w:t>
            </w:r>
          </w:p>
        </w:tc>
        <w:tc>
          <w:tcPr>
            <w:tcW w:w="2410" w:type="dxa"/>
          </w:tcPr>
          <w:p w14:paraId="0CE9964A" w14:textId="77777777" w:rsidR="00B223FA" w:rsidRPr="00FA3A7F" w:rsidRDefault="00B223FA" w:rsidP="007B2652">
            <w:pPr>
              <w:pStyle w:val="Tabletext"/>
              <w:jc w:val="center"/>
            </w:pPr>
            <w:r w:rsidRPr="00FA3A7F">
              <w:sym w:font="Symbol" w:char="F0B1"/>
            </w:r>
            <w:r w:rsidRPr="00FA3A7F">
              <w:t>2.5</w:t>
            </w:r>
          </w:p>
        </w:tc>
      </w:tr>
      <w:tr w:rsidR="00B223FA" w:rsidRPr="00FA3A7F" w14:paraId="0CE99650" w14:textId="77777777" w:rsidTr="007B2652">
        <w:trPr>
          <w:jc w:val="center"/>
        </w:trPr>
        <w:tc>
          <w:tcPr>
            <w:tcW w:w="2409" w:type="dxa"/>
          </w:tcPr>
          <w:p w14:paraId="0CE9964C" w14:textId="77777777" w:rsidR="00B223FA" w:rsidRPr="00FA3A7F" w:rsidRDefault="00B223FA" w:rsidP="007B2652">
            <w:pPr>
              <w:pStyle w:val="Tabletext"/>
              <w:jc w:val="center"/>
            </w:pPr>
            <w:r w:rsidRPr="00FA3A7F">
              <w:t>250</w:t>
            </w:r>
          </w:p>
        </w:tc>
        <w:tc>
          <w:tcPr>
            <w:tcW w:w="2410" w:type="dxa"/>
          </w:tcPr>
          <w:p w14:paraId="0CE9964D" w14:textId="77777777" w:rsidR="00B223FA" w:rsidRPr="00FA3A7F" w:rsidRDefault="00B223FA" w:rsidP="007B2652">
            <w:pPr>
              <w:pStyle w:val="Tabletext"/>
              <w:jc w:val="center"/>
            </w:pPr>
            <w:r w:rsidRPr="00FA3A7F">
              <w:sym w:font="Symbol" w:char="F0B1"/>
            </w:r>
            <w:r w:rsidRPr="00FA3A7F">
              <w:t>5</w:t>
            </w:r>
          </w:p>
        </w:tc>
        <w:tc>
          <w:tcPr>
            <w:tcW w:w="2410" w:type="dxa"/>
          </w:tcPr>
          <w:p w14:paraId="0CE9964E" w14:textId="77777777" w:rsidR="00B223FA" w:rsidRPr="00FA3A7F" w:rsidRDefault="00B223FA" w:rsidP="007B2652">
            <w:pPr>
              <w:pStyle w:val="Tabletext"/>
              <w:jc w:val="center"/>
            </w:pPr>
            <w:r w:rsidRPr="00FA3A7F">
              <w:t>270</w:t>
            </w:r>
          </w:p>
        </w:tc>
        <w:tc>
          <w:tcPr>
            <w:tcW w:w="2410" w:type="dxa"/>
          </w:tcPr>
          <w:p w14:paraId="0CE9964F" w14:textId="77777777" w:rsidR="00B223FA" w:rsidRPr="00FA3A7F" w:rsidRDefault="00B223FA" w:rsidP="007B2652">
            <w:pPr>
              <w:pStyle w:val="Tabletext"/>
              <w:jc w:val="center"/>
            </w:pPr>
            <w:r w:rsidRPr="00FA3A7F">
              <w:sym w:font="Symbol" w:char="F0B1"/>
            </w:r>
            <w:r w:rsidRPr="00FA3A7F">
              <w:t>5</w:t>
            </w:r>
          </w:p>
        </w:tc>
      </w:tr>
      <w:tr w:rsidR="00B223FA" w:rsidRPr="00FA3A7F" w14:paraId="0CE99655" w14:textId="77777777" w:rsidTr="007B2652">
        <w:trPr>
          <w:jc w:val="center"/>
        </w:trPr>
        <w:tc>
          <w:tcPr>
            <w:tcW w:w="2409" w:type="dxa"/>
          </w:tcPr>
          <w:p w14:paraId="0CE99651" w14:textId="77777777" w:rsidR="00B223FA" w:rsidRPr="00FA3A7F" w:rsidRDefault="00B223FA" w:rsidP="007B2652">
            <w:pPr>
              <w:pStyle w:val="Tabletext"/>
              <w:jc w:val="center"/>
            </w:pPr>
            <w:r w:rsidRPr="00FA3A7F">
              <w:t>500</w:t>
            </w:r>
          </w:p>
        </w:tc>
        <w:tc>
          <w:tcPr>
            <w:tcW w:w="2410" w:type="dxa"/>
          </w:tcPr>
          <w:p w14:paraId="0CE99652" w14:textId="77777777" w:rsidR="00B223FA" w:rsidRPr="00FA3A7F" w:rsidRDefault="00B223FA" w:rsidP="007B2652">
            <w:pPr>
              <w:pStyle w:val="Tabletext"/>
              <w:jc w:val="center"/>
            </w:pPr>
            <w:r w:rsidRPr="00FA3A7F">
              <w:sym w:font="Symbol" w:char="F0B1"/>
            </w:r>
            <w:r w:rsidRPr="00FA3A7F">
              <w:t>10</w:t>
            </w:r>
          </w:p>
        </w:tc>
        <w:tc>
          <w:tcPr>
            <w:tcW w:w="2410" w:type="dxa"/>
          </w:tcPr>
          <w:p w14:paraId="0CE99653" w14:textId="77777777" w:rsidR="00B223FA" w:rsidRPr="00FA3A7F" w:rsidRDefault="00B223FA" w:rsidP="007B2652">
            <w:pPr>
              <w:pStyle w:val="Tabletext"/>
              <w:jc w:val="center"/>
            </w:pPr>
            <w:r w:rsidRPr="00FA3A7F">
              <w:t>540</w:t>
            </w:r>
          </w:p>
        </w:tc>
        <w:tc>
          <w:tcPr>
            <w:tcW w:w="2410" w:type="dxa"/>
          </w:tcPr>
          <w:p w14:paraId="0CE99654" w14:textId="77777777" w:rsidR="00B223FA" w:rsidRPr="00FA3A7F" w:rsidRDefault="00B223FA" w:rsidP="007B2652">
            <w:pPr>
              <w:pStyle w:val="Tabletext"/>
              <w:jc w:val="center"/>
            </w:pPr>
            <w:r w:rsidRPr="00FA3A7F">
              <w:sym w:font="Symbol" w:char="F0B1"/>
            </w:r>
            <w:r w:rsidRPr="00FA3A7F">
              <w:t>10</w:t>
            </w:r>
          </w:p>
        </w:tc>
      </w:tr>
      <w:tr w:rsidR="00B223FA" w:rsidRPr="00FA3A7F" w14:paraId="0CE9965A" w14:textId="77777777" w:rsidTr="007B2652">
        <w:trPr>
          <w:jc w:val="center"/>
        </w:trPr>
        <w:tc>
          <w:tcPr>
            <w:tcW w:w="2409" w:type="dxa"/>
          </w:tcPr>
          <w:p w14:paraId="0CE99656" w14:textId="77777777" w:rsidR="00B223FA" w:rsidRPr="00FA3A7F" w:rsidRDefault="00B223FA" w:rsidP="007B2652">
            <w:pPr>
              <w:pStyle w:val="Tabletext"/>
              <w:jc w:val="center"/>
            </w:pPr>
            <w:r w:rsidRPr="00FA3A7F">
              <w:t>750</w:t>
            </w:r>
          </w:p>
        </w:tc>
        <w:tc>
          <w:tcPr>
            <w:tcW w:w="2410" w:type="dxa"/>
          </w:tcPr>
          <w:p w14:paraId="0CE99657" w14:textId="77777777" w:rsidR="00B223FA" w:rsidRPr="00FA3A7F" w:rsidRDefault="00B223FA" w:rsidP="007B2652">
            <w:pPr>
              <w:pStyle w:val="Tabletext"/>
              <w:jc w:val="center"/>
            </w:pPr>
            <w:r w:rsidRPr="00FA3A7F">
              <w:sym w:font="Symbol" w:char="F0B1"/>
            </w:r>
            <w:r w:rsidRPr="00FA3A7F">
              <w:t>15</w:t>
            </w:r>
          </w:p>
        </w:tc>
        <w:tc>
          <w:tcPr>
            <w:tcW w:w="2410" w:type="dxa"/>
          </w:tcPr>
          <w:p w14:paraId="0CE99658" w14:textId="77777777" w:rsidR="00B223FA" w:rsidRPr="00FA3A7F" w:rsidRDefault="00B223FA" w:rsidP="007B2652">
            <w:pPr>
              <w:pStyle w:val="Tabletext"/>
              <w:jc w:val="center"/>
            </w:pPr>
            <w:r w:rsidRPr="00FA3A7F">
              <w:t>810</w:t>
            </w:r>
          </w:p>
        </w:tc>
        <w:tc>
          <w:tcPr>
            <w:tcW w:w="2410" w:type="dxa"/>
          </w:tcPr>
          <w:p w14:paraId="0CE99659" w14:textId="77777777" w:rsidR="00B223FA" w:rsidRPr="00FA3A7F" w:rsidRDefault="00B223FA" w:rsidP="007B2652">
            <w:pPr>
              <w:pStyle w:val="Tabletext"/>
              <w:jc w:val="center"/>
            </w:pPr>
            <w:r w:rsidRPr="00FA3A7F">
              <w:sym w:font="Symbol" w:char="F0B1"/>
            </w:r>
            <w:r w:rsidRPr="00FA3A7F">
              <w:t>15</w:t>
            </w:r>
          </w:p>
        </w:tc>
      </w:tr>
      <w:tr w:rsidR="00B223FA" w:rsidRPr="00FA3A7F" w14:paraId="0CE9965F" w14:textId="77777777" w:rsidTr="007B2652">
        <w:trPr>
          <w:jc w:val="center"/>
        </w:trPr>
        <w:tc>
          <w:tcPr>
            <w:tcW w:w="2409" w:type="dxa"/>
          </w:tcPr>
          <w:p w14:paraId="0CE9965B" w14:textId="77777777" w:rsidR="00B223FA" w:rsidRPr="00FA3A7F" w:rsidRDefault="00B223FA" w:rsidP="007B2652">
            <w:pPr>
              <w:pStyle w:val="Tabletext"/>
              <w:jc w:val="center"/>
            </w:pPr>
            <w:r w:rsidRPr="00FA3A7F">
              <w:t>1 000</w:t>
            </w:r>
          </w:p>
        </w:tc>
        <w:tc>
          <w:tcPr>
            <w:tcW w:w="2410" w:type="dxa"/>
          </w:tcPr>
          <w:p w14:paraId="0CE9965C" w14:textId="77777777" w:rsidR="00B223FA" w:rsidRPr="00FA3A7F" w:rsidRDefault="00B223FA" w:rsidP="007B2652">
            <w:pPr>
              <w:pStyle w:val="Tabletext"/>
              <w:jc w:val="center"/>
            </w:pPr>
            <w:r w:rsidRPr="00FA3A7F">
              <w:sym w:font="Symbol" w:char="F0B1"/>
            </w:r>
            <w:r w:rsidRPr="00FA3A7F">
              <w:t>20</w:t>
            </w:r>
          </w:p>
        </w:tc>
        <w:tc>
          <w:tcPr>
            <w:tcW w:w="2410" w:type="dxa"/>
          </w:tcPr>
          <w:p w14:paraId="0CE9965D" w14:textId="77777777" w:rsidR="00B223FA" w:rsidRPr="00FA3A7F" w:rsidRDefault="00B223FA" w:rsidP="007B2652">
            <w:pPr>
              <w:pStyle w:val="Tabletext"/>
              <w:jc w:val="center"/>
            </w:pPr>
            <w:r w:rsidRPr="00FA3A7F">
              <w:t>1 080</w:t>
            </w:r>
          </w:p>
        </w:tc>
        <w:tc>
          <w:tcPr>
            <w:tcW w:w="2410" w:type="dxa"/>
          </w:tcPr>
          <w:p w14:paraId="0CE9965E" w14:textId="77777777" w:rsidR="00B223FA" w:rsidRPr="00FA3A7F" w:rsidRDefault="00B223FA" w:rsidP="007B2652">
            <w:pPr>
              <w:pStyle w:val="Tabletext"/>
              <w:jc w:val="center"/>
            </w:pPr>
            <w:r w:rsidRPr="00FA3A7F">
              <w:sym w:font="Symbol" w:char="F0B1"/>
            </w:r>
            <w:r w:rsidRPr="00FA3A7F">
              <w:t>20</w:t>
            </w:r>
          </w:p>
        </w:tc>
      </w:tr>
      <w:tr w:rsidR="00B223FA" w:rsidRPr="00FA3A7F" w14:paraId="0CE99664" w14:textId="77777777" w:rsidTr="007B2652">
        <w:trPr>
          <w:jc w:val="center"/>
        </w:trPr>
        <w:tc>
          <w:tcPr>
            <w:tcW w:w="2409" w:type="dxa"/>
          </w:tcPr>
          <w:p w14:paraId="0CE99660" w14:textId="77777777" w:rsidR="00B223FA" w:rsidRPr="00FA3A7F" w:rsidRDefault="00B223FA" w:rsidP="007B2652">
            <w:pPr>
              <w:pStyle w:val="Tabletext"/>
              <w:jc w:val="center"/>
            </w:pPr>
            <w:r w:rsidRPr="00FA3A7F">
              <w:t>1 250</w:t>
            </w:r>
          </w:p>
        </w:tc>
        <w:tc>
          <w:tcPr>
            <w:tcW w:w="2410" w:type="dxa"/>
          </w:tcPr>
          <w:p w14:paraId="0CE99661" w14:textId="77777777" w:rsidR="00B223FA" w:rsidRPr="00FA3A7F" w:rsidRDefault="00B223FA" w:rsidP="007B2652">
            <w:pPr>
              <w:pStyle w:val="Tabletext"/>
              <w:jc w:val="center"/>
            </w:pPr>
            <w:r w:rsidRPr="00FA3A7F">
              <w:sym w:font="Symbol" w:char="F0B1"/>
            </w:r>
            <w:r w:rsidRPr="00FA3A7F">
              <w:t>25</w:t>
            </w:r>
          </w:p>
        </w:tc>
        <w:tc>
          <w:tcPr>
            <w:tcW w:w="2410" w:type="dxa"/>
          </w:tcPr>
          <w:p w14:paraId="0CE99662" w14:textId="77777777" w:rsidR="00B223FA" w:rsidRPr="00FA3A7F" w:rsidRDefault="00B223FA" w:rsidP="007B2652">
            <w:pPr>
              <w:pStyle w:val="Tabletext"/>
              <w:jc w:val="center"/>
            </w:pPr>
            <w:r w:rsidRPr="00FA3A7F">
              <w:t>1 350</w:t>
            </w:r>
          </w:p>
        </w:tc>
        <w:tc>
          <w:tcPr>
            <w:tcW w:w="2410" w:type="dxa"/>
          </w:tcPr>
          <w:p w14:paraId="0CE99663" w14:textId="77777777" w:rsidR="00B223FA" w:rsidRPr="00FA3A7F" w:rsidRDefault="00B223FA" w:rsidP="007B2652">
            <w:pPr>
              <w:pStyle w:val="Tabletext"/>
              <w:jc w:val="center"/>
            </w:pPr>
            <w:r w:rsidRPr="00FA3A7F">
              <w:sym w:font="Symbol" w:char="F0B1"/>
            </w:r>
            <w:r w:rsidRPr="00FA3A7F">
              <w:t>25</w:t>
            </w:r>
          </w:p>
        </w:tc>
      </w:tr>
      <w:tr w:rsidR="00B223FA" w:rsidRPr="00FA3A7F" w14:paraId="0CE99669" w14:textId="77777777" w:rsidTr="007B2652">
        <w:trPr>
          <w:jc w:val="center"/>
        </w:trPr>
        <w:tc>
          <w:tcPr>
            <w:tcW w:w="2409" w:type="dxa"/>
          </w:tcPr>
          <w:p w14:paraId="0CE99665" w14:textId="77777777" w:rsidR="00B223FA" w:rsidRPr="00FA3A7F" w:rsidRDefault="00B223FA" w:rsidP="007B2652">
            <w:pPr>
              <w:pStyle w:val="Tabletext"/>
              <w:jc w:val="center"/>
            </w:pPr>
            <w:r w:rsidRPr="00FA3A7F">
              <w:t>1 500</w:t>
            </w:r>
          </w:p>
        </w:tc>
        <w:tc>
          <w:tcPr>
            <w:tcW w:w="2410" w:type="dxa"/>
          </w:tcPr>
          <w:p w14:paraId="0CE99666" w14:textId="77777777" w:rsidR="00B223FA" w:rsidRPr="00FA3A7F" w:rsidRDefault="00B223FA" w:rsidP="007B2652">
            <w:pPr>
              <w:pStyle w:val="Tabletext"/>
              <w:jc w:val="center"/>
            </w:pPr>
            <w:r w:rsidRPr="00FA3A7F">
              <w:sym w:font="Symbol" w:char="F0B1"/>
            </w:r>
            <w:r w:rsidRPr="00FA3A7F">
              <w:t>30</w:t>
            </w:r>
          </w:p>
        </w:tc>
        <w:tc>
          <w:tcPr>
            <w:tcW w:w="2410" w:type="dxa"/>
          </w:tcPr>
          <w:p w14:paraId="0CE99667" w14:textId="77777777" w:rsidR="00B223FA" w:rsidRPr="00FA3A7F" w:rsidRDefault="00B223FA" w:rsidP="007B2652">
            <w:pPr>
              <w:pStyle w:val="Tabletext"/>
              <w:jc w:val="center"/>
            </w:pPr>
            <w:r w:rsidRPr="00FA3A7F">
              <w:t>1 620</w:t>
            </w:r>
          </w:p>
        </w:tc>
        <w:tc>
          <w:tcPr>
            <w:tcW w:w="2410" w:type="dxa"/>
          </w:tcPr>
          <w:p w14:paraId="0CE99668" w14:textId="77777777" w:rsidR="00B223FA" w:rsidRPr="00FA3A7F" w:rsidRDefault="00B223FA" w:rsidP="007B2652">
            <w:pPr>
              <w:pStyle w:val="Tabletext"/>
              <w:jc w:val="center"/>
            </w:pPr>
            <w:r w:rsidRPr="00FA3A7F">
              <w:sym w:font="Symbol" w:char="F0B1"/>
            </w:r>
            <w:r w:rsidRPr="00FA3A7F">
              <w:t>30</w:t>
            </w:r>
          </w:p>
        </w:tc>
      </w:tr>
      <w:tr w:rsidR="00B223FA" w:rsidRPr="00FA3A7F" w14:paraId="0CE9966E" w14:textId="77777777" w:rsidTr="007B2652">
        <w:trPr>
          <w:jc w:val="center"/>
        </w:trPr>
        <w:tc>
          <w:tcPr>
            <w:tcW w:w="2409" w:type="dxa"/>
          </w:tcPr>
          <w:p w14:paraId="0CE9966A" w14:textId="77777777" w:rsidR="00B223FA" w:rsidRPr="00FA3A7F" w:rsidRDefault="00B223FA" w:rsidP="007B2652">
            <w:pPr>
              <w:pStyle w:val="Tabletext"/>
              <w:jc w:val="center"/>
            </w:pPr>
            <w:r w:rsidRPr="00FA3A7F">
              <w:t>1 750</w:t>
            </w:r>
          </w:p>
        </w:tc>
        <w:tc>
          <w:tcPr>
            <w:tcW w:w="2410" w:type="dxa"/>
          </w:tcPr>
          <w:p w14:paraId="0CE9966B" w14:textId="77777777" w:rsidR="00B223FA" w:rsidRPr="00FA3A7F" w:rsidRDefault="00B223FA" w:rsidP="007B2652">
            <w:pPr>
              <w:pStyle w:val="Tabletext"/>
              <w:jc w:val="center"/>
            </w:pPr>
            <w:r w:rsidRPr="00FA3A7F">
              <w:sym w:font="Symbol" w:char="F0B1"/>
            </w:r>
            <w:r w:rsidRPr="00FA3A7F">
              <w:t>35</w:t>
            </w:r>
          </w:p>
        </w:tc>
        <w:tc>
          <w:tcPr>
            <w:tcW w:w="2410" w:type="dxa"/>
          </w:tcPr>
          <w:p w14:paraId="0CE9966C" w14:textId="77777777" w:rsidR="00B223FA" w:rsidRPr="00FA3A7F" w:rsidRDefault="00B223FA" w:rsidP="007B2652">
            <w:pPr>
              <w:pStyle w:val="Tabletext"/>
              <w:jc w:val="center"/>
            </w:pPr>
            <w:r w:rsidRPr="00FA3A7F">
              <w:t>1 890</w:t>
            </w:r>
          </w:p>
        </w:tc>
        <w:tc>
          <w:tcPr>
            <w:tcW w:w="2410" w:type="dxa"/>
          </w:tcPr>
          <w:p w14:paraId="0CE9966D" w14:textId="77777777" w:rsidR="00B223FA" w:rsidRPr="00FA3A7F" w:rsidRDefault="00B223FA" w:rsidP="007B2652">
            <w:pPr>
              <w:pStyle w:val="Tabletext"/>
              <w:jc w:val="center"/>
            </w:pPr>
            <w:r w:rsidRPr="00FA3A7F">
              <w:sym w:font="Symbol" w:char="F0B1"/>
            </w:r>
            <w:r w:rsidRPr="00FA3A7F">
              <w:t>35</w:t>
            </w:r>
          </w:p>
        </w:tc>
      </w:tr>
      <w:tr w:rsidR="00B223FA" w:rsidRPr="00FA3A7F" w14:paraId="0CE99673" w14:textId="77777777" w:rsidTr="007B2652">
        <w:trPr>
          <w:jc w:val="center"/>
        </w:trPr>
        <w:tc>
          <w:tcPr>
            <w:tcW w:w="2409" w:type="dxa"/>
          </w:tcPr>
          <w:p w14:paraId="0CE9966F" w14:textId="77777777" w:rsidR="00B223FA" w:rsidRPr="00FA3A7F" w:rsidRDefault="00B223FA" w:rsidP="007B2652">
            <w:pPr>
              <w:pStyle w:val="Tabletext"/>
              <w:jc w:val="center"/>
            </w:pPr>
            <w:r w:rsidRPr="00FA3A7F">
              <w:lastRenderedPageBreak/>
              <w:t>2 000</w:t>
            </w:r>
          </w:p>
        </w:tc>
        <w:tc>
          <w:tcPr>
            <w:tcW w:w="2410" w:type="dxa"/>
          </w:tcPr>
          <w:p w14:paraId="0CE99670" w14:textId="77777777" w:rsidR="00B223FA" w:rsidRPr="00FA3A7F" w:rsidRDefault="00B223FA" w:rsidP="007B2652">
            <w:pPr>
              <w:pStyle w:val="Tabletext"/>
              <w:jc w:val="center"/>
            </w:pPr>
            <w:r w:rsidRPr="00FA3A7F">
              <w:sym w:font="Symbol" w:char="F0B1"/>
            </w:r>
            <w:r w:rsidRPr="00FA3A7F">
              <w:t>40</w:t>
            </w:r>
          </w:p>
        </w:tc>
        <w:tc>
          <w:tcPr>
            <w:tcW w:w="2410" w:type="dxa"/>
          </w:tcPr>
          <w:p w14:paraId="0CE99671" w14:textId="77777777" w:rsidR="00B223FA" w:rsidRPr="00FA3A7F" w:rsidRDefault="00B223FA" w:rsidP="007B2652">
            <w:pPr>
              <w:pStyle w:val="Tabletext"/>
              <w:jc w:val="center"/>
            </w:pPr>
            <w:r w:rsidRPr="00FA3A7F">
              <w:t>2 160</w:t>
            </w:r>
          </w:p>
        </w:tc>
        <w:tc>
          <w:tcPr>
            <w:tcW w:w="2410" w:type="dxa"/>
          </w:tcPr>
          <w:p w14:paraId="0CE99672" w14:textId="77777777" w:rsidR="00B223FA" w:rsidRPr="00FA3A7F" w:rsidRDefault="00B223FA" w:rsidP="007B2652">
            <w:pPr>
              <w:pStyle w:val="Tabletext"/>
              <w:jc w:val="center"/>
            </w:pPr>
            <w:r w:rsidRPr="00FA3A7F">
              <w:sym w:font="Symbol" w:char="F0B1"/>
            </w:r>
            <w:r w:rsidRPr="00FA3A7F">
              <w:t>35</w:t>
            </w:r>
          </w:p>
        </w:tc>
      </w:tr>
      <w:tr w:rsidR="00B223FA" w:rsidRPr="00FA3A7F" w14:paraId="0CE99678" w14:textId="77777777" w:rsidTr="007B2652">
        <w:trPr>
          <w:jc w:val="center"/>
        </w:trPr>
        <w:tc>
          <w:tcPr>
            <w:tcW w:w="2409" w:type="dxa"/>
          </w:tcPr>
          <w:p w14:paraId="0CE99674" w14:textId="77777777" w:rsidR="00B223FA" w:rsidRPr="00FA3A7F" w:rsidRDefault="00B223FA" w:rsidP="007B2652">
            <w:pPr>
              <w:pStyle w:val="Tabletext"/>
              <w:jc w:val="center"/>
            </w:pPr>
            <w:r w:rsidRPr="00FA3A7F">
              <w:t>2 250</w:t>
            </w:r>
          </w:p>
        </w:tc>
        <w:tc>
          <w:tcPr>
            <w:tcW w:w="2410" w:type="dxa"/>
          </w:tcPr>
          <w:p w14:paraId="0CE99675" w14:textId="77777777" w:rsidR="00B223FA" w:rsidRPr="00FA3A7F" w:rsidRDefault="00B223FA" w:rsidP="007B2652">
            <w:pPr>
              <w:pStyle w:val="Tabletext"/>
              <w:jc w:val="center"/>
            </w:pPr>
            <w:r w:rsidRPr="00FA3A7F">
              <w:sym w:font="Symbol" w:char="F0B1"/>
            </w:r>
            <w:r w:rsidRPr="00FA3A7F">
              <w:t>40</w:t>
            </w:r>
          </w:p>
        </w:tc>
        <w:tc>
          <w:tcPr>
            <w:tcW w:w="2410" w:type="dxa"/>
          </w:tcPr>
          <w:p w14:paraId="0CE99676" w14:textId="77777777" w:rsidR="00B223FA" w:rsidRPr="00FA3A7F" w:rsidRDefault="00B223FA" w:rsidP="007B2652">
            <w:pPr>
              <w:pStyle w:val="Tabletext"/>
              <w:jc w:val="center"/>
            </w:pPr>
            <w:r w:rsidRPr="00FA3A7F">
              <w:t>2 400</w:t>
            </w:r>
          </w:p>
        </w:tc>
        <w:tc>
          <w:tcPr>
            <w:tcW w:w="2410" w:type="dxa"/>
          </w:tcPr>
          <w:p w14:paraId="0CE99677" w14:textId="77777777" w:rsidR="00B223FA" w:rsidRPr="00FA3A7F" w:rsidRDefault="00B223FA" w:rsidP="007B2652">
            <w:pPr>
              <w:pStyle w:val="Tabletext"/>
              <w:jc w:val="center"/>
            </w:pPr>
            <w:r w:rsidRPr="00FA3A7F">
              <w:sym w:font="Symbol" w:char="F0B1"/>
            </w:r>
            <w:r w:rsidRPr="00FA3A7F">
              <w:t>35</w:t>
            </w:r>
          </w:p>
        </w:tc>
      </w:tr>
      <w:tr w:rsidR="00B223FA" w:rsidRPr="00FA3A7F" w14:paraId="0CE9967D" w14:textId="77777777" w:rsidTr="007B2652">
        <w:trPr>
          <w:jc w:val="center"/>
        </w:trPr>
        <w:tc>
          <w:tcPr>
            <w:tcW w:w="2409" w:type="dxa"/>
          </w:tcPr>
          <w:p w14:paraId="0CE99679" w14:textId="77777777" w:rsidR="00B223FA" w:rsidRPr="00FA3A7F" w:rsidRDefault="00B223FA" w:rsidP="007B2652">
            <w:pPr>
              <w:pStyle w:val="Tabletext"/>
              <w:jc w:val="center"/>
            </w:pPr>
            <w:r w:rsidRPr="00FA3A7F">
              <w:t>2 500</w:t>
            </w:r>
          </w:p>
        </w:tc>
        <w:tc>
          <w:tcPr>
            <w:tcW w:w="2410" w:type="dxa"/>
          </w:tcPr>
          <w:p w14:paraId="0CE9967A" w14:textId="77777777" w:rsidR="00B223FA" w:rsidRPr="00FA3A7F" w:rsidRDefault="00B223FA" w:rsidP="007B2652">
            <w:pPr>
              <w:pStyle w:val="Tabletext"/>
              <w:jc w:val="center"/>
            </w:pPr>
            <w:r w:rsidRPr="00FA3A7F">
              <w:sym w:font="Symbol" w:char="F0B1"/>
            </w:r>
            <w:r w:rsidRPr="00FA3A7F">
              <w:t>40</w:t>
            </w:r>
          </w:p>
        </w:tc>
        <w:tc>
          <w:tcPr>
            <w:tcW w:w="2410" w:type="dxa"/>
          </w:tcPr>
          <w:p w14:paraId="0CE9967B" w14:textId="77777777" w:rsidR="00B223FA" w:rsidRPr="00FA3A7F" w:rsidRDefault="00B223FA" w:rsidP="007B2652">
            <w:pPr>
              <w:pStyle w:val="Tabletext"/>
              <w:jc w:val="center"/>
            </w:pPr>
            <w:r w:rsidRPr="00FA3A7F">
              <w:t>2 650</w:t>
            </w:r>
          </w:p>
        </w:tc>
        <w:tc>
          <w:tcPr>
            <w:tcW w:w="2410" w:type="dxa"/>
          </w:tcPr>
          <w:p w14:paraId="0CE9967C" w14:textId="77777777" w:rsidR="00B223FA" w:rsidRPr="00FA3A7F" w:rsidRDefault="00B223FA" w:rsidP="007B2652">
            <w:pPr>
              <w:pStyle w:val="Tabletext"/>
              <w:jc w:val="center"/>
            </w:pPr>
            <w:r w:rsidRPr="00FA3A7F">
              <w:sym w:font="Symbol" w:char="F0B1"/>
            </w:r>
            <w:r w:rsidRPr="00FA3A7F">
              <w:t>35</w:t>
            </w:r>
          </w:p>
        </w:tc>
      </w:tr>
      <w:tr w:rsidR="00B223FA" w:rsidRPr="00FA3A7F" w14:paraId="0CE99682" w14:textId="77777777" w:rsidTr="007B2652">
        <w:trPr>
          <w:jc w:val="center"/>
        </w:trPr>
        <w:tc>
          <w:tcPr>
            <w:tcW w:w="2409" w:type="dxa"/>
          </w:tcPr>
          <w:p w14:paraId="0CE9967E" w14:textId="77777777" w:rsidR="00B223FA" w:rsidRPr="00FA3A7F" w:rsidRDefault="00B223FA" w:rsidP="007B2652">
            <w:pPr>
              <w:pStyle w:val="Tabletext"/>
              <w:jc w:val="center"/>
            </w:pPr>
            <w:r w:rsidRPr="00FA3A7F">
              <w:t>2 750</w:t>
            </w:r>
          </w:p>
        </w:tc>
        <w:tc>
          <w:tcPr>
            <w:tcW w:w="2410" w:type="dxa"/>
          </w:tcPr>
          <w:p w14:paraId="0CE9967F" w14:textId="77777777" w:rsidR="00B223FA" w:rsidRPr="00FA3A7F" w:rsidRDefault="00B223FA" w:rsidP="007B2652">
            <w:pPr>
              <w:pStyle w:val="Tabletext"/>
              <w:jc w:val="center"/>
            </w:pPr>
            <w:r w:rsidRPr="00FA3A7F">
              <w:sym w:font="Symbol" w:char="F0B1"/>
            </w:r>
            <w:r w:rsidRPr="00FA3A7F">
              <w:t>40</w:t>
            </w:r>
          </w:p>
        </w:tc>
        <w:tc>
          <w:tcPr>
            <w:tcW w:w="2410" w:type="dxa"/>
          </w:tcPr>
          <w:p w14:paraId="0CE99680" w14:textId="77777777" w:rsidR="00B223FA" w:rsidRPr="00FA3A7F" w:rsidRDefault="00B223FA" w:rsidP="007B2652">
            <w:pPr>
              <w:pStyle w:val="Tabletext"/>
              <w:jc w:val="center"/>
            </w:pPr>
            <w:r w:rsidRPr="00FA3A7F">
              <w:t>2 900</w:t>
            </w:r>
          </w:p>
        </w:tc>
        <w:tc>
          <w:tcPr>
            <w:tcW w:w="2410" w:type="dxa"/>
          </w:tcPr>
          <w:p w14:paraId="0CE99681" w14:textId="77777777" w:rsidR="00B223FA" w:rsidRPr="00FA3A7F" w:rsidRDefault="00B223FA" w:rsidP="007B2652">
            <w:pPr>
              <w:pStyle w:val="Tabletext"/>
              <w:jc w:val="center"/>
            </w:pPr>
            <w:r w:rsidRPr="00FA3A7F">
              <w:sym w:font="Symbol" w:char="F0B1"/>
            </w:r>
            <w:r w:rsidRPr="00FA3A7F">
              <w:t>35</w:t>
            </w:r>
          </w:p>
        </w:tc>
      </w:tr>
      <w:tr w:rsidR="00B223FA" w:rsidRPr="00FA3A7F" w14:paraId="0CE99687" w14:textId="77777777" w:rsidTr="007B2652">
        <w:trPr>
          <w:jc w:val="center"/>
        </w:trPr>
        <w:tc>
          <w:tcPr>
            <w:tcW w:w="2409" w:type="dxa"/>
          </w:tcPr>
          <w:p w14:paraId="0CE99683" w14:textId="77777777" w:rsidR="00B223FA" w:rsidRPr="00FA3A7F" w:rsidRDefault="00B223FA" w:rsidP="007B2652">
            <w:pPr>
              <w:pStyle w:val="Tabletext"/>
              <w:jc w:val="center"/>
            </w:pPr>
            <w:r w:rsidRPr="00FA3A7F">
              <w:t>3 000</w:t>
            </w:r>
          </w:p>
        </w:tc>
        <w:tc>
          <w:tcPr>
            <w:tcW w:w="2410" w:type="dxa"/>
          </w:tcPr>
          <w:p w14:paraId="0CE99684" w14:textId="77777777" w:rsidR="00B223FA" w:rsidRPr="00FA3A7F" w:rsidRDefault="00B223FA" w:rsidP="007B2652">
            <w:pPr>
              <w:pStyle w:val="Tabletext"/>
              <w:jc w:val="center"/>
            </w:pPr>
            <w:r w:rsidRPr="00FA3A7F">
              <w:sym w:font="Symbol" w:char="F0B1"/>
            </w:r>
            <w:r w:rsidRPr="00FA3A7F">
              <w:t>40</w:t>
            </w:r>
          </w:p>
        </w:tc>
        <w:tc>
          <w:tcPr>
            <w:tcW w:w="2410" w:type="dxa"/>
          </w:tcPr>
          <w:p w14:paraId="0CE99685" w14:textId="77777777" w:rsidR="00B223FA" w:rsidRPr="00FA3A7F" w:rsidRDefault="00B223FA" w:rsidP="007B2652">
            <w:pPr>
              <w:pStyle w:val="Tabletext"/>
              <w:jc w:val="center"/>
            </w:pPr>
            <w:r w:rsidRPr="00FA3A7F">
              <w:t>3 150</w:t>
            </w:r>
          </w:p>
        </w:tc>
        <w:tc>
          <w:tcPr>
            <w:tcW w:w="2410" w:type="dxa"/>
          </w:tcPr>
          <w:p w14:paraId="0CE99686" w14:textId="77777777" w:rsidR="00B223FA" w:rsidRPr="00FA3A7F" w:rsidRDefault="00B223FA" w:rsidP="007B2652">
            <w:pPr>
              <w:pStyle w:val="Tabletext"/>
              <w:jc w:val="center"/>
            </w:pPr>
            <w:r w:rsidRPr="00FA3A7F">
              <w:sym w:font="Symbol" w:char="F0B1"/>
            </w:r>
            <w:r w:rsidRPr="00FA3A7F">
              <w:t>35</w:t>
            </w:r>
          </w:p>
        </w:tc>
      </w:tr>
      <w:tr w:rsidR="00B223FA" w:rsidRPr="00FA3A7F" w14:paraId="0CE9968C" w14:textId="77777777" w:rsidTr="007B2652">
        <w:trPr>
          <w:jc w:val="center"/>
        </w:trPr>
        <w:tc>
          <w:tcPr>
            <w:tcW w:w="2409" w:type="dxa"/>
          </w:tcPr>
          <w:p w14:paraId="0CE99688" w14:textId="77777777" w:rsidR="00B223FA" w:rsidRPr="00FA3A7F" w:rsidRDefault="00B223FA" w:rsidP="007B2652">
            <w:pPr>
              <w:pStyle w:val="Tabletext"/>
              <w:jc w:val="center"/>
            </w:pPr>
            <w:r w:rsidRPr="00FA3A7F">
              <w:t>3 250</w:t>
            </w:r>
          </w:p>
        </w:tc>
        <w:tc>
          <w:tcPr>
            <w:tcW w:w="2410" w:type="dxa"/>
          </w:tcPr>
          <w:p w14:paraId="0CE99689" w14:textId="77777777" w:rsidR="00B223FA" w:rsidRPr="00FA3A7F" w:rsidRDefault="00B223FA" w:rsidP="007B2652">
            <w:pPr>
              <w:pStyle w:val="Tabletext"/>
              <w:jc w:val="center"/>
            </w:pPr>
            <w:r w:rsidRPr="00FA3A7F">
              <w:sym w:font="Symbol" w:char="F0B1"/>
            </w:r>
            <w:r w:rsidRPr="00FA3A7F">
              <w:t>40</w:t>
            </w:r>
          </w:p>
        </w:tc>
        <w:tc>
          <w:tcPr>
            <w:tcW w:w="2410" w:type="dxa"/>
          </w:tcPr>
          <w:p w14:paraId="0CE9968A" w14:textId="77777777" w:rsidR="00B223FA" w:rsidRPr="00FA3A7F" w:rsidRDefault="00B223FA" w:rsidP="007B2652">
            <w:pPr>
              <w:pStyle w:val="Tabletext"/>
              <w:jc w:val="center"/>
            </w:pPr>
            <w:r w:rsidRPr="00FA3A7F">
              <w:t>3 400</w:t>
            </w:r>
          </w:p>
        </w:tc>
        <w:tc>
          <w:tcPr>
            <w:tcW w:w="2410" w:type="dxa"/>
          </w:tcPr>
          <w:p w14:paraId="0CE9968B" w14:textId="77777777" w:rsidR="00B223FA" w:rsidRPr="00FA3A7F" w:rsidRDefault="00B223FA" w:rsidP="007B2652">
            <w:pPr>
              <w:pStyle w:val="Tabletext"/>
              <w:jc w:val="center"/>
            </w:pPr>
            <w:r w:rsidRPr="00FA3A7F">
              <w:sym w:font="Symbol" w:char="F0B1"/>
            </w:r>
            <w:r w:rsidRPr="00FA3A7F">
              <w:t>35</w:t>
            </w:r>
          </w:p>
        </w:tc>
      </w:tr>
      <w:tr w:rsidR="00B223FA" w:rsidRPr="00FA3A7F" w14:paraId="0CE99691" w14:textId="77777777" w:rsidTr="007B2652">
        <w:trPr>
          <w:jc w:val="center"/>
        </w:trPr>
        <w:tc>
          <w:tcPr>
            <w:tcW w:w="2409" w:type="dxa"/>
          </w:tcPr>
          <w:p w14:paraId="0CE9968D" w14:textId="77777777" w:rsidR="00B223FA" w:rsidRPr="00FA3A7F" w:rsidRDefault="00B223FA" w:rsidP="007B2652">
            <w:pPr>
              <w:pStyle w:val="Tabletext"/>
              <w:jc w:val="center"/>
            </w:pPr>
            <w:r w:rsidRPr="00FA3A7F">
              <w:t>3 500</w:t>
            </w:r>
          </w:p>
        </w:tc>
        <w:tc>
          <w:tcPr>
            <w:tcW w:w="2410" w:type="dxa"/>
          </w:tcPr>
          <w:p w14:paraId="0CE9968E" w14:textId="77777777" w:rsidR="00B223FA" w:rsidRPr="00FA3A7F" w:rsidRDefault="00B223FA" w:rsidP="007B2652">
            <w:pPr>
              <w:pStyle w:val="Tabletext"/>
              <w:jc w:val="center"/>
            </w:pPr>
            <w:r w:rsidRPr="00FA3A7F">
              <w:sym w:font="Symbol" w:char="F0B1"/>
            </w:r>
            <w:r w:rsidRPr="00FA3A7F">
              <w:t>40</w:t>
            </w:r>
          </w:p>
        </w:tc>
        <w:tc>
          <w:tcPr>
            <w:tcW w:w="2410" w:type="dxa"/>
          </w:tcPr>
          <w:p w14:paraId="0CE9968F" w14:textId="77777777" w:rsidR="00B223FA" w:rsidRPr="00FA3A7F" w:rsidRDefault="00B223FA" w:rsidP="007B2652">
            <w:pPr>
              <w:pStyle w:val="Tabletext"/>
              <w:jc w:val="center"/>
            </w:pPr>
            <w:r w:rsidRPr="00FA3A7F">
              <w:t>3 650</w:t>
            </w:r>
          </w:p>
        </w:tc>
        <w:tc>
          <w:tcPr>
            <w:tcW w:w="2410" w:type="dxa"/>
          </w:tcPr>
          <w:p w14:paraId="0CE99690" w14:textId="77777777" w:rsidR="00B223FA" w:rsidRPr="00FA3A7F" w:rsidRDefault="00B223FA" w:rsidP="007B2652">
            <w:pPr>
              <w:pStyle w:val="Tabletext"/>
              <w:jc w:val="center"/>
            </w:pPr>
            <w:r w:rsidRPr="00FA3A7F">
              <w:sym w:font="Symbol" w:char="F0B1"/>
            </w:r>
            <w:r w:rsidRPr="00FA3A7F">
              <w:t>35</w:t>
            </w:r>
          </w:p>
        </w:tc>
      </w:tr>
      <w:tr w:rsidR="00B223FA" w:rsidRPr="00FA3A7F" w14:paraId="0CE99696" w14:textId="77777777" w:rsidTr="007B2652">
        <w:trPr>
          <w:jc w:val="center"/>
        </w:trPr>
        <w:tc>
          <w:tcPr>
            <w:tcW w:w="2409" w:type="dxa"/>
          </w:tcPr>
          <w:p w14:paraId="0CE99692" w14:textId="77777777" w:rsidR="00B223FA" w:rsidRPr="00FA3A7F" w:rsidRDefault="00B223FA" w:rsidP="007B2652">
            <w:pPr>
              <w:pStyle w:val="Tabletext"/>
              <w:keepNext/>
              <w:keepLines/>
              <w:jc w:val="center"/>
            </w:pPr>
            <w:r w:rsidRPr="00FA3A7F">
              <w:t>3 750</w:t>
            </w:r>
          </w:p>
        </w:tc>
        <w:tc>
          <w:tcPr>
            <w:tcW w:w="2410" w:type="dxa"/>
          </w:tcPr>
          <w:p w14:paraId="0CE99693" w14:textId="77777777" w:rsidR="00B223FA" w:rsidRPr="00FA3A7F" w:rsidRDefault="00B223FA" w:rsidP="007B2652">
            <w:pPr>
              <w:pStyle w:val="Tabletext"/>
              <w:keepNext/>
              <w:keepLines/>
              <w:jc w:val="center"/>
            </w:pPr>
            <w:r w:rsidRPr="00FA3A7F">
              <w:sym w:font="Symbol" w:char="F0B1"/>
            </w:r>
            <w:r w:rsidRPr="00FA3A7F">
              <w:t>40</w:t>
            </w:r>
          </w:p>
        </w:tc>
        <w:tc>
          <w:tcPr>
            <w:tcW w:w="2410" w:type="dxa"/>
          </w:tcPr>
          <w:p w14:paraId="0CE99694" w14:textId="77777777" w:rsidR="00B223FA" w:rsidRPr="00FA3A7F" w:rsidRDefault="00B223FA" w:rsidP="007B2652">
            <w:pPr>
              <w:pStyle w:val="Tabletext"/>
              <w:keepNext/>
              <w:keepLines/>
              <w:jc w:val="center"/>
            </w:pPr>
            <w:r w:rsidRPr="00FA3A7F">
              <w:t>3 900</w:t>
            </w:r>
          </w:p>
        </w:tc>
        <w:tc>
          <w:tcPr>
            <w:tcW w:w="2410" w:type="dxa"/>
          </w:tcPr>
          <w:p w14:paraId="0CE99695" w14:textId="77777777" w:rsidR="00B223FA" w:rsidRPr="00FA3A7F" w:rsidRDefault="00B223FA" w:rsidP="007B2652">
            <w:pPr>
              <w:pStyle w:val="Tabletext"/>
              <w:keepNext/>
              <w:keepLines/>
              <w:jc w:val="center"/>
            </w:pPr>
            <w:r w:rsidRPr="00FA3A7F">
              <w:sym w:font="Symbol" w:char="F0B1"/>
            </w:r>
            <w:r w:rsidRPr="00FA3A7F">
              <w:t>35</w:t>
            </w:r>
          </w:p>
        </w:tc>
      </w:tr>
      <w:tr w:rsidR="00B223FA" w:rsidRPr="00FA3A7F" w14:paraId="0CE9969B" w14:textId="77777777" w:rsidTr="007B2652">
        <w:trPr>
          <w:jc w:val="center"/>
        </w:trPr>
        <w:tc>
          <w:tcPr>
            <w:tcW w:w="2409" w:type="dxa"/>
          </w:tcPr>
          <w:p w14:paraId="0CE99697" w14:textId="77777777" w:rsidR="00B223FA" w:rsidRPr="00FA3A7F" w:rsidRDefault="00B223FA" w:rsidP="007B2652">
            <w:pPr>
              <w:pStyle w:val="Tabletext"/>
              <w:jc w:val="center"/>
            </w:pPr>
            <w:r w:rsidRPr="00FA3A7F">
              <w:t>4 000</w:t>
            </w:r>
          </w:p>
        </w:tc>
        <w:tc>
          <w:tcPr>
            <w:tcW w:w="2410" w:type="dxa"/>
          </w:tcPr>
          <w:p w14:paraId="0CE99698" w14:textId="77777777" w:rsidR="00B223FA" w:rsidRPr="00FA3A7F" w:rsidRDefault="00B223FA" w:rsidP="007B2652">
            <w:pPr>
              <w:pStyle w:val="Tabletext"/>
              <w:jc w:val="center"/>
            </w:pPr>
            <w:r w:rsidRPr="00FA3A7F">
              <w:sym w:font="Symbol" w:char="F0B1"/>
            </w:r>
            <w:r w:rsidRPr="00FA3A7F">
              <w:t>40</w:t>
            </w:r>
          </w:p>
        </w:tc>
        <w:tc>
          <w:tcPr>
            <w:tcW w:w="2410" w:type="dxa"/>
          </w:tcPr>
          <w:p w14:paraId="0CE99699" w14:textId="77777777" w:rsidR="00B223FA" w:rsidRPr="00FA3A7F" w:rsidRDefault="00B223FA" w:rsidP="007B2652">
            <w:pPr>
              <w:pStyle w:val="Tabletext"/>
              <w:jc w:val="center"/>
            </w:pPr>
            <w:r w:rsidRPr="00FA3A7F">
              <w:t>4 150</w:t>
            </w:r>
          </w:p>
        </w:tc>
        <w:tc>
          <w:tcPr>
            <w:tcW w:w="2410" w:type="dxa"/>
          </w:tcPr>
          <w:p w14:paraId="0CE9969A" w14:textId="77777777" w:rsidR="00B223FA" w:rsidRPr="00FA3A7F" w:rsidRDefault="00B223FA" w:rsidP="007B2652">
            <w:pPr>
              <w:pStyle w:val="Tabletext"/>
              <w:jc w:val="center"/>
            </w:pPr>
            <w:r w:rsidRPr="00FA3A7F">
              <w:sym w:font="Symbol" w:char="F0B1"/>
            </w:r>
            <w:r w:rsidRPr="00FA3A7F">
              <w:t>35</w:t>
            </w:r>
          </w:p>
        </w:tc>
      </w:tr>
      <w:tr w:rsidR="00B223FA" w:rsidRPr="00FA3A7F" w14:paraId="0CE996A0" w14:textId="77777777" w:rsidTr="007B2652">
        <w:trPr>
          <w:jc w:val="center"/>
        </w:trPr>
        <w:tc>
          <w:tcPr>
            <w:tcW w:w="2409" w:type="dxa"/>
          </w:tcPr>
          <w:p w14:paraId="0CE9969C" w14:textId="77777777" w:rsidR="00B223FA" w:rsidRPr="00FA3A7F" w:rsidRDefault="00B223FA" w:rsidP="007B2652">
            <w:pPr>
              <w:pStyle w:val="Tabletext"/>
              <w:jc w:val="center"/>
            </w:pPr>
            <w:r w:rsidRPr="00FA3A7F">
              <w:t>4 250</w:t>
            </w:r>
          </w:p>
        </w:tc>
        <w:tc>
          <w:tcPr>
            <w:tcW w:w="2410" w:type="dxa"/>
          </w:tcPr>
          <w:p w14:paraId="0CE9969D" w14:textId="77777777" w:rsidR="00B223FA" w:rsidRPr="00FA3A7F" w:rsidRDefault="00B223FA" w:rsidP="007B2652">
            <w:pPr>
              <w:pStyle w:val="Tabletext"/>
              <w:jc w:val="center"/>
            </w:pPr>
            <w:r w:rsidRPr="00FA3A7F">
              <w:sym w:font="Symbol" w:char="F0B1"/>
            </w:r>
            <w:r w:rsidRPr="00FA3A7F">
              <w:t>40</w:t>
            </w:r>
          </w:p>
        </w:tc>
        <w:tc>
          <w:tcPr>
            <w:tcW w:w="2410" w:type="dxa"/>
          </w:tcPr>
          <w:p w14:paraId="0CE9969E" w14:textId="77777777" w:rsidR="00B223FA" w:rsidRPr="00FA3A7F" w:rsidRDefault="00B223FA" w:rsidP="007B2652">
            <w:pPr>
              <w:pStyle w:val="Tabletext"/>
              <w:jc w:val="center"/>
            </w:pPr>
            <w:r w:rsidRPr="00FA3A7F">
              <w:t>4 400</w:t>
            </w:r>
          </w:p>
        </w:tc>
        <w:tc>
          <w:tcPr>
            <w:tcW w:w="2410" w:type="dxa"/>
          </w:tcPr>
          <w:p w14:paraId="0CE9969F" w14:textId="77777777" w:rsidR="00B223FA" w:rsidRPr="00FA3A7F" w:rsidRDefault="00B223FA" w:rsidP="007B2652">
            <w:pPr>
              <w:pStyle w:val="Tabletext"/>
              <w:jc w:val="center"/>
            </w:pPr>
            <w:r w:rsidRPr="00FA3A7F">
              <w:sym w:font="Symbol" w:char="F0B1"/>
            </w:r>
            <w:r w:rsidRPr="00FA3A7F">
              <w:t>35</w:t>
            </w:r>
          </w:p>
        </w:tc>
      </w:tr>
      <w:tr w:rsidR="00B223FA" w:rsidRPr="00FA3A7F" w14:paraId="0CE996A5" w14:textId="77777777" w:rsidTr="007B2652">
        <w:trPr>
          <w:jc w:val="center"/>
        </w:trPr>
        <w:tc>
          <w:tcPr>
            <w:tcW w:w="2409" w:type="dxa"/>
          </w:tcPr>
          <w:p w14:paraId="0CE996A1" w14:textId="77777777" w:rsidR="00B223FA" w:rsidRPr="00FA3A7F" w:rsidRDefault="00B223FA" w:rsidP="007B2652">
            <w:pPr>
              <w:pStyle w:val="Tabletext"/>
              <w:jc w:val="center"/>
            </w:pPr>
            <w:r w:rsidRPr="00FA3A7F">
              <w:t>4 500</w:t>
            </w:r>
          </w:p>
        </w:tc>
        <w:tc>
          <w:tcPr>
            <w:tcW w:w="2410" w:type="dxa"/>
          </w:tcPr>
          <w:p w14:paraId="0CE996A2" w14:textId="77777777" w:rsidR="00B223FA" w:rsidRPr="00FA3A7F" w:rsidRDefault="00B223FA" w:rsidP="007B2652">
            <w:pPr>
              <w:pStyle w:val="Tabletext"/>
              <w:jc w:val="center"/>
            </w:pPr>
            <w:r w:rsidRPr="00FA3A7F">
              <w:sym w:font="Symbol" w:char="F0B1"/>
            </w:r>
            <w:r w:rsidRPr="00FA3A7F">
              <w:t>40</w:t>
            </w:r>
          </w:p>
        </w:tc>
        <w:tc>
          <w:tcPr>
            <w:tcW w:w="2410" w:type="dxa"/>
          </w:tcPr>
          <w:p w14:paraId="0CE996A3" w14:textId="77777777" w:rsidR="00B223FA" w:rsidRPr="00FA3A7F" w:rsidRDefault="00B223FA" w:rsidP="007B2652">
            <w:pPr>
              <w:pStyle w:val="Tabletext"/>
              <w:jc w:val="center"/>
            </w:pPr>
            <w:r w:rsidRPr="00FA3A7F">
              <w:t>4 650</w:t>
            </w:r>
          </w:p>
        </w:tc>
        <w:tc>
          <w:tcPr>
            <w:tcW w:w="2410" w:type="dxa"/>
          </w:tcPr>
          <w:p w14:paraId="0CE996A4" w14:textId="77777777" w:rsidR="00B223FA" w:rsidRPr="00FA3A7F" w:rsidRDefault="00B223FA" w:rsidP="007B2652">
            <w:pPr>
              <w:pStyle w:val="Tabletext"/>
              <w:jc w:val="center"/>
            </w:pPr>
            <w:r w:rsidRPr="00FA3A7F">
              <w:sym w:font="Symbol" w:char="F0B1"/>
            </w:r>
            <w:r w:rsidRPr="00FA3A7F">
              <w:t>35</w:t>
            </w:r>
          </w:p>
        </w:tc>
      </w:tr>
      <w:tr w:rsidR="00B223FA" w:rsidRPr="00FA3A7F" w14:paraId="0CE996AA" w14:textId="77777777" w:rsidTr="007B2652">
        <w:trPr>
          <w:jc w:val="center"/>
        </w:trPr>
        <w:tc>
          <w:tcPr>
            <w:tcW w:w="2409" w:type="dxa"/>
          </w:tcPr>
          <w:p w14:paraId="0CE996A6" w14:textId="77777777" w:rsidR="00B223FA" w:rsidRPr="00FA3A7F" w:rsidRDefault="00B223FA" w:rsidP="007B2652">
            <w:pPr>
              <w:pStyle w:val="Tabletext"/>
              <w:jc w:val="center"/>
            </w:pPr>
            <w:r w:rsidRPr="00FA3A7F">
              <w:t>4 750</w:t>
            </w:r>
          </w:p>
        </w:tc>
        <w:tc>
          <w:tcPr>
            <w:tcW w:w="2410" w:type="dxa"/>
          </w:tcPr>
          <w:p w14:paraId="0CE996A7" w14:textId="77777777" w:rsidR="00B223FA" w:rsidRPr="00FA3A7F" w:rsidRDefault="00B223FA" w:rsidP="007B2652">
            <w:pPr>
              <w:pStyle w:val="Tabletext"/>
              <w:jc w:val="center"/>
            </w:pPr>
            <w:r w:rsidRPr="00FA3A7F">
              <w:sym w:font="Symbol" w:char="F0B1"/>
            </w:r>
            <w:r w:rsidRPr="00FA3A7F">
              <w:t>40</w:t>
            </w:r>
          </w:p>
        </w:tc>
        <w:tc>
          <w:tcPr>
            <w:tcW w:w="2410" w:type="dxa"/>
          </w:tcPr>
          <w:p w14:paraId="0CE996A8" w14:textId="77777777" w:rsidR="00B223FA" w:rsidRPr="00FA3A7F" w:rsidRDefault="00B223FA" w:rsidP="007B2652">
            <w:pPr>
              <w:pStyle w:val="Tabletext"/>
              <w:jc w:val="center"/>
            </w:pPr>
            <w:r w:rsidRPr="00FA3A7F">
              <w:t>4 900</w:t>
            </w:r>
          </w:p>
        </w:tc>
        <w:tc>
          <w:tcPr>
            <w:tcW w:w="2410" w:type="dxa"/>
          </w:tcPr>
          <w:p w14:paraId="0CE996A9" w14:textId="77777777" w:rsidR="00B223FA" w:rsidRPr="00FA3A7F" w:rsidRDefault="00B223FA" w:rsidP="007B2652">
            <w:pPr>
              <w:pStyle w:val="Tabletext"/>
              <w:jc w:val="center"/>
            </w:pPr>
            <w:r w:rsidRPr="00FA3A7F">
              <w:sym w:font="Symbol" w:char="F0B1"/>
            </w:r>
            <w:r w:rsidRPr="00FA3A7F">
              <w:t>35</w:t>
            </w:r>
          </w:p>
        </w:tc>
      </w:tr>
      <w:tr w:rsidR="00B223FA" w:rsidRPr="00FA3A7F" w14:paraId="0CE996AF" w14:textId="77777777" w:rsidTr="007B2652">
        <w:trPr>
          <w:jc w:val="center"/>
        </w:trPr>
        <w:tc>
          <w:tcPr>
            <w:tcW w:w="2409" w:type="dxa"/>
          </w:tcPr>
          <w:p w14:paraId="0CE996AB" w14:textId="77777777" w:rsidR="00B223FA" w:rsidRPr="00FA3A7F" w:rsidRDefault="00B223FA" w:rsidP="007B2652">
            <w:pPr>
              <w:pStyle w:val="Tabletext"/>
              <w:jc w:val="center"/>
            </w:pPr>
            <w:r w:rsidRPr="00FA3A7F">
              <w:t>5 000</w:t>
            </w:r>
          </w:p>
        </w:tc>
        <w:tc>
          <w:tcPr>
            <w:tcW w:w="2410" w:type="dxa"/>
          </w:tcPr>
          <w:p w14:paraId="0CE996AC" w14:textId="77777777" w:rsidR="00B223FA" w:rsidRPr="00FA3A7F" w:rsidRDefault="00B223FA" w:rsidP="007B2652">
            <w:pPr>
              <w:pStyle w:val="Tabletext"/>
              <w:jc w:val="center"/>
            </w:pPr>
            <w:r w:rsidRPr="00FA3A7F">
              <w:sym w:font="Symbol" w:char="F0B1"/>
            </w:r>
            <w:r w:rsidRPr="00FA3A7F">
              <w:t>40</w:t>
            </w:r>
          </w:p>
        </w:tc>
        <w:tc>
          <w:tcPr>
            <w:tcW w:w="2410" w:type="dxa"/>
          </w:tcPr>
          <w:p w14:paraId="0CE996AD" w14:textId="77777777" w:rsidR="00B223FA" w:rsidRPr="00FA3A7F" w:rsidRDefault="00B223FA" w:rsidP="007B2652">
            <w:pPr>
              <w:pStyle w:val="Tabletext"/>
              <w:jc w:val="center"/>
            </w:pPr>
            <w:r w:rsidRPr="00FA3A7F">
              <w:t>5 150</w:t>
            </w:r>
          </w:p>
        </w:tc>
        <w:tc>
          <w:tcPr>
            <w:tcW w:w="2410" w:type="dxa"/>
          </w:tcPr>
          <w:p w14:paraId="0CE996AE" w14:textId="77777777" w:rsidR="00B223FA" w:rsidRPr="00FA3A7F" w:rsidRDefault="00B223FA" w:rsidP="007B2652">
            <w:pPr>
              <w:pStyle w:val="Tabletext"/>
              <w:jc w:val="center"/>
            </w:pPr>
            <w:r w:rsidRPr="00FA3A7F">
              <w:sym w:font="Symbol" w:char="F0B1"/>
            </w:r>
            <w:r w:rsidRPr="00FA3A7F">
              <w:t>35</w:t>
            </w:r>
          </w:p>
        </w:tc>
      </w:tr>
      <w:tr w:rsidR="00B223FA" w:rsidRPr="00FA3A7F" w14:paraId="0CE996B4" w14:textId="77777777" w:rsidTr="007B2652">
        <w:trPr>
          <w:jc w:val="center"/>
        </w:trPr>
        <w:tc>
          <w:tcPr>
            <w:tcW w:w="2409" w:type="dxa"/>
          </w:tcPr>
          <w:p w14:paraId="0CE996B0" w14:textId="77777777" w:rsidR="00B223FA" w:rsidRPr="00FA3A7F" w:rsidRDefault="00B223FA" w:rsidP="007B2652">
            <w:pPr>
              <w:pStyle w:val="Tabletext"/>
              <w:jc w:val="center"/>
            </w:pPr>
            <w:r w:rsidRPr="00FA3A7F">
              <w:t>5 250</w:t>
            </w:r>
          </w:p>
        </w:tc>
        <w:tc>
          <w:tcPr>
            <w:tcW w:w="2410" w:type="dxa"/>
          </w:tcPr>
          <w:p w14:paraId="0CE996B1" w14:textId="77777777" w:rsidR="00B223FA" w:rsidRPr="00FA3A7F" w:rsidRDefault="00B223FA" w:rsidP="007B2652">
            <w:pPr>
              <w:pStyle w:val="Tabletext"/>
              <w:jc w:val="center"/>
            </w:pPr>
            <w:r w:rsidRPr="00FA3A7F">
              <w:sym w:font="Symbol" w:char="F0B1"/>
            </w:r>
            <w:r w:rsidRPr="00FA3A7F">
              <w:t>40</w:t>
            </w:r>
          </w:p>
        </w:tc>
        <w:tc>
          <w:tcPr>
            <w:tcW w:w="2410" w:type="dxa"/>
          </w:tcPr>
          <w:p w14:paraId="0CE996B2" w14:textId="77777777" w:rsidR="00B223FA" w:rsidRPr="00FA3A7F" w:rsidRDefault="00B223FA" w:rsidP="007B2652">
            <w:pPr>
              <w:pStyle w:val="Tabletext"/>
              <w:jc w:val="center"/>
            </w:pPr>
            <w:r w:rsidRPr="00FA3A7F">
              <w:t>5 400</w:t>
            </w:r>
          </w:p>
        </w:tc>
        <w:tc>
          <w:tcPr>
            <w:tcW w:w="2410" w:type="dxa"/>
          </w:tcPr>
          <w:p w14:paraId="0CE996B3" w14:textId="77777777" w:rsidR="00B223FA" w:rsidRPr="00FA3A7F" w:rsidRDefault="00B223FA" w:rsidP="007B2652">
            <w:pPr>
              <w:pStyle w:val="Tabletext"/>
              <w:jc w:val="center"/>
            </w:pPr>
            <w:r w:rsidRPr="00FA3A7F">
              <w:sym w:font="Symbol" w:char="F0B1"/>
            </w:r>
            <w:r w:rsidRPr="00FA3A7F">
              <w:t>35</w:t>
            </w:r>
          </w:p>
        </w:tc>
      </w:tr>
      <w:tr w:rsidR="00B223FA" w:rsidRPr="00FA3A7F" w14:paraId="0CE996B9" w14:textId="77777777" w:rsidTr="007B2652">
        <w:trPr>
          <w:jc w:val="center"/>
        </w:trPr>
        <w:tc>
          <w:tcPr>
            <w:tcW w:w="2409" w:type="dxa"/>
          </w:tcPr>
          <w:p w14:paraId="0CE996B5" w14:textId="77777777" w:rsidR="00B223FA" w:rsidRPr="00FA3A7F" w:rsidRDefault="00B223FA" w:rsidP="007B2652">
            <w:pPr>
              <w:pStyle w:val="Tabletext"/>
              <w:jc w:val="center"/>
            </w:pPr>
            <w:r w:rsidRPr="00FA3A7F">
              <w:t>5 500</w:t>
            </w:r>
          </w:p>
        </w:tc>
        <w:tc>
          <w:tcPr>
            <w:tcW w:w="2410" w:type="dxa"/>
          </w:tcPr>
          <w:p w14:paraId="0CE996B6" w14:textId="77777777" w:rsidR="00B223FA" w:rsidRPr="00FA3A7F" w:rsidRDefault="00B223FA" w:rsidP="007B2652">
            <w:pPr>
              <w:pStyle w:val="Tabletext"/>
              <w:jc w:val="center"/>
            </w:pPr>
            <w:r w:rsidRPr="00FA3A7F">
              <w:sym w:font="Symbol" w:char="F0B1"/>
            </w:r>
            <w:r w:rsidRPr="00FA3A7F">
              <w:t>40</w:t>
            </w:r>
          </w:p>
        </w:tc>
        <w:tc>
          <w:tcPr>
            <w:tcW w:w="2410" w:type="dxa"/>
          </w:tcPr>
          <w:p w14:paraId="0CE996B7" w14:textId="77777777" w:rsidR="00B223FA" w:rsidRPr="00FA3A7F" w:rsidRDefault="00B223FA" w:rsidP="007B2652">
            <w:pPr>
              <w:pStyle w:val="Tabletext"/>
              <w:jc w:val="center"/>
            </w:pPr>
            <w:r w:rsidRPr="00FA3A7F">
              <w:t>5 650</w:t>
            </w:r>
          </w:p>
        </w:tc>
        <w:tc>
          <w:tcPr>
            <w:tcW w:w="2410" w:type="dxa"/>
          </w:tcPr>
          <w:p w14:paraId="0CE996B8" w14:textId="77777777" w:rsidR="00B223FA" w:rsidRPr="00FA3A7F" w:rsidRDefault="00B223FA" w:rsidP="007B2652">
            <w:pPr>
              <w:pStyle w:val="Tabletext"/>
              <w:jc w:val="center"/>
            </w:pPr>
            <w:r w:rsidRPr="00FA3A7F">
              <w:sym w:font="Symbol" w:char="F0B1"/>
            </w:r>
            <w:r w:rsidRPr="00FA3A7F">
              <w:t>35</w:t>
            </w:r>
          </w:p>
        </w:tc>
      </w:tr>
      <w:tr w:rsidR="00B223FA" w:rsidRPr="00FA3A7F" w14:paraId="0CE996BE" w14:textId="77777777" w:rsidTr="007B2652">
        <w:trPr>
          <w:jc w:val="center"/>
        </w:trPr>
        <w:tc>
          <w:tcPr>
            <w:tcW w:w="2409" w:type="dxa"/>
          </w:tcPr>
          <w:p w14:paraId="0CE996BA" w14:textId="77777777" w:rsidR="00B223FA" w:rsidRPr="00FA3A7F" w:rsidRDefault="00B223FA" w:rsidP="007B2652">
            <w:pPr>
              <w:pStyle w:val="Tabletext"/>
              <w:jc w:val="center"/>
            </w:pPr>
            <w:r w:rsidRPr="00FA3A7F">
              <w:t>5 750</w:t>
            </w:r>
          </w:p>
        </w:tc>
        <w:tc>
          <w:tcPr>
            <w:tcW w:w="2410" w:type="dxa"/>
          </w:tcPr>
          <w:p w14:paraId="0CE996BB" w14:textId="77777777" w:rsidR="00B223FA" w:rsidRPr="00FA3A7F" w:rsidRDefault="00B223FA" w:rsidP="007B2652">
            <w:pPr>
              <w:pStyle w:val="Tabletext"/>
              <w:jc w:val="center"/>
            </w:pPr>
            <w:r w:rsidRPr="00FA3A7F">
              <w:sym w:font="Symbol" w:char="F0B1"/>
            </w:r>
            <w:r w:rsidRPr="00FA3A7F">
              <w:t>40</w:t>
            </w:r>
          </w:p>
        </w:tc>
        <w:tc>
          <w:tcPr>
            <w:tcW w:w="2410" w:type="dxa"/>
          </w:tcPr>
          <w:p w14:paraId="0CE996BC" w14:textId="77777777" w:rsidR="00B223FA" w:rsidRPr="00FA3A7F" w:rsidRDefault="00B223FA" w:rsidP="007B2652">
            <w:pPr>
              <w:pStyle w:val="Tabletext"/>
              <w:jc w:val="center"/>
            </w:pPr>
            <w:r w:rsidRPr="00FA3A7F">
              <w:t>5 900</w:t>
            </w:r>
          </w:p>
        </w:tc>
        <w:tc>
          <w:tcPr>
            <w:tcW w:w="2410" w:type="dxa"/>
          </w:tcPr>
          <w:p w14:paraId="0CE996BD" w14:textId="77777777" w:rsidR="00B223FA" w:rsidRPr="00FA3A7F" w:rsidRDefault="00B223FA" w:rsidP="007B2652">
            <w:pPr>
              <w:pStyle w:val="Tabletext"/>
              <w:jc w:val="center"/>
            </w:pPr>
            <w:r w:rsidRPr="00FA3A7F">
              <w:sym w:font="Symbol" w:char="F0B1"/>
            </w:r>
            <w:r w:rsidRPr="00FA3A7F">
              <w:t>35</w:t>
            </w:r>
          </w:p>
        </w:tc>
      </w:tr>
      <w:tr w:rsidR="00B223FA" w:rsidRPr="00FA3A7F" w14:paraId="0CE996C3" w14:textId="77777777" w:rsidTr="007B2652">
        <w:trPr>
          <w:jc w:val="center"/>
        </w:trPr>
        <w:tc>
          <w:tcPr>
            <w:tcW w:w="2409" w:type="dxa"/>
          </w:tcPr>
          <w:p w14:paraId="0CE996BF" w14:textId="77777777" w:rsidR="00B223FA" w:rsidRPr="00FA3A7F" w:rsidRDefault="00B223FA" w:rsidP="007B2652">
            <w:pPr>
              <w:pStyle w:val="Tabletext"/>
              <w:jc w:val="center"/>
            </w:pPr>
            <w:r w:rsidRPr="00FA3A7F">
              <w:t>6 000</w:t>
            </w:r>
          </w:p>
        </w:tc>
        <w:tc>
          <w:tcPr>
            <w:tcW w:w="2410" w:type="dxa"/>
          </w:tcPr>
          <w:p w14:paraId="0CE996C0" w14:textId="77777777" w:rsidR="00B223FA" w:rsidRPr="00FA3A7F" w:rsidRDefault="00B223FA" w:rsidP="007B2652">
            <w:pPr>
              <w:pStyle w:val="Tabletext"/>
              <w:jc w:val="center"/>
            </w:pPr>
            <w:r w:rsidRPr="00FA3A7F">
              <w:sym w:font="Symbol" w:char="F0B1"/>
            </w:r>
            <w:r w:rsidRPr="00FA3A7F">
              <w:t>40</w:t>
            </w:r>
          </w:p>
        </w:tc>
        <w:tc>
          <w:tcPr>
            <w:tcW w:w="2410" w:type="dxa"/>
          </w:tcPr>
          <w:p w14:paraId="0CE996C1" w14:textId="77777777" w:rsidR="00B223FA" w:rsidRPr="00FA3A7F" w:rsidRDefault="00B223FA" w:rsidP="007B2652">
            <w:pPr>
              <w:pStyle w:val="Tabletext"/>
              <w:jc w:val="center"/>
            </w:pPr>
            <w:r w:rsidRPr="00FA3A7F">
              <w:t>6 150</w:t>
            </w:r>
          </w:p>
        </w:tc>
        <w:tc>
          <w:tcPr>
            <w:tcW w:w="2410" w:type="dxa"/>
          </w:tcPr>
          <w:p w14:paraId="0CE996C2" w14:textId="77777777" w:rsidR="00B223FA" w:rsidRPr="00FA3A7F" w:rsidRDefault="00B223FA" w:rsidP="007B2652">
            <w:pPr>
              <w:pStyle w:val="Tabletext"/>
              <w:jc w:val="center"/>
            </w:pPr>
            <w:r w:rsidRPr="00FA3A7F">
              <w:sym w:font="Symbol" w:char="F0B1"/>
            </w:r>
            <w:r w:rsidRPr="00FA3A7F">
              <w:t>35</w:t>
            </w:r>
          </w:p>
        </w:tc>
      </w:tr>
      <w:tr w:rsidR="00B223FA" w:rsidRPr="00FA3A7F" w14:paraId="0CE996C8" w14:textId="77777777" w:rsidTr="007B2652">
        <w:trPr>
          <w:jc w:val="center"/>
        </w:trPr>
        <w:tc>
          <w:tcPr>
            <w:tcW w:w="2409" w:type="dxa"/>
          </w:tcPr>
          <w:p w14:paraId="0CE996C4" w14:textId="77777777" w:rsidR="00B223FA" w:rsidRPr="00FA3A7F" w:rsidRDefault="00B223FA" w:rsidP="007B2652">
            <w:pPr>
              <w:pStyle w:val="Tabletext"/>
              <w:jc w:val="center"/>
            </w:pPr>
            <w:r w:rsidRPr="00FA3A7F">
              <w:t>6 250</w:t>
            </w:r>
          </w:p>
        </w:tc>
        <w:tc>
          <w:tcPr>
            <w:tcW w:w="2410" w:type="dxa"/>
          </w:tcPr>
          <w:p w14:paraId="0CE996C5" w14:textId="77777777" w:rsidR="00B223FA" w:rsidRPr="00FA3A7F" w:rsidRDefault="00B223FA" w:rsidP="007B2652">
            <w:pPr>
              <w:pStyle w:val="Tabletext"/>
              <w:jc w:val="center"/>
            </w:pPr>
            <w:r w:rsidRPr="00FA3A7F">
              <w:sym w:font="Symbol" w:char="F0B1"/>
            </w:r>
            <w:r w:rsidRPr="00FA3A7F">
              <w:t>40</w:t>
            </w:r>
          </w:p>
        </w:tc>
        <w:tc>
          <w:tcPr>
            <w:tcW w:w="2410" w:type="dxa"/>
          </w:tcPr>
          <w:p w14:paraId="0CE996C6" w14:textId="77777777" w:rsidR="00B223FA" w:rsidRPr="00FA3A7F" w:rsidRDefault="00B223FA" w:rsidP="007B2652">
            <w:pPr>
              <w:pStyle w:val="Tabletext"/>
              <w:jc w:val="center"/>
            </w:pPr>
            <w:r w:rsidRPr="00FA3A7F">
              <w:t>6 400</w:t>
            </w:r>
          </w:p>
        </w:tc>
        <w:tc>
          <w:tcPr>
            <w:tcW w:w="2410" w:type="dxa"/>
          </w:tcPr>
          <w:p w14:paraId="0CE996C7" w14:textId="77777777" w:rsidR="00B223FA" w:rsidRPr="00FA3A7F" w:rsidRDefault="00B223FA" w:rsidP="007B2652">
            <w:pPr>
              <w:pStyle w:val="Tabletext"/>
              <w:jc w:val="center"/>
            </w:pPr>
            <w:r w:rsidRPr="00FA3A7F">
              <w:sym w:font="Symbol" w:char="F0B1"/>
            </w:r>
            <w:r w:rsidRPr="00FA3A7F">
              <w:t>35</w:t>
            </w:r>
          </w:p>
        </w:tc>
      </w:tr>
      <w:tr w:rsidR="00B223FA" w:rsidRPr="00FA3A7F" w14:paraId="0CE996CD" w14:textId="77777777" w:rsidTr="007B2652">
        <w:trPr>
          <w:jc w:val="center"/>
        </w:trPr>
        <w:tc>
          <w:tcPr>
            <w:tcW w:w="2409" w:type="dxa"/>
          </w:tcPr>
          <w:p w14:paraId="0CE996C9" w14:textId="77777777" w:rsidR="00B223FA" w:rsidRPr="00FA3A7F" w:rsidRDefault="00B223FA" w:rsidP="007B2652">
            <w:pPr>
              <w:pStyle w:val="Tabletext"/>
              <w:jc w:val="center"/>
            </w:pPr>
            <w:r w:rsidRPr="00FA3A7F">
              <w:t>6 500</w:t>
            </w:r>
          </w:p>
        </w:tc>
        <w:tc>
          <w:tcPr>
            <w:tcW w:w="2410" w:type="dxa"/>
          </w:tcPr>
          <w:p w14:paraId="0CE996CA" w14:textId="77777777" w:rsidR="00B223FA" w:rsidRPr="00FA3A7F" w:rsidRDefault="00B223FA" w:rsidP="007B2652">
            <w:pPr>
              <w:pStyle w:val="Tabletext"/>
              <w:jc w:val="center"/>
            </w:pPr>
            <w:r w:rsidRPr="00FA3A7F">
              <w:sym w:font="Symbol" w:char="F0B1"/>
            </w:r>
            <w:r w:rsidRPr="00FA3A7F">
              <w:t>40</w:t>
            </w:r>
          </w:p>
        </w:tc>
        <w:tc>
          <w:tcPr>
            <w:tcW w:w="2410" w:type="dxa"/>
          </w:tcPr>
          <w:p w14:paraId="0CE996CB" w14:textId="77777777" w:rsidR="00B223FA" w:rsidRPr="00FA3A7F" w:rsidRDefault="00B223FA" w:rsidP="007B2652">
            <w:pPr>
              <w:pStyle w:val="Tabletext"/>
              <w:jc w:val="center"/>
            </w:pPr>
            <w:r w:rsidRPr="00FA3A7F">
              <w:t>6 650</w:t>
            </w:r>
          </w:p>
        </w:tc>
        <w:tc>
          <w:tcPr>
            <w:tcW w:w="2410" w:type="dxa"/>
          </w:tcPr>
          <w:p w14:paraId="0CE996CC" w14:textId="77777777" w:rsidR="00B223FA" w:rsidRPr="00FA3A7F" w:rsidRDefault="00B223FA" w:rsidP="007B2652">
            <w:pPr>
              <w:pStyle w:val="Tabletext"/>
              <w:jc w:val="center"/>
            </w:pPr>
            <w:r w:rsidRPr="00FA3A7F">
              <w:sym w:font="Symbol" w:char="F0B1"/>
            </w:r>
            <w:r w:rsidRPr="00FA3A7F">
              <w:t>35</w:t>
            </w:r>
          </w:p>
        </w:tc>
      </w:tr>
      <w:tr w:rsidR="00B223FA" w:rsidRPr="00FA3A7F" w14:paraId="0CE996D2" w14:textId="77777777" w:rsidTr="007B2652">
        <w:trPr>
          <w:jc w:val="center"/>
        </w:trPr>
        <w:tc>
          <w:tcPr>
            <w:tcW w:w="2409" w:type="dxa"/>
          </w:tcPr>
          <w:p w14:paraId="0CE996CE" w14:textId="77777777" w:rsidR="00B223FA" w:rsidRPr="00FA3A7F" w:rsidRDefault="00B223FA" w:rsidP="007B2652">
            <w:pPr>
              <w:pStyle w:val="Tabletext"/>
              <w:jc w:val="center"/>
            </w:pPr>
            <w:r w:rsidRPr="00FA3A7F">
              <w:t>6 750</w:t>
            </w:r>
          </w:p>
        </w:tc>
        <w:tc>
          <w:tcPr>
            <w:tcW w:w="2410" w:type="dxa"/>
          </w:tcPr>
          <w:p w14:paraId="0CE996CF" w14:textId="77777777" w:rsidR="00B223FA" w:rsidRPr="00FA3A7F" w:rsidRDefault="00B223FA" w:rsidP="007B2652">
            <w:pPr>
              <w:pStyle w:val="Tabletext"/>
              <w:jc w:val="center"/>
            </w:pPr>
            <w:r w:rsidRPr="00FA3A7F">
              <w:sym w:font="Symbol" w:char="F0B1"/>
            </w:r>
            <w:r w:rsidRPr="00FA3A7F">
              <w:t>40</w:t>
            </w:r>
          </w:p>
        </w:tc>
        <w:tc>
          <w:tcPr>
            <w:tcW w:w="2410" w:type="dxa"/>
          </w:tcPr>
          <w:p w14:paraId="0CE996D0" w14:textId="77777777" w:rsidR="00B223FA" w:rsidRPr="00FA3A7F" w:rsidRDefault="00B223FA" w:rsidP="007B2652">
            <w:pPr>
              <w:pStyle w:val="Tabletext"/>
              <w:jc w:val="center"/>
            </w:pPr>
            <w:r w:rsidRPr="00FA3A7F">
              <w:t>6 900</w:t>
            </w:r>
          </w:p>
        </w:tc>
        <w:tc>
          <w:tcPr>
            <w:tcW w:w="2410" w:type="dxa"/>
          </w:tcPr>
          <w:p w14:paraId="0CE996D1" w14:textId="77777777" w:rsidR="00B223FA" w:rsidRPr="00FA3A7F" w:rsidRDefault="00B223FA" w:rsidP="007B2652">
            <w:pPr>
              <w:pStyle w:val="Tabletext"/>
              <w:jc w:val="center"/>
            </w:pPr>
            <w:r w:rsidRPr="00FA3A7F">
              <w:sym w:font="Symbol" w:char="F0B1"/>
            </w:r>
            <w:r w:rsidRPr="00FA3A7F">
              <w:t>35</w:t>
            </w:r>
          </w:p>
        </w:tc>
      </w:tr>
      <w:tr w:rsidR="00B223FA" w:rsidRPr="00FA3A7F" w14:paraId="0CE996D7" w14:textId="77777777" w:rsidTr="007B2652">
        <w:trPr>
          <w:jc w:val="center"/>
        </w:trPr>
        <w:tc>
          <w:tcPr>
            <w:tcW w:w="2409" w:type="dxa"/>
          </w:tcPr>
          <w:p w14:paraId="0CE996D3" w14:textId="77777777" w:rsidR="00B223FA" w:rsidRPr="00FA3A7F" w:rsidRDefault="00B223FA" w:rsidP="007B2652">
            <w:pPr>
              <w:pStyle w:val="Tabletext"/>
              <w:jc w:val="center"/>
            </w:pPr>
            <w:r w:rsidRPr="00FA3A7F">
              <w:t>7 000</w:t>
            </w:r>
          </w:p>
        </w:tc>
        <w:tc>
          <w:tcPr>
            <w:tcW w:w="2410" w:type="dxa"/>
          </w:tcPr>
          <w:p w14:paraId="0CE996D4" w14:textId="77777777" w:rsidR="00B223FA" w:rsidRPr="00FA3A7F" w:rsidRDefault="00B223FA" w:rsidP="007B2652">
            <w:pPr>
              <w:pStyle w:val="Tabletext"/>
              <w:jc w:val="center"/>
            </w:pPr>
            <w:r w:rsidRPr="00FA3A7F">
              <w:sym w:font="Symbol" w:char="F0B1"/>
            </w:r>
            <w:r w:rsidRPr="00FA3A7F">
              <w:t>40</w:t>
            </w:r>
          </w:p>
        </w:tc>
        <w:tc>
          <w:tcPr>
            <w:tcW w:w="2410" w:type="dxa"/>
          </w:tcPr>
          <w:p w14:paraId="0CE996D5" w14:textId="77777777" w:rsidR="00B223FA" w:rsidRPr="00FA3A7F" w:rsidRDefault="00B223FA" w:rsidP="007B2652">
            <w:pPr>
              <w:pStyle w:val="Tabletext"/>
              <w:jc w:val="center"/>
            </w:pPr>
          </w:p>
        </w:tc>
        <w:tc>
          <w:tcPr>
            <w:tcW w:w="2410" w:type="dxa"/>
          </w:tcPr>
          <w:p w14:paraId="0CE996D6" w14:textId="77777777" w:rsidR="00B223FA" w:rsidRPr="00FA3A7F" w:rsidRDefault="00B223FA" w:rsidP="007B2652">
            <w:pPr>
              <w:pStyle w:val="Tabletext"/>
              <w:jc w:val="center"/>
            </w:pPr>
          </w:p>
        </w:tc>
      </w:tr>
    </w:tbl>
    <w:p w14:paraId="0CE996D8" w14:textId="28A84DED" w:rsidR="00B223FA" w:rsidRPr="00FA3A7F" w:rsidRDefault="00B223FA" w:rsidP="00B223FA">
      <w:r w:rsidRPr="00FA3A7F">
        <w:t>In order to extract the signal needed for evaluation from the double-talk signal measured (e.g., to extract an echo signal component), either a specific filter setting or a specific post</w:t>
      </w:r>
      <w:r w:rsidR="0079670E" w:rsidRPr="00FA3A7F">
        <w:t>-</w:t>
      </w:r>
      <w:r w:rsidRPr="00FA3A7F">
        <w:t>processing of the FFT analysis is required, since the spectrum of the signal</w:t>
      </w:r>
      <w:r w:rsidR="005900CA" w:rsidRPr="00FA3A7F">
        <w:t>,</w:t>
      </w:r>
      <w:r w:rsidRPr="00FA3A7F">
        <w:t xml:space="preserve"> as well as of the double-talk signal</w:t>
      </w:r>
      <w:r w:rsidR="005900CA" w:rsidRPr="00FA3A7F">
        <w:t>,</w:t>
      </w:r>
      <w:r w:rsidRPr="00FA3A7F">
        <w:t xml:space="preserve"> is a kind of comb filter spectrum where a specific modulation is applied. The mid</w:t>
      </w:r>
      <w:r w:rsidRPr="00FA3A7F">
        <w:noBreakHyphen/>
        <w:t xml:space="preserve">frequency, </w:t>
      </w:r>
      <m:oMath>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oMath>
      <w:r w:rsidRPr="00FA3A7F">
        <w:t xml:space="preserve">, of any frequency component, the corresponding frequency modulation, </w:t>
      </w:r>
      <m:oMath>
        <m:r>
          <w:rPr>
            <w:rFonts w:ascii="Cambria Math" w:hAnsi="Cambria Math"/>
          </w:rPr>
          <m:t>∆f(n)</m:t>
        </m:r>
      </m:oMath>
      <w:r w:rsidRPr="00FA3A7F">
        <w:t>, as well as the filter shapes or the windowing function of the Fourier transformation need to be taken into account. If the filter approach is used, the bandwidth of each filter should be constructed in such a way that:</w:t>
      </w:r>
    </w:p>
    <w:p w14:paraId="0CE996D9" w14:textId="049814A8" w:rsidR="004E3D0E" w:rsidRPr="00FA3A7F" w:rsidRDefault="00952EEA" w:rsidP="004E3D0E">
      <w:pPr>
        <w:pStyle w:val="Equation"/>
        <w:jc w:val="cente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lower</m:t>
              </m:r>
            </m:sub>
          </m:sSub>
          <m:d>
            <m:dPr>
              <m:ctrlPr>
                <w:rPr>
                  <w:rFonts w:ascii="Cambria Math" w:hAnsi="Cambria Math"/>
                  <w:i/>
                </w:rPr>
              </m:ctrlPr>
            </m:dPr>
            <m:e>
              <m:r>
                <w:rPr>
                  <w:rFonts w:ascii="Cambria Math" w:hAnsi="Cambria Math"/>
                </w:rPr>
                <m:t>n</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0</m:t>
              </m:r>
            </m:sub>
          </m:sSub>
          <m:d>
            <m:dPr>
              <m:ctrlPr>
                <w:rPr>
                  <w:rFonts w:ascii="Cambria Math" w:hAnsi="Cambria Math"/>
                  <w:i/>
                </w:rPr>
              </m:ctrlPr>
            </m:dPr>
            <m:e>
              <m:r>
                <w:rPr>
                  <w:rFonts w:ascii="Cambria Math" w:hAnsi="Cambria Math"/>
                </w:rPr>
                <m:t>n</m:t>
              </m:r>
            </m:e>
          </m:d>
          <m:r>
            <w:rPr>
              <w:rFonts w:ascii="Cambria Math" w:hAnsi="Cambria Math"/>
            </w:rPr>
            <m:t>-∆f(n)</m:t>
          </m:r>
        </m:oMath>
      </m:oMathPara>
    </w:p>
    <w:p w14:paraId="0CE996DA" w14:textId="66933248" w:rsidR="004E3D0E" w:rsidRPr="00FA3A7F" w:rsidRDefault="00952EEA" w:rsidP="004E3D0E">
      <w:pPr>
        <w:pStyle w:val="Equation"/>
        <w:jc w:val="center"/>
      </w:pPr>
      <m:oMathPara>
        <m:oMath>
          <m:sSub>
            <m:sSubPr>
              <m:ctrlPr>
                <w:rPr>
                  <w:rFonts w:ascii="Cambria Math" w:hAnsi="Cambria Math"/>
                  <w:i/>
                </w:rPr>
              </m:ctrlPr>
            </m:sSubPr>
            <m:e>
              <m:r>
                <w:rPr>
                  <w:rFonts w:ascii="Cambria Math" w:hAnsi="Cambria Math"/>
                </w:rPr>
                <m:t>f</m:t>
              </m:r>
            </m:e>
            <m:sub>
              <m:r>
                <m:rPr>
                  <m:sty m:val="p"/>
                </m:rPr>
                <w:rPr>
                  <w:rFonts w:ascii="Cambria Math" w:hAnsi="Cambria Math"/>
                </w:rPr>
                <m:t>upper</m:t>
              </m:r>
            </m:sub>
          </m:sSub>
          <m:r>
            <w:rPr>
              <w:rFonts w:ascii="Cambria Math" w:hAnsi="Cambria Math"/>
            </w:rPr>
            <m:t>(n)=</m:t>
          </m:r>
          <m:sSub>
            <m:sSubPr>
              <m:ctrlPr>
                <w:rPr>
                  <w:rFonts w:ascii="Cambria Math" w:hAnsi="Cambria Math"/>
                  <w:i/>
                </w:rPr>
              </m:ctrlPr>
            </m:sSubPr>
            <m:e>
              <m:r>
                <w:rPr>
                  <w:rFonts w:ascii="Cambria Math" w:hAnsi="Cambria Math"/>
                </w:rPr>
                <m:t>f</m:t>
              </m:r>
            </m:e>
            <m:sub>
              <m:r>
                <w:rPr>
                  <w:rFonts w:ascii="Cambria Math" w:hAnsi="Cambria Math"/>
                </w:rPr>
                <m:t>0</m:t>
              </m:r>
            </m:sub>
          </m:sSub>
          <m:r>
            <w:rPr>
              <w:rFonts w:ascii="Cambria Math" w:hAnsi="Cambria Math"/>
            </w:rPr>
            <m:t>(n)+∆f(n)</m:t>
          </m:r>
        </m:oMath>
      </m:oMathPara>
    </w:p>
    <w:p w14:paraId="0CE996DB" w14:textId="47412DBB" w:rsidR="00B223FA" w:rsidRPr="00FA3A7F" w:rsidRDefault="00B223FA" w:rsidP="00203AD2">
      <w:r w:rsidRPr="00FA3A7F">
        <w:t>The same applies to analyses derived from Fourier transformations of the measured echo signal. Here, the frequency "smearing" effect of the windowing function needs to be taken into account. In order to have a sufficient separation between the echo signal and the double-talk signal in the low frequency domain, a minimum FFT length of 8 k (sampling rate 48 kHz) should be chosen.</w:t>
      </w:r>
    </w:p>
    <w:p w14:paraId="6729F78F" w14:textId="5BC249D3" w:rsidR="005C6226" w:rsidRPr="00FA3A7F" w:rsidRDefault="00B223FA">
      <w:r w:rsidRPr="00FA3A7F">
        <w:lastRenderedPageBreak/>
        <w:t xml:space="preserve">The principle of the analysis is shown in Figure 7-19 for the extraction of an echo signal. The signal extracted may </w:t>
      </w:r>
      <w:r w:rsidR="00065F03" w:rsidRPr="00FA3A7F">
        <w:t>also</w:t>
      </w:r>
      <w:r w:rsidRPr="00FA3A7F">
        <w:t xml:space="preserve"> be the double-talk signal in order to evaluate signal level variations during </w:t>
      </w:r>
      <w:r w:rsidR="005C6226" w:rsidRPr="00FA3A7F">
        <w:t>double talk.</w:t>
      </w:r>
    </w:p>
    <w:p w14:paraId="0CE996DC" w14:textId="00A99340" w:rsidR="0043751A" w:rsidRPr="00FA3A7F" w:rsidRDefault="00B223FA" w:rsidP="0043751A">
      <w:pPr>
        <w:pStyle w:val="Figure"/>
      </w:pPr>
      <w:r w:rsidRPr="00FA3A7F">
        <w:t>.</w:t>
      </w:r>
      <w:r w:rsidR="00B9231D" w:rsidRPr="00FA3A7F">
        <w:rPr>
          <w:noProof/>
          <w:lang w:val="en-US" w:eastAsia="zh-CN"/>
        </w:rPr>
        <w:drawing>
          <wp:inline distT="0" distB="0" distL="0" distR="0" wp14:anchorId="0CE99A65" wp14:editId="0CE99A66">
            <wp:extent cx="5751588" cy="3355855"/>
            <wp:effectExtent l="0" t="0" r="190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1(12)_F7-19.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51588" cy="3355855"/>
                    </a:xfrm>
                    <a:prstGeom prst="rect">
                      <a:avLst/>
                    </a:prstGeom>
                  </pic:spPr>
                </pic:pic>
              </a:graphicData>
            </a:graphic>
          </wp:inline>
        </w:drawing>
      </w:r>
    </w:p>
    <w:p w14:paraId="0CE996DD" w14:textId="77777777" w:rsidR="0043751A" w:rsidRPr="00FA3A7F" w:rsidRDefault="0043751A" w:rsidP="0043751A">
      <w:pPr>
        <w:pStyle w:val="FigureNoTitle"/>
      </w:pPr>
      <w:r w:rsidRPr="00FA3A7F">
        <w:t>Figure 7-19 – Extraction of the echo components of the d</w:t>
      </w:r>
      <w:r w:rsidR="00423D96" w:rsidRPr="00FA3A7F">
        <w:t>ouble-talk</w:t>
      </w:r>
      <w:r w:rsidRPr="00FA3A7F">
        <w:t xml:space="preserve"> signal (schematic)</w:t>
      </w:r>
    </w:p>
    <w:p w14:paraId="0CE996DE" w14:textId="06879C73" w:rsidR="0043751A" w:rsidRPr="00FA3A7F" w:rsidRDefault="0043751A" w:rsidP="00FA6B26">
      <w:pPr>
        <w:pStyle w:val="Normalaftertitle"/>
      </w:pPr>
      <w:r w:rsidRPr="00FA3A7F">
        <w:t>After applying the appropriate filter or FFT analysis, the post</w:t>
      </w:r>
      <w:r w:rsidR="0079670E" w:rsidRPr="00FA3A7F">
        <w:t>-</w:t>
      </w:r>
      <w:r w:rsidRPr="00FA3A7F">
        <w:t xml:space="preserve">processing according to the task to be performed is possible. For example, in order to determine the echo loss using this methodology, the measured signal is referred to the excitation signal. </w:t>
      </w:r>
      <w:r w:rsidR="0079670E" w:rsidRPr="00FA3A7F">
        <w:t xml:space="preserve">Weighted TCL, </w:t>
      </w:r>
      <w:r w:rsidRPr="00FA3A7F">
        <w:t>TCL</w:t>
      </w:r>
      <w:r w:rsidR="0079670E" w:rsidRPr="00FA3A7F">
        <w:rPr>
          <w:vertAlign w:val="subscript"/>
        </w:rPr>
        <w:t>w</w:t>
      </w:r>
      <w:r w:rsidR="0079670E" w:rsidRPr="00FA3A7F">
        <w:t>,</w:t>
      </w:r>
      <w:r w:rsidRPr="00FA3A7F">
        <w:t xml:space="preserve"> may be calculated according to </w:t>
      </w:r>
      <w:r w:rsidR="00FA6B26" w:rsidRPr="00FA3A7F">
        <w:t>[</w:t>
      </w:r>
      <w:r w:rsidRPr="00FA3A7F">
        <w:t>ITU</w:t>
      </w:r>
      <w:r w:rsidRPr="00FA3A7F">
        <w:noBreakHyphen/>
        <w:t>T G.122</w:t>
      </w:r>
      <w:r w:rsidR="00FA6B26" w:rsidRPr="00FA3A7F">
        <w:t>]</w:t>
      </w:r>
      <w:r w:rsidRPr="00FA3A7F">
        <w:t>.</w:t>
      </w:r>
    </w:p>
    <w:p w14:paraId="0CE996DF" w14:textId="77777777" w:rsidR="0043751A" w:rsidRPr="00FA3A7F" w:rsidRDefault="0043751A" w:rsidP="0043751A">
      <w:pPr>
        <w:pStyle w:val="Note"/>
      </w:pPr>
      <w:r w:rsidRPr="00FA3A7F">
        <w:t>NOTE – The resolution in the low frequency domain requires either a filter with a long impulse response or a FFT analysis with high resolution. Hence, the time variant echo loss in the low frequency domain can be determined only with a certain amount of accuracy. A good separation between echo signal and d</w:t>
      </w:r>
      <w:r w:rsidR="00423D96" w:rsidRPr="00FA3A7F">
        <w:t>ouble-talk</w:t>
      </w:r>
      <w:r w:rsidRPr="00FA3A7F">
        <w:t xml:space="preserve"> signal is possible only up to a certain extent.</w:t>
      </w:r>
    </w:p>
    <w:p w14:paraId="0CE996E0" w14:textId="77777777" w:rsidR="0043751A" w:rsidRPr="00FA3A7F" w:rsidRDefault="0043751A" w:rsidP="0043751A">
      <w:pPr>
        <w:pStyle w:val="Heading4"/>
      </w:pPr>
      <w:bookmarkStart w:id="279" w:name="_Toc182630667"/>
      <w:r w:rsidRPr="00FA3A7F">
        <w:t>7.2.4.2</w:t>
      </w:r>
      <w:r w:rsidRPr="00FA3A7F">
        <w:tab/>
        <w:t>Application</w:t>
      </w:r>
      <w:bookmarkEnd w:id="279"/>
    </w:p>
    <w:p w14:paraId="0CE996E1" w14:textId="1156F491" w:rsidR="0043751A" w:rsidRPr="00FA3A7F" w:rsidRDefault="0043751A">
      <w:r w:rsidRPr="00FA3A7F">
        <w:t>Typically, this method is used for evaluations during double talk where evaluat</w:t>
      </w:r>
      <w:r w:rsidR="00404A73" w:rsidRPr="00FA3A7F">
        <w:t>ion</w:t>
      </w:r>
      <w:r w:rsidRPr="00FA3A7F">
        <w:t xml:space="preserve"> </w:t>
      </w:r>
      <w:r w:rsidR="002B324D" w:rsidRPr="00FA3A7F">
        <w:t xml:space="preserve">is required </w:t>
      </w:r>
      <w:r w:rsidRPr="00FA3A7F">
        <w:t>under real d</w:t>
      </w:r>
      <w:r w:rsidR="00423D96" w:rsidRPr="00FA3A7F">
        <w:t>ouble-talk</w:t>
      </w:r>
      <w:r w:rsidRPr="00FA3A7F">
        <w:t xml:space="preserve"> conditions while the d</w:t>
      </w:r>
      <w:r w:rsidR="00423D96" w:rsidRPr="00FA3A7F">
        <w:t>ouble-talk</w:t>
      </w:r>
      <w:r w:rsidRPr="00FA3A7F">
        <w:t xml:space="preserve"> signal is present during the analysis. The typical applications are the evaluations of echo loss, echo loss variation or level variation of the d</w:t>
      </w:r>
      <w:r w:rsidR="00423D96" w:rsidRPr="00FA3A7F">
        <w:t>ouble-talk</w:t>
      </w:r>
      <w:r w:rsidRPr="00FA3A7F">
        <w:t xml:space="preserve"> signal under d</w:t>
      </w:r>
      <w:r w:rsidR="00423D96" w:rsidRPr="00FA3A7F">
        <w:t>ouble-talk</w:t>
      </w:r>
      <w:r w:rsidRPr="00FA3A7F">
        <w:t xml:space="preserve"> conditions. If a time variant echo loss or level variation during double talk </w:t>
      </w:r>
      <w:r w:rsidR="00404A73" w:rsidRPr="00FA3A7F">
        <w:t>is to</w:t>
      </w:r>
      <w:r w:rsidRPr="00FA3A7F">
        <w:t xml:space="preserve"> be evaluated, the echo level (d</w:t>
      </w:r>
      <w:r w:rsidR="00423D96" w:rsidRPr="00FA3A7F">
        <w:t>ouble-talk</w:t>
      </w:r>
      <w:r w:rsidRPr="00FA3A7F">
        <w:t xml:space="preserve"> signal level) calculated from the components as described above or the echo spectrum (d</w:t>
      </w:r>
      <w:r w:rsidR="00423D96" w:rsidRPr="00FA3A7F">
        <w:t>ouble-talk</w:t>
      </w:r>
      <w:r w:rsidRPr="00FA3A7F">
        <w:t xml:space="preserve"> signal spectrum), displayed as a spectrogram, can be used.</w:t>
      </w:r>
    </w:p>
    <w:p w14:paraId="0CE996E2" w14:textId="4FF12AA7" w:rsidR="0043751A" w:rsidRPr="00FA3A7F" w:rsidRDefault="0043751A">
      <w:r w:rsidRPr="00FA3A7F">
        <w:t>In any case, the signals are fed simultaneously in</w:t>
      </w:r>
      <w:r w:rsidR="00404A73" w:rsidRPr="00FA3A7F">
        <w:t>to</w:t>
      </w:r>
      <w:r w:rsidRPr="00FA3A7F">
        <w:t xml:space="preserve"> the far-end as well as in</w:t>
      </w:r>
      <w:r w:rsidR="002B324D" w:rsidRPr="00FA3A7F">
        <w:t>to</w:t>
      </w:r>
      <w:r w:rsidRPr="00FA3A7F">
        <w:t xml:space="preserve"> the near-end direction. Any delay in the system under test should be taken into account for the signal insertion</w:t>
      </w:r>
      <w:r w:rsidR="00404A73" w:rsidRPr="00FA3A7F">
        <w:t>,</w:t>
      </w:r>
      <w:r w:rsidRPr="00FA3A7F">
        <w:t xml:space="preserve"> as well as for the signal analysis. If the measured signal is referred to the input signal, the input signal should be time aligned by taking into account the actual delay between </w:t>
      </w:r>
      <w:r w:rsidR="002B324D" w:rsidRPr="00FA3A7F">
        <w:t xml:space="preserve">the </w:t>
      </w:r>
      <w:r w:rsidRPr="00FA3A7F">
        <w:t>measured and input signal</w:t>
      </w:r>
      <w:r w:rsidR="002B324D" w:rsidRPr="00FA3A7F">
        <w:t>s</w:t>
      </w:r>
      <w:r w:rsidRPr="00FA3A7F">
        <w:t>.</w:t>
      </w:r>
    </w:p>
    <w:p w14:paraId="0CE996E3" w14:textId="1423BDAF" w:rsidR="0043751A" w:rsidRPr="00FA3A7F" w:rsidRDefault="0043751A" w:rsidP="00421E19">
      <w:pPr>
        <w:pStyle w:val="Heading3"/>
      </w:pPr>
      <w:bookmarkStart w:id="280" w:name="_Toc372600755"/>
      <w:bookmarkStart w:id="281" w:name="_Toc379279932"/>
      <w:bookmarkStart w:id="282" w:name="_Toc506960434"/>
      <w:bookmarkStart w:id="283" w:name="_Toc512916799"/>
      <w:bookmarkStart w:id="284" w:name="_Toc517161748"/>
      <w:bookmarkStart w:id="285" w:name="_Toc182630668"/>
      <w:bookmarkStart w:id="286" w:name="_Toc315265523"/>
      <w:bookmarkStart w:id="287" w:name="_Toc315265856"/>
      <w:r w:rsidRPr="00FA3A7F">
        <w:lastRenderedPageBreak/>
        <w:t>7.2.5</w:t>
      </w:r>
      <w:r w:rsidRPr="00FA3A7F">
        <w:tab/>
        <w:t>Complex composed signals</w:t>
      </w:r>
      <w:bookmarkEnd w:id="280"/>
      <w:bookmarkEnd w:id="281"/>
      <w:bookmarkEnd w:id="282"/>
      <w:bookmarkEnd w:id="283"/>
      <w:bookmarkEnd w:id="284"/>
      <w:bookmarkEnd w:id="285"/>
      <w:bookmarkEnd w:id="286"/>
      <w:bookmarkEnd w:id="287"/>
    </w:p>
    <w:p w14:paraId="0CE996E4" w14:textId="71FE298C" w:rsidR="0043751A" w:rsidRPr="00FA3A7F" w:rsidRDefault="0043751A" w:rsidP="002F3E62">
      <w:pPr>
        <w:pStyle w:val="Heading4"/>
      </w:pPr>
      <w:bookmarkStart w:id="288" w:name="_Toc182630669"/>
      <w:r w:rsidRPr="00FA3A7F">
        <w:t>7.2.5.1</w:t>
      </w:r>
      <w:r w:rsidRPr="00FA3A7F">
        <w:tab/>
        <w:t>Simulated speech generator</w:t>
      </w:r>
      <w:bookmarkEnd w:id="288"/>
    </w:p>
    <w:p w14:paraId="0CE996E5" w14:textId="77777777" w:rsidR="0043751A" w:rsidRPr="00FA3A7F" w:rsidRDefault="0043751A" w:rsidP="00421E19">
      <w:pPr>
        <w:pStyle w:val="Heading5"/>
      </w:pPr>
      <w:r w:rsidRPr="00FA3A7F">
        <w:t>7.2.5.1.1</w:t>
      </w:r>
      <w:r w:rsidRPr="00FA3A7F">
        <w:tab/>
        <w:t>Description</w:t>
      </w:r>
    </w:p>
    <w:p w14:paraId="0CE996E6" w14:textId="77777777" w:rsidR="0043751A" w:rsidRPr="00FA3A7F" w:rsidRDefault="0043751A" w:rsidP="00421E19">
      <w:pPr>
        <w:pStyle w:val="enumlev1"/>
        <w:keepNext/>
        <w:keepLines/>
      </w:pPr>
      <w:r w:rsidRPr="00FA3A7F">
        <w:t>1)</w:t>
      </w:r>
      <w:r w:rsidRPr="00FA3A7F">
        <w:tab/>
        <w:t>General description</w:t>
      </w:r>
    </w:p>
    <w:p w14:paraId="6CA75BE9" w14:textId="5A19DA5B" w:rsidR="00065F03" w:rsidRPr="00FA3A7F" w:rsidRDefault="0043751A" w:rsidP="008A2C91">
      <w:pPr>
        <w:pStyle w:val="enumlev1"/>
      </w:pPr>
      <w:r w:rsidRPr="00FA3A7F">
        <w:tab/>
        <w:t>To generate a signal approximating the amplitude distribution of speech, a main signal having a Gaussian distribution is modulated by a specially</w:t>
      </w:r>
      <w:r w:rsidR="00A973F2" w:rsidRPr="00FA3A7F">
        <w:t xml:space="preserve"> </w:t>
      </w:r>
      <w:r w:rsidRPr="00FA3A7F">
        <w:t>tailored modulating signal, as shown in Figure 7-20. The resultant signal is shaped to approximate the long-term frequency spectrum of speech, as shown in Figure 7-21.</w:t>
      </w:r>
      <w:r w:rsidR="00065F03" w:rsidRPr="00FA3A7F">
        <w:t xml:space="preserve"> Figure 7-22 shows the amplitude distribution of the simulated speech generator.</w:t>
      </w:r>
    </w:p>
    <w:p w14:paraId="484DD313" w14:textId="77777777" w:rsidR="00065F03" w:rsidRPr="00FA3A7F" w:rsidRDefault="00065F03">
      <w:pPr>
        <w:pStyle w:val="enumlev1"/>
        <w:keepNext/>
        <w:keepLines/>
      </w:pPr>
    </w:p>
    <w:p w14:paraId="0CE996E8" w14:textId="77777777" w:rsidR="0043751A" w:rsidRPr="00FA3A7F" w:rsidRDefault="0043751A" w:rsidP="0043751A">
      <w:pPr>
        <w:pStyle w:val="Figure"/>
      </w:pPr>
      <w:r w:rsidRPr="00FA3A7F">
        <w:object w:dxaOrig="4994" w:dyaOrig="2027" w14:anchorId="0CE99A67">
          <v:shape id="_x0000_i1047" type="#_x0000_t75" style="width:283.2pt;height:115.2pt" o:ole="">
            <v:imagedata r:id="rId89" o:title=""/>
          </v:shape>
          <o:OLEObject Type="Embed" ProgID="CorelDRAW.Graphic.14" ShapeID="_x0000_i1047" DrawAspect="Content" ObjectID="_1595480628" r:id="rId90"/>
        </w:object>
      </w:r>
    </w:p>
    <w:p w14:paraId="0CE996E9" w14:textId="77777777" w:rsidR="0043751A" w:rsidRPr="00FA3A7F" w:rsidRDefault="0043751A" w:rsidP="0043751A">
      <w:pPr>
        <w:pStyle w:val="FigureNoTitle"/>
      </w:pPr>
      <w:r w:rsidRPr="00FA3A7F">
        <w:t>Figure 7-20 – Block diagram of simulated speech generator</w:t>
      </w:r>
    </w:p>
    <w:p w14:paraId="0CE996EA" w14:textId="77777777" w:rsidR="0043751A" w:rsidRPr="00FA3A7F" w:rsidRDefault="0043751A" w:rsidP="0043751A">
      <w:pPr>
        <w:pStyle w:val="enumlev1"/>
      </w:pPr>
      <w:r w:rsidRPr="00FA3A7F">
        <w:t>2)</w:t>
      </w:r>
      <w:r w:rsidRPr="00FA3A7F">
        <w:tab/>
        <w:t>Main signal</w:t>
      </w:r>
    </w:p>
    <w:p w14:paraId="0CE996EB" w14:textId="7261E1D1" w:rsidR="0043751A" w:rsidRPr="00FA3A7F" w:rsidRDefault="0043751A">
      <w:pPr>
        <w:pStyle w:val="enumlev1"/>
        <w:rPr>
          <w:spacing w:val="-2"/>
        </w:rPr>
      </w:pPr>
      <w:r w:rsidRPr="00FA3A7F">
        <w:tab/>
        <w:t>The main signal consists of eight 1024 point pseudo-random noise segments. Each segment has the same magnitude spectrum but a different phase spectrum with the phase randomized within and between the segments uniformly from 0</w:t>
      </w:r>
      <w:r w:rsidR="00BA3395" w:rsidRPr="00FA3A7F">
        <w:t>°</w:t>
      </w:r>
      <w:r w:rsidRPr="00FA3A7F">
        <w:t xml:space="preserve"> to 360</w:t>
      </w:r>
      <w:r w:rsidR="00BA3395" w:rsidRPr="00FA3A7F">
        <w:t>°</w:t>
      </w:r>
      <w:r w:rsidRPr="00FA3A7F">
        <w:t xml:space="preserve">, in order to randomize the interaction between the intermodulation products of the harmonically related spectral components. The duration of each segment is 80 ms and they are merged with each other through a raised cosine window with an additional 80 ms merging segment between them. The simultaneous fade-out of the previous segment and the fade-in of the following segment eliminate </w:t>
      </w:r>
      <w:r w:rsidR="00404A73" w:rsidRPr="00FA3A7F">
        <w:t>any</w:t>
      </w:r>
      <w:r w:rsidRPr="00FA3A7F">
        <w:t xml:space="preserve"> transients </w:t>
      </w:r>
      <w:r w:rsidR="00404A73" w:rsidRPr="00FA3A7F">
        <w:t>that</w:t>
      </w:r>
      <w:r w:rsidRPr="00FA3A7F">
        <w:t xml:space="preserve"> occur at the segment boundaries. The complete main signal thus consists of eight pseudo-random segments interleaved with eight merging </w:t>
      </w:r>
      <w:r w:rsidRPr="00FA3A7F">
        <w:rPr>
          <w:spacing w:val="-2"/>
        </w:rPr>
        <w:t>segments, each of 80 ms duration having a total length of 1.28 s. The desired frequency shaping to approximate an average speech spectrum is provided by a simple filter at the output.</w:t>
      </w:r>
    </w:p>
    <w:p w14:paraId="0CE996EC" w14:textId="77777777" w:rsidR="0043751A" w:rsidRPr="00FA3A7F" w:rsidRDefault="0043751A" w:rsidP="0043751A">
      <w:pPr>
        <w:pStyle w:val="enumlev1"/>
      </w:pPr>
      <w:r w:rsidRPr="00FA3A7F">
        <w:t>3)</w:t>
      </w:r>
      <w:r w:rsidRPr="00FA3A7F">
        <w:tab/>
        <w:t>Modulating signal</w:t>
      </w:r>
    </w:p>
    <w:p w14:paraId="0CE996ED" w14:textId="30210923" w:rsidR="0043751A" w:rsidRPr="00FA3A7F" w:rsidRDefault="0043751A">
      <w:pPr>
        <w:pStyle w:val="enumlev1"/>
      </w:pPr>
      <w:r w:rsidRPr="00FA3A7F">
        <w:tab/>
        <w:t xml:space="preserve">Measurements show that a gamma distribution with parameter </w:t>
      </w:r>
      <w:r w:rsidRPr="00FA3A7F">
        <w:rPr>
          <w:i/>
          <w:iCs/>
        </w:rPr>
        <w:t>m</w:t>
      </w:r>
      <w:r w:rsidRPr="00FA3A7F">
        <w:t xml:space="preserve"> = 0.545 provides a good approximation to the instantaneous amplitude distribution of continuous speech. The syllabic characteristics can be represented by a low-pass response </w:t>
      </w:r>
      <w:r w:rsidR="00A973F2" w:rsidRPr="00FA3A7F">
        <w:t>that</w:t>
      </w:r>
      <w:r w:rsidRPr="00FA3A7F">
        <w:t xml:space="preserve"> is practically flat up to about 4 Hz (which may be considered the </w:t>
      </w:r>
      <w:r w:rsidR="005C6226" w:rsidRPr="00FA3A7F">
        <w:t>−</w:t>
      </w:r>
      <w:r w:rsidRPr="00FA3A7F">
        <w:t xml:space="preserve">3 dB point) followed by </w:t>
      </w:r>
      <w:r w:rsidR="005C6226" w:rsidRPr="00FA3A7F">
        <w:t>−</w:t>
      </w:r>
      <w:r w:rsidRPr="00FA3A7F">
        <w:t>6 dB per octave roll-off.</w:t>
      </w:r>
    </w:p>
    <w:p w14:paraId="0CE996EE" w14:textId="7E684114" w:rsidR="0043751A" w:rsidRPr="00FA3A7F" w:rsidRDefault="0043751A">
      <w:pPr>
        <w:pStyle w:val="enumlev1"/>
      </w:pPr>
      <w:r w:rsidRPr="00FA3A7F">
        <w:tab/>
        <w:t>The final wave</w:t>
      </w:r>
      <w:r w:rsidR="00A616AE" w:rsidRPr="00FA3A7F">
        <w:t>form</w:t>
      </w:r>
      <w:r w:rsidRPr="00FA3A7F">
        <w:t xml:space="preserve"> of the modulating signal was derived empirically from the gamma distribution. Varying the period of this pulse in a pseudo-random manner and adjusting its rise and fall time ratio results in a satisfactory approximation to the spectrum of the modulation envelope of real speech.</w:t>
      </w:r>
    </w:p>
    <w:p w14:paraId="0CE996EF" w14:textId="77777777" w:rsidR="0043751A" w:rsidRPr="00FA3A7F" w:rsidRDefault="0043751A" w:rsidP="00B8577F">
      <w:pPr>
        <w:pStyle w:val="enumlev1"/>
        <w:keepNext/>
        <w:keepLines/>
      </w:pPr>
      <w:r w:rsidRPr="00FA3A7F">
        <w:t>4)</w:t>
      </w:r>
      <w:r w:rsidRPr="00FA3A7F">
        <w:tab/>
        <w:t>Combined signal</w:t>
      </w:r>
    </w:p>
    <w:p w14:paraId="0CE996F0" w14:textId="00959368" w:rsidR="0043751A" w:rsidRPr="00FA3A7F" w:rsidRDefault="0043751A">
      <w:pPr>
        <w:pStyle w:val="enumlev1"/>
      </w:pPr>
      <w:r w:rsidRPr="00FA3A7F">
        <w:tab/>
        <w:t xml:space="preserve">In order to extend the repetition time of the final signal and to spread more evenly the maxima of the modulating signal over the repeated sequence of the Gaussian signal, the ratio between the sampling clock frequencies of both signals was chosen to be 4/255. Thus, </w:t>
      </w:r>
      <w:r w:rsidRPr="00FA3A7F">
        <w:lastRenderedPageBreak/>
        <w:t>the clocking frequency of the main signal is 12 800 Hz, and the clock frequency for the modulating signal is about 200.8 Hz. The repetition times are: 1.28 s for the Gaussian signal</w:t>
      </w:r>
      <w:r w:rsidR="00404A73" w:rsidRPr="00FA3A7F">
        <w:t>;</w:t>
      </w:r>
      <w:r w:rsidRPr="00FA3A7F">
        <w:t xml:space="preserve"> 10.2 s for the modulating signal</w:t>
      </w:r>
      <w:r w:rsidR="00404A73" w:rsidRPr="00FA3A7F">
        <w:t>;</w:t>
      </w:r>
      <w:r w:rsidRPr="00FA3A7F">
        <w:t xml:space="preserve"> and 326.4 s for the final modulated signal.</w:t>
      </w:r>
    </w:p>
    <w:p w14:paraId="0CE996F1" w14:textId="77777777" w:rsidR="0043751A" w:rsidRPr="00FA3A7F" w:rsidRDefault="0043751A" w:rsidP="0043751A">
      <w:pPr>
        <w:pStyle w:val="Figure"/>
      </w:pPr>
      <w:r w:rsidRPr="00FA3A7F">
        <w:object w:dxaOrig="8142" w:dyaOrig="4383" w14:anchorId="0CE99A68">
          <v:shape id="_x0000_i1048" type="#_x0000_t75" style="width:410.4pt;height:3in" o:ole="" o:allowoverlap="f">
            <v:imagedata r:id="rId91" o:title=""/>
          </v:shape>
          <o:OLEObject Type="Embed" ProgID="Designer.Drawing.7" ShapeID="_x0000_i1048" DrawAspect="Content" ObjectID="_1595480629" r:id="rId92"/>
        </w:object>
      </w:r>
    </w:p>
    <w:p w14:paraId="0CE996F2" w14:textId="77777777" w:rsidR="0043751A" w:rsidRPr="00FA3A7F" w:rsidRDefault="0043751A" w:rsidP="0043751A">
      <w:pPr>
        <w:pStyle w:val="FigureNoTitle"/>
      </w:pPr>
      <w:r w:rsidRPr="00FA3A7F">
        <w:t>Figure 7-21 – Spectrum generated by the simulated speech generator</w:t>
      </w:r>
    </w:p>
    <w:p w14:paraId="0CE996F3" w14:textId="77777777" w:rsidR="0043751A" w:rsidRPr="00FA3A7F" w:rsidRDefault="0043751A" w:rsidP="0043751A">
      <w:pPr>
        <w:pStyle w:val="Figure"/>
      </w:pPr>
      <w:r w:rsidRPr="00FA3A7F">
        <w:object w:dxaOrig="4974" w:dyaOrig="5094" w14:anchorId="0CE99A69">
          <v:shape id="_x0000_i1049" type="#_x0000_t75" style="width:244.2pt;height:251.4pt" o:ole="" o:allowoverlap="f">
            <v:imagedata r:id="rId93" o:title=""/>
          </v:shape>
          <o:OLEObject Type="Embed" ProgID="Designer.Drawing.7" ShapeID="_x0000_i1049" DrawAspect="Content" ObjectID="_1595480630" r:id="rId94"/>
        </w:object>
      </w:r>
    </w:p>
    <w:p w14:paraId="0CE996F4" w14:textId="77777777" w:rsidR="0043751A" w:rsidRPr="00FA3A7F" w:rsidRDefault="0043751A" w:rsidP="00B8577F">
      <w:pPr>
        <w:pStyle w:val="FigureNoTitle"/>
      </w:pPr>
      <w:r w:rsidRPr="00FA3A7F">
        <w:t>Figure 7-22 – Amplitude distribution of the simulated speech generator</w:t>
      </w:r>
    </w:p>
    <w:p w14:paraId="0CE996F5" w14:textId="77777777" w:rsidR="0043751A" w:rsidRPr="00FA3A7F" w:rsidRDefault="0043751A" w:rsidP="00B8577F">
      <w:pPr>
        <w:pStyle w:val="Heading5"/>
        <w:spacing w:before="80"/>
        <w:ind w:left="794" w:hanging="794"/>
        <w:jc w:val="both"/>
      </w:pPr>
      <w:r w:rsidRPr="00FA3A7F">
        <w:t>7.2.5.1.2</w:t>
      </w:r>
      <w:r w:rsidRPr="00FA3A7F">
        <w:tab/>
        <w:t>Application</w:t>
      </w:r>
    </w:p>
    <w:p w14:paraId="0CE996F6" w14:textId="77777777" w:rsidR="0043751A" w:rsidRPr="00FA3A7F" w:rsidRDefault="0043751A" w:rsidP="00B8577F">
      <w:pPr>
        <w:keepNext/>
        <w:keepLines/>
      </w:pPr>
      <w:r w:rsidRPr="00FA3A7F">
        <w:t>The SSG signals may be used if a "typical" speech sequence is required for the measurement. Similar to the ITU-T P.50 signal, the SSG signal represents speech by generating typical parameters of natural speech by a defined process. Compared to real speech, no specific language or specific voice is simulated.</w:t>
      </w:r>
    </w:p>
    <w:p w14:paraId="0CE996F7" w14:textId="0544A911" w:rsidR="0043751A" w:rsidRPr="00FA3A7F" w:rsidRDefault="0043751A" w:rsidP="0043751A">
      <w:pPr>
        <w:rPr>
          <w:b/>
          <w:u w:val="single"/>
        </w:rPr>
      </w:pPr>
      <w:r w:rsidRPr="00FA3A7F">
        <w:t>In general, long averaging times (&gt;10 s) are required if parameters</w:t>
      </w:r>
      <w:r w:rsidR="004F7A97" w:rsidRPr="00FA3A7F">
        <w:t>,</w:t>
      </w:r>
      <w:r w:rsidRPr="00FA3A7F">
        <w:t xml:space="preserve"> such as frequency responses or loudness ratings</w:t>
      </w:r>
      <w:r w:rsidR="004F7A97" w:rsidRPr="00FA3A7F">
        <w:t>,</w:t>
      </w:r>
      <w:r w:rsidRPr="00FA3A7F">
        <w:t xml:space="preserve"> need to be calculated from the measurements.</w:t>
      </w:r>
    </w:p>
    <w:p w14:paraId="0CE996F8" w14:textId="77777777" w:rsidR="0043751A" w:rsidRPr="004F1762" w:rsidRDefault="0043751A" w:rsidP="0043751A">
      <w:pPr>
        <w:pStyle w:val="Heading4"/>
        <w:rPr>
          <w:lang w:val="fr-CH"/>
        </w:rPr>
      </w:pPr>
      <w:bookmarkStart w:id="289" w:name="_Toc182630670"/>
      <w:r w:rsidRPr="004F1762">
        <w:rPr>
          <w:lang w:val="fr-CH"/>
        </w:rPr>
        <w:lastRenderedPageBreak/>
        <w:t>7.2.5.2</w:t>
      </w:r>
      <w:r w:rsidRPr="004F1762">
        <w:rPr>
          <w:lang w:val="fr-CH"/>
        </w:rPr>
        <w:tab/>
        <w:t>Artificial voice [ITU-T P.50</w:t>
      </w:r>
      <w:bookmarkEnd w:id="289"/>
      <w:r w:rsidRPr="004F1762">
        <w:rPr>
          <w:lang w:val="fr-CH"/>
        </w:rPr>
        <w:t>]</w:t>
      </w:r>
    </w:p>
    <w:p w14:paraId="0CE996F9" w14:textId="77777777" w:rsidR="0043751A" w:rsidRPr="00FA3A7F" w:rsidRDefault="0043751A" w:rsidP="0043751A">
      <w:r w:rsidRPr="00FA3A7F">
        <w:t>The most used complex composed speech-like signal in telephonometry is the artificial voice as described in [ITU-T P.50].</w:t>
      </w:r>
    </w:p>
    <w:p w14:paraId="0CE996FA" w14:textId="77777777" w:rsidR="0043751A" w:rsidRPr="00FA3A7F" w:rsidRDefault="0043751A" w:rsidP="0043751A">
      <w:pPr>
        <w:pStyle w:val="Heading4"/>
      </w:pPr>
      <w:bookmarkStart w:id="290" w:name="_Toc182630671"/>
      <w:r w:rsidRPr="00FA3A7F">
        <w:t>7.2.5.3</w:t>
      </w:r>
      <w:r w:rsidRPr="00FA3A7F">
        <w:tab/>
        <w:t>Artificial conversational speech [ITU-T P.59</w:t>
      </w:r>
      <w:bookmarkEnd w:id="290"/>
      <w:r w:rsidRPr="00FA3A7F">
        <w:t>]</w:t>
      </w:r>
    </w:p>
    <w:p w14:paraId="0CE996FB" w14:textId="3DB9379B" w:rsidR="0043751A" w:rsidRPr="00FA3A7F" w:rsidRDefault="0043751A">
      <w:r w:rsidRPr="00FA3A7F">
        <w:t xml:space="preserve">[ITU-T P.59] describes an artificial conversational speech signal, </w:t>
      </w:r>
      <w:r w:rsidR="00404A73" w:rsidRPr="00FA3A7F">
        <w:t xml:space="preserve">of </w:t>
      </w:r>
      <w:r w:rsidRPr="00FA3A7F">
        <w:t>complex compos</w:t>
      </w:r>
      <w:r w:rsidR="00404A73" w:rsidRPr="00FA3A7F">
        <w:t>ition</w:t>
      </w:r>
      <w:r w:rsidRPr="00FA3A7F">
        <w:t xml:space="preserve">, offering talk spurts, etc., </w:t>
      </w:r>
      <w:r w:rsidR="00404A73" w:rsidRPr="00FA3A7F">
        <w:t>in addition to</w:t>
      </w:r>
      <w:r w:rsidRPr="00FA3A7F">
        <w:t xml:space="preserve"> a d</w:t>
      </w:r>
      <w:r w:rsidR="00423D96" w:rsidRPr="00FA3A7F">
        <w:t>ouble-talk</w:t>
      </w:r>
      <w:r w:rsidRPr="00FA3A7F">
        <w:t xml:space="preserve"> sequence.</w:t>
      </w:r>
    </w:p>
    <w:p w14:paraId="0CE996FC" w14:textId="0596FCB8" w:rsidR="0043751A" w:rsidRPr="00FA3A7F" w:rsidRDefault="0043751A">
      <w:pPr>
        <w:pStyle w:val="Heading4"/>
      </w:pPr>
      <w:bookmarkStart w:id="291" w:name="_Toc182630672"/>
      <w:r w:rsidRPr="00FA3A7F">
        <w:t>7.2.5.4</w:t>
      </w:r>
      <w:r w:rsidRPr="00FA3A7F">
        <w:tab/>
        <w:t>Speech-model process controlled by discrete Markov chains</w:t>
      </w:r>
      <w:bookmarkEnd w:id="291"/>
    </w:p>
    <w:p w14:paraId="0CE996FD" w14:textId="77777777" w:rsidR="0043751A" w:rsidRPr="00FA3A7F" w:rsidRDefault="0043751A" w:rsidP="0043751A">
      <w:pPr>
        <w:pStyle w:val="Heading5"/>
      </w:pPr>
      <w:r w:rsidRPr="00FA3A7F">
        <w:t>7.2.5.4.1</w:t>
      </w:r>
      <w:r w:rsidRPr="00FA3A7F">
        <w:tab/>
        <w:t>Description</w:t>
      </w:r>
    </w:p>
    <w:p w14:paraId="0CE996FE" w14:textId="77777777" w:rsidR="0043751A" w:rsidRPr="00FA3A7F" w:rsidRDefault="0043751A" w:rsidP="0043751A">
      <w:pPr>
        <w:pStyle w:val="enumlev1"/>
      </w:pPr>
      <w:r w:rsidRPr="00FA3A7F">
        <w:t>1)</w:t>
      </w:r>
      <w:r w:rsidRPr="00FA3A7F">
        <w:tab/>
        <w:t>General considerations</w:t>
      </w:r>
    </w:p>
    <w:p w14:paraId="0CE996FF" w14:textId="05205AE5" w:rsidR="0043751A" w:rsidRPr="00FA3A7F" w:rsidRDefault="0043751A">
      <w:pPr>
        <w:pStyle w:val="enumlev1"/>
      </w:pPr>
      <w:r w:rsidRPr="00FA3A7F">
        <w:tab/>
        <w:t>In the following, there is a brief description of the present version of a speech</w:t>
      </w:r>
      <w:r w:rsidR="006D04F4" w:rsidRPr="00FA3A7F">
        <w:t xml:space="preserve"> </w:t>
      </w:r>
      <w:r w:rsidRPr="00FA3A7F">
        <w:t>model process MSMP (Markov speech model process)</w:t>
      </w:r>
      <w:r w:rsidR="00404A73" w:rsidRPr="00FA3A7F">
        <w:t>,</w:t>
      </w:r>
      <w:r w:rsidRPr="00FA3A7F">
        <w:t xml:space="preserve"> proposed as a test signal for wideband speech</w:t>
      </w:r>
      <w:r w:rsidR="00A973F2" w:rsidRPr="00FA3A7F">
        <w:t>-</w:t>
      </w:r>
      <w:r w:rsidRPr="00FA3A7F">
        <w:t>processing applications. This test signal is an extension of the known model for the narrow-band case (MSIRP) [b-Serafat</w:t>
      </w:r>
      <w:r w:rsidR="006F12BF" w:rsidRPr="00FA3A7F">
        <w:t>, 1996</w:t>
      </w:r>
      <w:r w:rsidRPr="00FA3A7F">
        <w:t>] (where SIRP stands for spherically invariant random process). As mentioned in [b-Serafat</w:t>
      </w:r>
      <w:r w:rsidR="006F12BF" w:rsidRPr="00FA3A7F">
        <w:t>, 1996</w:t>
      </w:r>
      <w:r w:rsidRPr="00FA3A7F">
        <w:t>] and [b-Halka</w:t>
      </w:r>
      <w:r w:rsidR="006F12BF" w:rsidRPr="00FA3A7F">
        <w:t>, 1993</w:t>
      </w:r>
      <w:r w:rsidRPr="00FA3A7F">
        <w:t>], there were some deviations between the long</w:t>
      </w:r>
      <w:r w:rsidRPr="00FA3A7F">
        <w:noBreakHyphen/>
        <w:t>term spectrum and the spectrum of the signal envelope of MSIRP and those of natural telephone speech (300</w:t>
      </w:r>
      <w:r w:rsidR="006F12BF" w:rsidRPr="00FA3A7F">
        <w:t>–</w:t>
      </w:r>
      <w:r w:rsidRPr="00FA3A7F">
        <w:t xml:space="preserve">3400 Hz). Due to improvements </w:t>
      </w:r>
      <w:r w:rsidR="006F12BF" w:rsidRPr="00FA3A7F">
        <w:t>in</w:t>
      </w:r>
      <w:r w:rsidRPr="00FA3A7F">
        <w:t xml:space="preserve"> the model, the spectr</w:t>
      </w:r>
      <w:r w:rsidR="006F12BF" w:rsidRPr="00FA3A7F">
        <w:t>a</w:t>
      </w:r>
      <w:r w:rsidRPr="00FA3A7F">
        <w:t xml:space="preserve"> of the signal envelope</w:t>
      </w:r>
      <w:r w:rsidR="006F12BF" w:rsidRPr="00FA3A7F">
        <w:t>s</w:t>
      </w:r>
      <w:r w:rsidRPr="00FA3A7F">
        <w:t xml:space="preserve"> of MSIRP and MSMP are adapted more closely to that of narrow-band or wideband speech.</w:t>
      </w:r>
    </w:p>
    <w:p w14:paraId="0CE99700" w14:textId="77777777" w:rsidR="0043751A" w:rsidRPr="00FA3A7F" w:rsidRDefault="0043751A" w:rsidP="0043751A">
      <w:pPr>
        <w:pStyle w:val="enumlev1"/>
      </w:pPr>
      <w:r w:rsidRPr="00FA3A7F">
        <w:t>2)</w:t>
      </w:r>
      <w:r w:rsidRPr="00FA3A7F">
        <w:tab/>
        <w:t>Generation procedure of Markov speech model process (MSMP)</w:t>
      </w:r>
    </w:p>
    <w:p w14:paraId="0CE99701" w14:textId="18255B0E" w:rsidR="0043751A" w:rsidRPr="00FA3A7F" w:rsidRDefault="0043751A">
      <w:pPr>
        <w:pStyle w:val="enumlev1"/>
      </w:pPr>
      <w:r w:rsidRPr="00FA3A7F">
        <w:tab/>
      </w:r>
      <w:r w:rsidR="006F12BF" w:rsidRPr="00FA3A7F">
        <w:t>Figure 7-23 illustrates t</w:t>
      </w:r>
      <w:r w:rsidRPr="00FA3A7F">
        <w:t xml:space="preserve">he generation procedure of MSMP </w:t>
      </w:r>
      <w:r w:rsidR="006F12BF" w:rsidRPr="00FA3A7F">
        <w:t>as a</w:t>
      </w:r>
      <w:r w:rsidRPr="00FA3A7F">
        <w:t xml:space="preserve"> block diagram. As </w:t>
      </w:r>
      <w:r w:rsidR="006F12BF" w:rsidRPr="00FA3A7F">
        <w:t>Figure 7-23</w:t>
      </w:r>
      <w:r w:rsidRPr="00FA3A7F">
        <w:t xml:space="preserve"> shows, the MSMP is constructed as the product of a Gaussian process </w:t>
      </w:r>
      <w:r w:rsidRPr="00FA3A7F">
        <w:rPr>
          <w:bCs/>
          <w:i/>
        </w:rPr>
        <w:t>n</w:t>
      </w:r>
      <w:r w:rsidRPr="00FA3A7F">
        <w:t>(</w:t>
      </w:r>
      <w:r w:rsidRPr="00FA3A7F">
        <w:rPr>
          <w:bCs/>
          <w:i/>
        </w:rPr>
        <w:t>t</w:t>
      </w:r>
      <w:r w:rsidRPr="00FA3A7F">
        <w:t>)</w:t>
      </w:r>
      <w:r w:rsidRPr="00FA3A7F">
        <w:rPr>
          <w:bCs/>
        </w:rPr>
        <w:t xml:space="preserve"> and of a process </w:t>
      </w:r>
      <w:r w:rsidRPr="00FA3A7F">
        <w:rPr>
          <w:bCs/>
          <w:i/>
        </w:rPr>
        <w:t>s</w:t>
      </w:r>
      <w:r w:rsidRPr="00FA3A7F">
        <w:t>(</w:t>
      </w:r>
      <w:r w:rsidRPr="00FA3A7F">
        <w:rPr>
          <w:bCs/>
          <w:i/>
        </w:rPr>
        <w:t>t</w:t>
      </w:r>
      <w:r w:rsidRPr="00FA3A7F">
        <w:t>). This concept renders it possible to adjust the amplitude PDF and the autocorrelation of the resulting process separately.</w:t>
      </w:r>
    </w:p>
    <w:p w14:paraId="0CE99702" w14:textId="1DA4060B" w:rsidR="0043751A" w:rsidRPr="00FA3A7F" w:rsidRDefault="0043751A">
      <w:pPr>
        <w:pStyle w:val="enumlev1"/>
      </w:pPr>
      <w:r w:rsidRPr="00FA3A7F">
        <w:tab/>
        <w:t xml:space="preserve">The time variant properties of the resulting process are controlled by trained Markov chains </w:t>
      </w:r>
      <w:r w:rsidR="00070BDA" w:rsidRPr="00FA3A7F">
        <w:t>(</w:t>
      </w:r>
      <w:r w:rsidR="00A616AE" w:rsidRPr="00FA3A7F">
        <w:t>mc</w:t>
      </w:r>
      <w:r w:rsidR="00070BDA" w:rsidRPr="00FA3A7F">
        <w:t xml:space="preserve">s) </w:t>
      </w:r>
      <w:r w:rsidRPr="00FA3A7F">
        <w:t>to achieve natural formant and pitch structures. The decision, whether a frame of 20</w:t>
      </w:r>
      <w:r w:rsidR="00070BDA" w:rsidRPr="00FA3A7F">
        <w:t> </w:t>
      </w:r>
      <w:r w:rsidRPr="00FA3A7F">
        <w:t>ms duration is voiced (v) or unvoiced (uv), is carried out by the M</w:t>
      </w:r>
      <w:r w:rsidR="00070BDA" w:rsidRPr="00FA3A7F">
        <w:t>C</w:t>
      </w:r>
      <w:r w:rsidRPr="00FA3A7F">
        <w:t xml:space="preserve"> </w:t>
      </w:r>
      <w:r w:rsidR="00070BDA" w:rsidRPr="00FA3A7F">
        <w:t>that</w:t>
      </w:r>
      <w:r w:rsidRPr="00FA3A7F">
        <w:t xml:space="preserve"> is responsible for the pitch value in this frame (</w:t>
      </w:r>
      <w:r w:rsidR="00A616AE" w:rsidRPr="00FA3A7F">
        <w:t>mc</w:t>
      </w:r>
      <w:r w:rsidRPr="00FA3A7F">
        <w:t>-pitch). This trained M</w:t>
      </w:r>
      <w:r w:rsidR="00070BDA" w:rsidRPr="00FA3A7F">
        <w:t>C</w:t>
      </w:r>
      <w:r w:rsidRPr="00FA3A7F">
        <w:t xml:space="preserve"> produces a natural sequence of 33 different pitch values. One of these values is 0 Hz</w:t>
      </w:r>
      <w:r w:rsidR="00070BDA" w:rsidRPr="00FA3A7F">
        <w:t>,</w:t>
      </w:r>
      <w:r w:rsidRPr="00FA3A7F">
        <w:t xml:space="preserve"> indicating that the current frame is an unvoiced one. Depending on this decision, a generalized M</w:t>
      </w:r>
      <w:r w:rsidR="00070BDA" w:rsidRPr="00FA3A7F">
        <w:t>C</w:t>
      </w:r>
      <w:r w:rsidRPr="00FA3A7F">
        <w:t xml:space="preserve"> is controlled </w:t>
      </w:r>
      <w:r w:rsidR="00070BDA" w:rsidRPr="00FA3A7F">
        <w:t>that</w:t>
      </w:r>
      <w:r w:rsidRPr="00FA3A7F">
        <w:t xml:space="preserve"> produces a natural index sequence for choosing one of 50 formant filters for this frame (</w:t>
      </w:r>
      <w:r w:rsidR="00A616AE" w:rsidRPr="00FA3A7F">
        <w:t>mc</w:t>
      </w:r>
      <w:r w:rsidRPr="00FA3A7F">
        <w:t>-formant). This generalized M</w:t>
      </w:r>
      <w:r w:rsidR="00070BDA" w:rsidRPr="00FA3A7F">
        <w:t>C</w:t>
      </w:r>
      <w:r w:rsidRPr="00FA3A7F">
        <w:t xml:space="preserve"> (</w:t>
      </w:r>
      <w:r w:rsidR="00A616AE" w:rsidRPr="00FA3A7F">
        <w:t>mc</w:t>
      </w:r>
      <w:r w:rsidRPr="00FA3A7F">
        <w:t xml:space="preserve">-formant) works as the hidden part of a </w:t>
      </w:r>
      <w:r w:rsidR="00070BDA" w:rsidRPr="00FA3A7F">
        <w:t>hi</w:t>
      </w:r>
      <w:r w:rsidR="00C41F99" w:rsidRPr="00FA3A7F">
        <w:t xml:space="preserve">dden Markov </w:t>
      </w:r>
      <w:r w:rsidR="00070BDA" w:rsidRPr="00FA3A7F">
        <w:t>m</w:t>
      </w:r>
      <w:r w:rsidR="00C41F99" w:rsidRPr="00FA3A7F">
        <w:t>odel</w:t>
      </w:r>
      <w:r w:rsidRPr="00FA3A7F">
        <w:t>, which produces a natural sequence of gain terms and specifies the short-time energy of the product process (</w:t>
      </w:r>
      <w:r w:rsidR="00A616AE" w:rsidRPr="00FA3A7F">
        <w:t>mc</w:t>
      </w:r>
      <w:r w:rsidRPr="00FA3A7F">
        <w:t>-energy).</w:t>
      </w:r>
    </w:p>
    <w:p w14:paraId="0CE99703" w14:textId="6B5CE09F" w:rsidR="0043751A" w:rsidRPr="00FA3A7F" w:rsidRDefault="0043751A">
      <w:pPr>
        <w:pStyle w:val="enumlev1"/>
      </w:pPr>
      <w:r w:rsidRPr="00FA3A7F">
        <w:tab/>
        <w:t xml:space="preserve">The upper branch controls the PDF of the resulting process. A low-pass filter produces a slowly varying random process. This filter is excited by a weighted Gaussian white random process. The weighting factors are obtained from </w:t>
      </w:r>
      <w:r w:rsidR="00A616AE" w:rsidRPr="00FA3A7F">
        <w:t>mc</w:t>
      </w:r>
      <w:r w:rsidRPr="00FA3A7F">
        <w:t xml:space="preserve">-energy and are constant during each frame. At this point, we have to identify a special property of product processes: the amplitude PDF of the product processes is generally symmetric. </w:t>
      </w:r>
      <w:r w:rsidR="00A973F2" w:rsidRPr="00FA3A7F">
        <w:t>However,</w:t>
      </w:r>
      <w:r w:rsidRPr="00FA3A7F">
        <w:t xml:space="preserve"> natural speech has an asymmetric amplitude PDF. Therefore, we use two different non-linear mappings to achieve the desired PDF of the process </w:t>
      </w:r>
      <w:r w:rsidRPr="00FA3A7F">
        <w:rPr>
          <w:i/>
        </w:rPr>
        <w:t>s</w:t>
      </w:r>
      <w:r w:rsidRPr="00FA3A7F">
        <w:t>(</w:t>
      </w:r>
      <w:r w:rsidRPr="00FA3A7F">
        <w:rPr>
          <w:i/>
        </w:rPr>
        <w:t>t</w:t>
      </w:r>
      <w:r w:rsidRPr="00FA3A7F">
        <w:t>) and switch between the outputs of these non</w:t>
      </w:r>
      <w:r w:rsidRPr="00FA3A7F">
        <w:noBreakHyphen/>
        <w:t xml:space="preserve">linear mappings depending on the sign of the process </w:t>
      </w:r>
      <w:r w:rsidRPr="00FA3A7F">
        <w:rPr>
          <w:i/>
        </w:rPr>
        <w:t>n</w:t>
      </w:r>
      <w:r w:rsidRPr="00FA3A7F">
        <w:t>(</w:t>
      </w:r>
      <w:r w:rsidRPr="00FA3A7F">
        <w:rPr>
          <w:i/>
        </w:rPr>
        <w:t>t</w:t>
      </w:r>
      <w:r w:rsidRPr="00FA3A7F">
        <w:t xml:space="preserve">). </w:t>
      </w:r>
      <w:r w:rsidR="00070BDA" w:rsidRPr="00FA3A7F">
        <w:t>A</w:t>
      </w:r>
      <w:r w:rsidRPr="00FA3A7F">
        <w:t xml:space="preserve"> random process with the desired amplitude PDF</w:t>
      </w:r>
      <w:r w:rsidR="00070BDA" w:rsidRPr="00FA3A7F">
        <w:t xml:space="preserve"> is thus obtained</w:t>
      </w:r>
      <w:r w:rsidRPr="00FA3A7F">
        <w:t xml:space="preserve">. This PDF is formed such that the multiplication of the process </w:t>
      </w:r>
      <w:r w:rsidRPr="00FA3A7F">
        <w:rPr>
          <w:i/>
        </w:rPr>
        <w:t>s</w:t>
      </w:r>
      <w:r w:rsidRPr="00FA3A7F">
        <w:t>(</w:t>
      </w:r>
      <w:r w:rsidRPr="00FA3A7F">
        <w:rPr>
          <w:i/>
        </w:rPr>
        <w:t>t</w:t>
      </w:r>
      <w:r w:rsidRPr="00FA3A7F">
        <w:t>) with a Gaussian process yields the desired PDF of natural speech.</w:t>
      </w:r>
    </w:p>
    <w:p w14:paraId="0CE99704" w14:textId="491132B4" w:rsidR="0043751A" w:rsidRPr="00FA3A7F" w:rsidRDefault="0043751A" w:rsidP="0043751A">
      <w:pPr>
        <w:pStyle w:val="enumlev1"/>
      </w:pPr>
      <w:r w:rsidRPr="00FA3A7F">
        <w:tab/>
        <w:t xml:space="preserve">The lower branch controls the autocorrelation of the process </w:t>
      </w:r>
      <w:r w:rsidRPr="00FA3A7F">
        <w:rPr>
          <w:bCs/>
          <w:i/>
        </w:rPr>
        <w:t>x</w:t>
      </w:r>
      <w:r w:rsidRPr="00FA3A7F">
        <w:t>(</w:t>
      </w:r>
      <w:r w:rsidRPr="00FA3A7F">
        <w:rPr>
          <w:bCs/>
          <w:i/>
        </w:rPr>
        <w:t>t</w:t>
      </w:r>
      <w:r w:rsidRPr="00FA3A7F">
        <w:t xml:space="preserve">). In the case of an unvoiced frame, the formant filter is excited by an uncorrelated Gaussian process with zero mean and unit variance. In voiced frames, the excitation could be modelled by periodically spaced impulses. It has to be taken into consideration that the introduction of a pitch frequency causes a quasi-periodical structure in the resulting process. This is a contradiction </w:t>
      </w:r>
      <w:r w:rsidRPr="00FA3A7F">
        <w:rPr>
          <w:i/>
        </w:rPr>
        <w:t>a priori</w:t>
      </w:r>
      <w:r w:rsidR="00070BDA" w:rsidRPr="00FA3A7F">
        <w:rPr>
          <w:iCs/>
        </w:rPr>
        <w:t>,</w:t>
      </w:r>
      <w:r w:rsidRPr="00FA3A7F">
        <w:t xml:space="preserve"> </w:t>
      </w:r>
      <w:r w:rsidRPr="00FA3A7F">
        <w:lastRenderedPageBreak/>
        <w:t>because the resulting process has to be a random process. A compromise can be found by using a comb filter with the transfer function:</w:t>
      </w:r>
    </w:p>
    <w:p w14:paraId="0CE99705" w14:textId="77777777" w:rsidR="0043751A" w:rsidRPr="00FA3A7F" w:rsidRDefault="0043751A" w:rsidP="0043751A">
      <w:pPr>
        <w:pStyle w:val="Equation"/>
      </w:pPr>
      <w:r w:rsidRPr="00FA3A7F">
        <w:tab/>
      </w:r>
      <w:r w:rsidRPr="00FA3A7F">
        <w:tab/>
      </w:r>
      <w:r w:rsidR="00070BDA" w:rsidRPr="00FA3A7F">
        <w:rPr>
          <w:caps/>
          <w:position w:val="-12"/>
        </w:rPr>
        <w:object w:dxaOrig="2060" w:dyaOrig="380" w14:anchorId="0CE99A6A">
          <v:shape id="_x0000_i1050" type="#_x0000_t75" style="width:103.2pt;height:19.8pt" o:ole="">
            <v:imagedata r:id="rId95" o:title=""/>
          </v:shape>
          <o:OLEObject Type="Embed" ProgID="Equation.3" ShapeID="_x0000_i1050" DrawAspect="Content" ObjectID="_1595480631" r:id="rId96"/>
        </w:object>
      </w:r>
    </w:p>
    <w:p w14:paraId="0CE99706" w14:textId="7B320718" w:rsidR="0043751A" w:rsidRPr="00FA3A7F" w:rsidRDefault="0043751A">
      <w:pPr>
        <w:pStyle w:val="enumlev1"/>
      </w:pPr>
      <w:r w:rsidRPr="00FA3A7F">
        <w:tab/>
      </w:r>
      <w:r w:rsidR="00070BDA" w:rsidRPr="00FA3A7F">
        <w:t>A</w:t>
      </w:r>
      <w:r w:rsidRPr="00FA3A7F">
        <w:t xml:space="preserve"> Gaussian process </w:t>
      </w:r>
      <w:r w:rsidR="00070BDA" w:rsidRPr="00FA3A7F">
        <w:t xml:space="preserve">is thus obtained </w:t>
      </w:r>
      <w:r w:rsidR="00A973F2" w:rsidRPr="00FA3A7F">
        <w:t>that</w:t>
      </w:r>
      <w:r w:rsidRPr="00FA3A7F">
        <w:t xml:space="preserve"> has a quasi-line structure in its spectrum as the excitation of the formant filter during the voiced frames. Note that natural speech also has just an approximate spectral line structure </w:t>
      </w:r>
      <w:r w:rsidR="00070BDA" w:rsidRPr="00FA3A7F">
        <w:t>that</w:t>
      </w:r>
      <w:r w:rsidRPr="00FA3A7F">
        <w:t xml:space="preserve"> corresponds well to the spectral structure of the output of the comb filter. The distances of these spectral lines represent the pitch frequency, which is determined by </w:t>
      </w:r>
      <w:r w:rsidRPr="00FA3A7F">
        <w:rPr>
          <w:i/>
          <w:iCs/>
        </w:rPr>
        <w:t>k</w:t>
      </w:r>
      <w:r w:rsidRPr="00FA3A7F">
        <w:rPr>
          <w:vertAlign w:val="subscript"/>
        </w:rPr>
        <w:t>0</w:t>
      </w:r>
      <w:r w:rsidRPr="00FA3A7F">
        <w:t xml:space="preserve">. The value of </w:t>
      </w:r>
      <w:r w:rsidRPr="00FA3A7F">
        <w:rPr>
          <w:i/>
          <w:iCs/>
        </w:rPr>
        <w:t>k</w:t>
      </w:r>
      <w:r w:rsidRPr="00FA3A7F">
        <w:rPr>
          <w:vertAlign w:val="subscript"/>
        </w:rPr>
        <w:t>0</w:t>
      </w:r>
      <w:r w:rsidRPr="00FA3A7F">
        <w:rPr>
          <w:b/>
        </w:rPr>
        <w:t xml:space="preserve"> </w:t>
      </w:r>
      <w:r w:rsidRPr="00FA3A7F">
        <w:t>is changed by</w:t>
      </w:r>
      <w:r w:rsidRPr="00FA3A7F">
        <w:rPr>
          <w:b/>
        </w:rPr>
        <w:t xml:space="preserve"> </w:t>
      </w:r>
      <w:r w:rsidR="00A616AE" w:rsidRPr="00FA3A7F">
        <w:t>mc</w:t>
      </w:r>
      <w:r w:rsidRPr="00FA3A7F">
        <w:t xml:space="preserve">-pitch, but it is constant during each voiced frame. The switching between voiced or unvoiced regions is carried out in two steps to achieve a smoothed transition. Thus, the sharpness factor </w:t>
      </w:r>
      <w:r w:rsidRPr="00FA3A7F">
        <w:rPr>
          <w:i/>
          <w:iCs/>
        </w:rPr>
        <w:t>a</w:t>
      </w:r>
      <w:r w:rsidRPr="00FA3A7F">
        <w:rPr>
          <w:i/>
          <w:iCs/>
          <w:vertAlign w:val="subscript"/>
        </w:rPr>
        <w:t>k</w:t>
      </w:r>
      <w:r w:rsidRPr="00FA3A7F">
        <w:t xml:space="preserve"> of the used comb filter is equal to 0.6 for the first and the last frame of each region and 0.95 for all other cases. Finally, the formant filters are specified by a set of 50 lattice filters of </w:t>
      </w:r>
      <w:r w:rsidR="0059668A" w:rsidRPr="00FA3A7F">
        <w:t>the 16</w:t>
      </w:r>
      <w:r w:rsidRPr="00FA3A7F">
        <w:t>th order. The coefficients are obtained from a codebook, which is optimized with the generalized Lloyd algorithm [b-Linde</w:t>
      </w:r>
      <w:r w:rsidR="0059668A" w:rsidRPr="00FA3A7F">
        <w:t>, 1980</w:t>
      </w:r>
      <w:r w:rsidRPr="00FA3A7F">
        <w:t>] for codebook design. For a smooth switching between the formant filters, the actual filtering coefficients are updated every 2 ms by linearly interpolating between the two sets of filter coefficients of neighbouring frames.</w:t>
      </w:r>
    </w:p>
    <w:p w14:paraId="1BC4C282" w14:textId="64DCA561" w:rsidR="00771C9D" w:rsidRPr="00FA3A7F" w:rsidRDefault="00771C9D">
      <w:pPr>
        <w:pStyle w:val="enumlev1"/>
      </w:pPr>
      <w:r w:rsidRPr="00FA3A7F">
        <w:tab/>
        <w:t>Figure 7-24 shows a comparison of spectr</w:t>
      </w:r>
      <w:r w:rsidR="0059668A" w:rsidRPr="00FA3A7F">
        <w:t>a</w:t>
      </w:r>
      <w:r w:rsidRPr="00FA3A7F">
        <w:t xml:space="preserve"> of speech and MSMP while Figure 7-25 illustrates a comparison of </w:t>
      </w:r>
      <w:r w:rsidR="0059668A" w:rsidRPr="00FA3A7F">
        <w:t xml:space="preserve">the </w:t>
      </w:r>
      <w:r w:rsidRPr="00FA3A7F">
        <w:t>PDF</w:t>
      </w:r>
      <w:r w:rsidR="0059668A" w:rsidRPr="00FA3A7F">
        <w:t>s</w:t>
      </w:r>
      <w:r w:rsidRPr="00FA3A7F">
        <w:t xml:space="preserve"> of speech and MSMP. Figure 7-26 is a comparison of </w:t>
      </w:r>
      <w:r w:rsidR="0059668A" w:rsidRPr="00FA3A7F">
        <w:t xml:space="preserve">the </w:t>
      </w:r>
      <w:r w:rsidRPr="00FA3A7F">
        <w:t>spectr</w:t>
      </w:r>
      <w:r w:rsidR="0059668A" w:rsidRPr="00FA3A7F">
        <w:t>a</w:t>
      </w:r>
      <w:r w:rsidRPr="00FA3A7F">
        <w:t xml:space="preserve"> of signal envelope</w:t>
      </w:r>
      <w:r w:rsidR="0059668A" w:rsidRPr="00FA3A7F">
        <w:t>s</w:t>
      </w:r>
      <w:r w:rsidRPr="00FA3A7F">
        <w:t xml:space="preserve"> of speech and MSMP.</w:t>
      </w:r>
    </w:p>
    <w:p w14:paraId="0CE99707" w14:textId="77777777" w:rsidR="0043751A" w:rsidRPr="00FA3A7F" w:rsidRDefault="00B9231D" w:rsidP="0043751A">
      <w:pPr>
        <w:pStyle w:val="Figure"/>
      </w:pPr>
      <w:r w:rsidRPr="00FA3A7F">
        <w:rPr>
          <w:noProof/>
          <w:lang w:val="en-US" w:eastAsia="zh-CN"/>
        </w:rPr>
        <w:drawing>
          <wp:inline distT="0" distB="0" distL="0" distR="0" wp14:anchorId="0CE99A6B" wp14:editId="0CE99A6C">
            <wp:extent cx="6004572" cy="4114808"/>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1(12)_F7-23.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6004572" cy="4114808"/>
                    </a:xfrm>
                    <a:prstGeom prst="rect">
                      <a:avLst/>
                    </a:prstGeom>
                  </pic:spPr>
                </pic:pic>
              </a:graphicData>
            </a:graphic>
          </wp:inline>
        </w:drawing>
      </w:r>
    </w:p>
    <w:p w14:paraId="0CE99708" w14:textId="77777777" w:rsidR="0043751A" w:rsidRPr="00FA3A7F" w:rsidRDefault="0043751A" w:rsidP="0043751A">
      <w:pPr>
        <w:pStyle w:val="FigureNoTitle"/>
      </w:pPr>
      <w:r w:rsidRPr="00FA3A7F">
        <w:t>Figure 7-23 – Block diagram of the MSMP generator</w:t>
      </w:r>
    </w:p>
    <w:p w14:paraId="0CE99709" w14:textId="77777777" w:rsidR="0043751A" w:rsidRPr="00FA3A7F" w:rsidRDefault="0043751A" w:rsidP="0043751A">
      <w:pPr>
        <w:pStyle w:val="Figure"/>
      </w:pPr>
      <w:r w:rsidRPr="00FA3A7F">
        <w:object w:dxaOrig="8785" w:dyaOrig="5017" w14:anchorId="0CE99A6D">
          <v:shape id="_x0000_i1051" type="#_x0000_t75" style="width:439.2pt;height:252.6pt" o:ole="" o:allowoverlap="f">
            <v:imagedata r:id="rId98" o:title=""/>
          </v:shape>
          <o:OLEObject Type="Embed" ProgID="Designer.Drawing.7" ShapeID="_x0000_i1051" DrawAspect="Content" ObjectID="_1595480632" r:id="rId99"/>
        </w:object>
      </w:r>
    </w:p>
    <w:p w14:paraId="0CE9970A" w14:textId="49472EDC" w:rsidR="0043751A" w:rsidRPr="00FA3A7F" w:rsidRDefault="0043751A">
      <w:pPr>
        <w:pStyle w:val="FigureNoTitle"/>
      </w:pPr>
      <w:r w:rsidRPr="00FA3A7F">
        <w:t xml:space="preserve">Figure 7-24 – Comparison of </w:t>
      </w:r>
      <w:r w:rsidR="0059668A" w:rsidRPr="00FA3A7F">
        <w:t xml:space="preserve">the </w:t>
      </w:r>
      <w:r w:rsidRPr="00FA3A7F">
        <w:t>spectr</w:t>
      </w:r>
      <w:r w:rsidR="0059668A" w:rsidRPr="00FA3A7F">
        <w:t>a</w:t>
      </w:r>
      <w:r w:rsidRPr="00FA3A7F">
        <w:t xml:space="preserve"> of speech and MSMP</w:t>
      </w:r>
    </w:p>
    <w:p w14:paraId="0CE9970B" w14:textId="77777777" w:rsidR="0043751A" w:rsidRPr="00FA3A7F" w:rsidRDefault="0043751A" w:rsidP="0043751A">
      <w:pPr>
        <w:pStyle w:val="Figure"/>
      </w:pPr>
      <w:r w:rsidRPr="00FA3A7F">
        <w:object w:dxaOrig="8655" w:dyaOrig="4988" w14:anchorId="0CE99A6E">
          <v:shape id="_x0000_i1052" type="#_x0000_t75" style="width:6in;height:245.4pt" o:ole="" o:allowoverlap="f">
            <v:imagedata r:id="rId100" o:title=""/>
          </v:shape>
          <o:OLEObject Type="Embed" ProgID="Designer.Drawing.7" ShapeID="_x0000_i1052" DrawAspect="Content" ObjectID="_1595480633" r:id="rId101"/>
        </w:object>
      </w:r>
    </w:p>
    <w:p w14:paraId="0CE9970C" w14:textId="37EB679E" w:rsidR="0043751A" w:rsidRPr="00FA3A7F" w:rsidRDefault="0043751A" w:rsidP="0043751A">
      <w:pPr>
        <w:pStyle w:val="FigureNoTitle"/>
      </w:pPr>
      <w:r w:rsidRPr="00FA3A7F">
        <w:t xml:space="preserve">Figure 7-25 – Comparison of </w:t>
      </w:r>
      <w:r w:rsidR="0059668A" w:rsidRPr="00FA3A7F">
        <w:t xml:space="preserve">the </w:t>
      </w:r>
      <w:r w:rsidRPr="00FA3A7F">
        <w:t>PDF</w:t>
      </w:r>
      <w:r w:rsidR="0059668A" w:rsidRPr="00FA3A7F">
        <w:t>s</w:t>
      </w:r>
      <w:r w:rsidRPr="00FA3A7F">
        <w:t xml:space="preserve"> of speech and MSMP</w:t>
      </w:r>
    </w:p>
    <w:p w14:paraId="0CE9970D" w14:textId="77777777" w:rsidR="0043751A" w:rsidRPr="00FA3A7F" w:rsidRDefault="00EF3354" w:rsidP="0043751A">
      <w:pPr>
        <w:pStyle w:val="Figure"/>
      </w:pPr>
      <w:r w:rsidRPr="00FA3A7F">
        <w:rPr>
          <w:noProof/>
          <w:lang w:val="en-US" w:eastAsia="zh-CN"/>
        </w:rPr>
        <w:lastRenderedPageBreak/>
        <w:drawing>
          <wp:inline distT="0" distB="0" distL="0" distR="0" wp14:anchorId="0CE99A6F" wp14:editId="0CE99A70">
            <wp:extent cx="5586995" cy="3090678"/>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501(12)_F7-26.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86995" cy="3090678"/>
                    </a:xfrm>
                    <a:prstGeom prst="rect">
                      <a:avLst/>
                    </a:prstGeom>
                  </pic:spPr>
                </pic:pic>
              </a:graphicData>
            </a:graphic>
          </wp:inline>
        </w:drawing>
      </w:r>
    </w:p>
    <w:p w14:paraId="0CE9970E" w14:textId="4ADD9399" w:rsidR="0043751A" w:rsidRPr="00FA3A7F" w:rsidRDefault="0043751A">
      <w:pPr>
        <w:pStyle w:val="FigureNoTitle"/>
      </w:pPr>
      <w:r w:rsidRPr="00FA3A7F">
        <w:t xml:space="preserve">Figure 7-26 – Comparison of </w:t>
      </w:r>
      <w:r w:rsidR="0059668A" w:rsidRPr="00FA3A7F">
        <w:t xml:space="preserve">the </w:t>
      </w:r>
      <w:r w:rsidRPr="00FA3A7F">
        <w:t>spectr</w:t>
      </w:r>
      <w:r w:rsidR="0059668A" w:rsidRPr="00FA3A7F">
        <w:t>a</w:t>
      </w:r>
      <w:r w:rsidRPr="00FA3A7F">
        <w:t xml:space="preserve"> of signal envelope</w:t>
      </w:r>
      <w:r w:rsidR="0059668A" w:rsidRPr="00FA3A7F">
        <w:t>s</w:t>
      </w:r>
      <w:r w:rsidRPr="00FA3A7F">
        <w:t xml:space="preserve"> of speech and MSMP</w:t>
      </w:r>
    </w:p>
    <w:p w14:paraId="0CE9970F" w14:textId="77777777" w:rsidR="0043751A" w:rsidRPr="00FA3A7F" w:rsidRDefault="0043751A" w:rsidP="0043751A">
      <w:pPr>
        <w:pStyle w:val="Heading5"/>
      </w:pPr>
      <w:r w:rsidRPr="00FA3A7F">
        <w:t>7.2.5.4.2</w:t>
      </w:r>
      <w:r w:rsidRPr="00FA3A7F">
        <w:tab/>
        <w:t>Application</w:t>
      </w:r>
    </w:p>
    <w:p w14:paraId="0CE99710" w14:textId="7163BA71" w:rsidR="0043751A" w:rsidRPr="00FA3A7F" w:rsidRDefault="0043751A">
      <w:r w:rsidRPr="00FA3A7F">
        <w:t>MSMP signals may be used if a "typical" speech sequence is required for the measurement. The above concept is applicable to produce a test signal, which is adapted either to one special language (e.g.</w:t>
      </w:r>
      <w:r w:rsidR="00B23C88" w:rsidRPr="00FA3A7F">
        <w:t>,</w:t>
      </w:r>
      <w:r w:rsidRPr="00FA3A7F">
        <w:t xml:space="preserve"> English or German) or to a mixture of several languages. In this order, we only have to use another speech data set for the training of the M</w:t>
      </w:r>
      <w:r w:rsidR="00070BDA" w:rsidRPr="00FA3A7F">
        <w:t>C</w:t>
      </w:r>
      <w:r w:rsidRPr="00FA3A7F">
        <w:t>s. The MSMP allows prescription of not only the long-term spectrum and PDF, but also inclusion of the important short-time characteristics of "natural" formant and pitch changes. This model eliminates, on the one hand, the dependencies on the speech material in its applications</w:t>
      </w:r>
      <w:r w:rsidR="00C642FA" w:rsidRPr="00FA3A7F">
        <w:t>,</w:t>
      </w:r>
      <w:r w:rsidRPr="00FA3A7F">
        <w:t xml:space="preserve"> but, on the other hand, it renders it possible to introduce required special features of certain speech (such as male/female</w:t>
      </w:r>
      <w:r w:rsidR="00C642FA" w:rsidRPr="00FA3A7F">
        <w:t xml:space="preserve"> and</w:t>
      </w:r>
      <w:r w:rsidRPr="00FA3A7F">
        <w:t xml:space="preserve"> weak/strong variation of characteristics).</w:t>
      </w:r>
    </w:p>
    <w:p w14:paraId="0CE99711" w14:textId="19F48633" w:rsidR="0043751A" w:rsidRPr="00FA3A7F" w:rsidRDefault="0043751A" w:rsidP="0043751A">
      <w:pPr>
        <w:rPr>
          <w:b/>
          <w:u w:val="single"/>
        </w:rPr>
      </w:pPr>
      <w:r w:rsidRPr="00FA3A7F">
        <w:t>In general, long averaging times (&gt;10 s) are required if parameters</w:t>
      </w:r>
      <w:r w:rsidR="004F7A97" w:rsidRPr="00FA3A7F">
        <w:t>,</w:t>
      </w:r>
      <w:r w:rsidRPr="00FA3A7F">
        <w:t xml:space="preserve"> such as frequency responses or loudness ratings</w:t>
      </w:r>
      <w:r w:rsidR="004F7A97" w:rsidRPr="00FA3A7F">
        <w:t>,</w:t>
      </w:r>
      <w:r w:rsidRPr="00FA3A7F">
        <w:t xml:space="preserve"> need to be calculated from the measurements.</w:t>
      </w:r>
    </w:p>
    <w:p w14:paraId="0CE99712" w14:textId="77777777" w:rsidR="0043751A" w:rsidRPr="00FA3A7F" w:rsidRDefault="0043751A" w:rsidP="0043751A">
      <w:pPr>
        <w:pStyle w:val="Heading2"/>
      </w:pPr>
      <w:bookmarkStart w:id="292" w:name="_Toc315265524"/>
      <w:bookmarkStart w:id="293" w:name="_Toc315265857"/>
      <w:bookmarkStart w:id="294" w:name="_Toc358634896"/>
      <w:bookmarkStart w:id="295" w:name="_Toc359487277"/>
      <w:bookmarkStart w:id="296" w:name="_Toc360436466"/>
      <w:bookmarkStart w:id="297" w:name="_Toc478453938"/>
      <w:bookmarkStart w:id="298" w:name="_Toc482264409"/>
      <w:bookmarkStart w:id="299" w:name="_Toc520700851"/>
      <w:bookmarkStart w:id="300" w:name="_Toc372600756"/>
      <w:bookmarkStart w:id="301" w:name="_Toc379279933"/>
      <w:bookmarkStart w:id="302" w:name="_Toc506960435"/>
      <w:bookmarkStart w:id="303" w:name="_Toc512916800"/>
      <w:bookmarkStart w:id="304" w:name="_Toc517161749"/>
      <w:bookmarkStart w:id="305" w:name="_Toc180310785"/>
      <w:bookmarkStart w:id="306" w:name="_Toc182630673"/>
      <w:bookmarkStart w:id="307" w:name="_Toc184196567"/>
      <w:bookmarkStart w:id="308" w:name="_Toc250635802"/>
      <w:bookmarkStart w:id="309" w:name="_Toc250636720"/>
      <w:bookmarkStart w:id="310" w:name="_Toc263946254"/>
      <w:bookmarkStart w:id="311" w:name="_Toc269478635"/>
      <w:bookmarkStart w:id="312" w:name="_Toc269736559"/>
      <w:r w:rsidRPr="00FA3A7F">
        <w:t>7.3</w:t>
      </w:r>
      <w:r w:rsidRPr="00FA3A7F">
        <w:tab/>
        <w:t>Speech signals</w:t>
      </w:r>
      <w:bookmarkEnd w:id="292"/>
      <w:bookmarkEnd w:id="293"/>
      <w:bookmarkEnd w:id="294"/>
      <w:bookmarkEnd w:id="295"/>
      <w:bookmarkEnd w:id="296"/>
      <w:bookmarkEnd w:id="297"/>
      <w:bookmarkEnd w:id="298"/>
      <w:bookmarkEnd w:id="299"/>
    </w:p>
    <w:p w14:paraId="0CE99713" w14:textId="543D44B1" w:rsidR="0043751A" w:rsidRPr="00FA3A7F" w:rsidRDefault="0043751A">
      <w:r w:rsidRPr="00FA3A7F">
        <w:t xml:space="preserve">For some applications, real-speech signals (one-way or conversational) can be used. If the device under test shows a strong non-linear and/or time varying behaviour, the traditional concepts of frequency response, distortion and signal-to-noise ratio are no longer directly applicable or even relevant. </w:t>
      </w:r>
      <w:r w:rsidR="00D40795" w:rsidRPr="00FA3A7F">
        <w:t>H</w:t>
      </w:r>
      <w:r w:rsidRPr="00FA3A7F">
        <w:t>owever</w:t>
      </w:r>
      <w:r w:rsidR="00C60F51" w:rsidRPr="00FA3A7F">
        <w:t>,</w:t>
      </w:r>
      <w:r w:rsidRPr="00FA3A7F">
        <w:t xml:space="preserve"> behaviour of the device under test </w:t>
      </w:r>
      <w:r w:rsidR="00D40795" w:rsidRPr="00FA3A7F">
        <w:t xml:space="preserve">can be investigated </w:t>
      </w:r>
      <w:r w:rsidRPr="00FA3A7F">
        <w:t>using real speech and apply</w:t>
      </w:r>
      <w:r w:rsidR="00C60F51" w:rsidRPr="00FA3A7F">
        <w:t>ing</w:t>
      </w:r>
      <w:r w:rsidRPr="00FA3A7F">
        <w:t xml:space="preserve"> known analysis techniques </w:t>
      </w:r>
      <w:r w:rsidR="00D40795" w:rsidRPr="00FA3A7F">
        <w:t>that</w:t>
      </w:r>
      <w:r w:rsidRPr="00FA3A7F">
        <w:t xml:space="preserve"> also could be used in conjunction with artificial or speech</w:t>
      </w:r>
      <w:r w:rsidR="00C60F51" w:rsidRPr="00FA3A7F">
        <w:t>-</w:t>
      </w:r>
      <w:r w:rsidRPr="00FA3A7F">
        <w:t>like signals. Another option is to judge the overall quality by a model of human auditory perception. With such a model, a "perceptual frequency response function" or special measures, e.g.</w:t>
      </w:r>
      <w:r w:rsidR="00B67C4A" w:rsidRPr="00FA3A7F">
        <w:t>,</w:t>
      </w:r>
      <w:r w:rsidRPr="00FA3A7F">
        <w:t xml:space="preserve"> based on psychoacoustic parameters (perceptual distortion measures), can be defined. However, such methods are not part of this Recommendation.</w:t>
      </w:r>
    </w:p>
    <w:p w14:paraId="0CE99714" w14:textId="6F7AD1E1" w:rsidR="0043751A" w:rsidRPr="00FA3A7F" w:rsidRDefault="0043751A">
      <w:r w:rsidRPr="00FA3A7F">
        <w:t xml:space="preserve">In this </w:t>
      </w:r>
      <w:r w:rsidR="00C6639D" w:rsidRPr="00FA3A7F">
        <w:t>clause</w:t>
      </w:r>
      <w:r w:rsidR="00F50E70" w:rsidRPr="00FA3A7F">
        <w:t>,</w:t>
      </w:r>
      <w:r w:rsidRPr="00FA3A7F">
        <w:t xml:space="preserve"> a variety of speech sequences for different types of application are given. Since these sequences take into account different conversational situations</w:t>
      </w:r>
      <w:r w:rsidR="00C60F51" w:rsidRPr="00FA3A7F">
        <w:t>,</w:t>
      </w:r>
      <w:r w:rsidRPr="00FA3A7F">
        <w:t xml:space="preserve"> it could be desirable to concatenate single instances of all test sequences starting with conditioning sequences and </w:t>
      </w:r>
      <w:r w:rsidR="00C60F51" w:rsidRPr="00FA3A7F">
        <w:t xml:space="preserve">to </w:t>
      </w:r>
      <w:r w:rsidRPr="00FA3A7F">
        <w:t>do post</w:t>
      </w:r>
      <w:r w:rsidR="00C60F51" w:rsidRPr="00FA3A7F">
        <w:t>-</w:t>
      </w:r>
      <w:r w:rsidRPr="00FA3A7F">
        <w:t>analysis of the pre-recorded material. Such a procedure does not only ensure a close to real conversation test</w:t>
      </w:r>
      <w:r w:rsidR="00C60F51" w:rsidRPr="00FA3A7F">
        <w:t>,</w:t>
      </w:r>
      <w:r w:rsidRPr="00FA3A7F">
        <w:t xml:space="preserve"> it also in many cases will lead to good repeatability and to significantly reduced testing time. However, it should be noted that there are exceptions to this procedure</w:t>
      </w:r>
      <w:r w:rsidR="004F7A97" w:rsidRPr="00FA3A7F">
        <w:t>,</w:t>
      </w:r>
      <w:r w:rsidRPr="00FA3A7F">
        <w:t xml:space="preserve"> such as testing of the adaptation behaviour of echo cancellers, noise cancellers</w:t>
      </w:r>
      <w:r w:rsidR="00F50E70" w:rsidRPr="00FA3A7F">
        <w:t xml:space="preserve"> and</w:t>
      </w:r>
      <w:r w:rsidRPr="00FA3A7F">
        <w:t xml:space="preserve"> the investigation of initial switching.</w:t>
      </w:r>
    </w:p>
    <w:p w14:paraId="0CE99715" w14:textId="77777777" w:rsidR="0043751A" w:rsidRPr="00FA3A7F" w:rsidRDefault="0043751A" w:rsidP="0054003C">
      <w:pPr>
        <w:pStyle w:val="Heading3"/>
      </w:pPr>
      <w:bookmarkStart w:id="313" w:name="_Toc315265525"/>
      <w:bookmarkStart w:id="314" w:name="_Toc315265858"/>
      <w:r w:rsidRPr="00FA3A7F">
        <w:lastRenderedPageBreak/>
        <w:t>7.3.1</w:t>
      </w:r>
      <w:r w:rsidRPr="00FA3A7F">
        <w:tab/>
        <w:t>Reference speech samples</w:t>
      </w:r>
      <w:bookmarkEnd w:id="313"/>
      <w:bookmarkEnd w:id="314"/>
    </w:p>
    <w:p w14:paraId="0CE99716" w14:textId="0D4DC075" w:rsidR="0043751A" w:rsidRPr="00FA3A7F" w:rsidRDefault="0043751A">
      <w:r w:rsidRPr="00FA3A7F">
        <w:t>The reference sample set includes six female and six male native British</w:t>
      </w:r>
      <w:r w:rsidR="00F50E70" w:rsidRPr="00FA3A7F">
        <w:t xml:space="preserve"> </w:t>
      </w:r>
      <w:r w:rsidRPr="00FA3A7F">
        <w:t>English</w:t>
      </w:r>
      <w:r w:rsidR="00C60F51" w:rsidRPr="00FA3A7F">
        <w:t>-</w:t>
      </w:r>
      <w:r w:rsidRPr="00FA3A7F">
        <w:t>speaking adults</w:t>
      </w:r>
      <w:r w:rsidR="00C60F51" w:rsidRPr="00FA3A7F">
        <w:t>,</w:t>
      </w:r>
      <w:r w:rsidRPr="00FA3A7F">
        <w:t xml:space="preserve"> speaking from the Harvard list of phonetically</w:t>
      </w:r>
      <w:r w:rsidR="00D40795" w:rsidRPr="00FA3A7F">
        <w:t xml:space="preserve"> </w:t>
      </w:r>
      <w:r w:rsidRPr="00FA3A7F">
        <w:t>balanced sentences [b-IEEE</w:t>
      </w:r>
      <w:r w:rsidR="00266E41" w:rsidRPr="00FA3A7F">
        <w:t xml:space="preserve"> No.297</w:t>
      </w:r>
      <w:r w:rsidRPr="00FA3A7F">
        <w:t>].</w:t>
      </w:r>
    </w:p>
    <w:p w14:paraId="0CE99717" w14:textId="7ADCF48F" w:rsidR="0043751A" w:rsidRPr="00FA3A7F" w:rsidRDefault="0043751A">
      <w:pPr>
        <w:pStyle w:val="Note"/>
      </w:pPr>
      <w:r w:rsidRPr="00FA3A7F">
        <w:t>NOTE</w:t>
      </w:r>
      <w:r w:rsidR="00493CFA" w:rsidRPr="00FA3A7F">
        <w:t xml:space="preserve"> 1</w:t>
      </w:r>
      <w:r w:rsidR="00421E19" w:rsidRPr="00FA3A7F">
        <w:t xml:space="preserve"> – </w:t>
      </w:r>
      <w:r w:rsidRPr="00FA3A7F">
        <w:t>I</w:t>
      </w:r>
      <w:r w:rsidR="00266E41" w:rsidRPr="00FA3A7F">
        <w:t>f there are</w:t>
      </w:r>
      <w:r w:rsidRPr="00FA3A7F">
        <w:t xml:space="preserve"> differences in test results received when using different languages</w:t>
      </w:r>
      <w:r w:rsidR="00890807" w:rsidRPr="00FA3A7F">
        <w:t>,</w:t>
      </w:r>
      <w:r w:rsidRPr="00FA3A7F">
        <w:t xml:space="preserve"> the test result received with British English shall be the normative one.</w:t>
      </w:r>
    </w:p>
    <w:p w14:paraId="0CE99718" w14:textId="0EBB1B4D" w:rsidR="0043751A" w:rsidRPr="00FA3A7F" w:rsidRDefault="0043751A">
      <w:r w:rsidRPr="00FA3A7F">
        <w:t xml:space="preserve">The sample set of the first contributor include </w:t>
      </w:r>
      <w:r w:rsidR="005E5D85" w:rsidRPr="00FA3A7F">
        <w:t>pulse code modulation (</w:t>
      </w:r>
      <w:r w:rsidRPr="00FA3A7F">
        <w:t>PCM</w:t>
      </w:r>
      <w:r w:rsidR="005E5D85" w:rsidRPr="00FA3A7F">
        <w:t>)</w:t>
      </w:r>
      <w:r w:rsidRPr="00FA3A7F">
        <w:t>, 16</w:t>
      </w:r>
      <w:r w:rsidR="00E54958" w:rsidRPr="00FA3A7F">
        <w:t> </w:t>
      </w:r>
      <w:r w:rsidRPr="00FA3A7F">
        <w:t xml:space="preserve">bit, 48 kHz </w:t>
      </w:r>
      <w:r w:rsidR="00890807" w:rsidRPr="00FA3A7F">
        <w:t xml:space="preserve">monaural </w:t>
      </w:r>
      <w:r w:rsidRPr="00FA3A7F">
        <w:t>format</w:t>
      </w:r>
      <w:r w:rsidR="00890807" w:rsidRPr="00FA3A7F">
        <w:t>ted</w:t>
      </w:r>
      <w:r w:rsidRPr="00FA3A7F">
        <w:t xml:space="preserve"> recordings of individual sentences from </w:t>
      </w:r>
      <w:r w:rsidR="00890807" w:rsidRPr="00FA3A7F">
        <w:t xml:space="preserve">four </w:t>
      </w:r>
      <w:r w:rsidRPr="00FA3A7F">
        <w:t xml:space="preserve">male and </w:t>
      </w:r>
      <w:r w:rsidR="00890807" w:rsidRPr="00FA3A7F">
        <w:t xml:space="preserve">four </w:t>
      </w:r>
      <w:r w:rsidRPr="00FA3A7F">
        <w:t>female speakers recorded in anechoic conditions with a free-field microphone. The samples provided by the second contributor</w:t>
      </w:r>
      <w:r w:rsidR="00266E41" w:rsidRPr="00FA3A7F">
        <w:t>,</w:t>
      </w:r>
      <w:r w:rsidRPr="00FA3A7F">
        <w:t xml:space="preserve"> includ</w:t>
      </w:r>
      <w:r w:rsidR="00266E41" w:rsidRPr="00FA3A7F">
        <w:t>ing</w:t>
      </w:r>
      <w:r w:rsidRPr="00FA3A7F">
        <w:t xml:space="preserve"> </w:t>
      </w:r>
      <w:r w:rsidR="00890807" w:rsidRPr="00FA3A7F">
        <w:t xml:space="preserve">two </w:t>
      </w:r>
      <w:r w:rsidRPr="00FA3A7F">
        <w:t xml:space="preserve">male and </w:t>
      </w:r>
      <w:r w:rsidR="00890807" w:rsidRPr="00FA3A7F">
        <w:t xml:space="preserve">two </w:t>
      </w:r>
      <w:r w:rsidRPr="00FA3A7F">
        <w:t>female speakers with the same format</w:t>
      </w:r>
      <w:r w:rsidR="00266E41" w:rsidRPr="00FA3A7F">
        <w:t>,</w:t>
      </w:r>
      <w:r w:rsidRPr="00FA3A7F">
        <w:t xml:space="preserve"> have similar auditory characteristics </w:t>
      </w:r>
      <w:r w:rsidR="00266E41" w:rsidRPr="00FA3A7F">
        <w:t>to</w:t>
      </w:r>
      <w:r w:rsidRPr="00FA3A7F">
        <w:t xml:space="preserve"> the ones from the first contributor. These samples were provided as sample</w:t>
      </w:r>
      <w:r w:rsidR="00890807" w:rsidRPr="00FA3A7F">
        <w:t>-</w:t>
      </w:r>
      <w:r w:rsidRPr="00FA3A7F">
        <w:t xml:space="preserve">pairs with digital zeros between, from which individual sentences or words were </w:t>
      </w:r>
      <w:r w:rsidR="00890807" w:rsidRPr="00FA3A7F">
        <w:t>extracted</w:t>
      </w:r>
      <w:r w:rsidRPr="00FA3A7F">
        <w:t>.</w:t>
      </w:r>
    </w:p>
    <w:p w14:paraId="0CE99719" w14:textId="11A9B185" w:rsidR="0043751A" w:rsidRPr="00FA3A7F" w:rsidRDefault="0043751A">
      <w:r w:rsidRPr="00FA3A7F">
        <w:t>The range of spectra for sentence samples chosen for the single-talk sequence are shown for each female speaker in Figure 7-</w:t>
      </w:r>
      <w:r w:rsidR="0023381C" w:rsidRPr="00FA3A7F">
        <w:t xml:space="preserve">27 </w:t>
      </w:r>
      <w:r w:rsidRPr="00FA3A7F">
        <w:t>and each male speaker in Figure 7-</w:t>
      </w:r>
      <w:r w:rsidR="0023381C" w:rsidRPr="00FA3A7F">
        <w:t>28</w:t>
      </w:r>
      <w:r w:rsidRPr="00FA3A7F">
        <w:t>. The between-sample average crest factor is 17.42 dB (min.</w:t>
      </w:r>
      <w:r w:rsidR="005E5D85" w:rsidRPr="00FA3A7F">
        <w:t>;</w:t>
      </w:r>
      <w:r w:rsidRPr="00FA3A7F">
        <w:t xml:space="preserve"> 14.20 dB, max.</w:t>
      </w:r>
      <w:r w:rsidR="005E5D85" w:rsidRPr="00FA3A7F">
        <w:t>;</w:t>
      </w:r>
      <w:r w:rsidRPr="00FA3A7F">
        <w:t xml:space="preserve"> 21.79 dB) with an average activity factor of 95.77</w:t>
      </w:r>
      <w:r w:rsidR="00F03E7F" w:rsidRPr="00FA3A7F">
        <w:t>%</w:t>
      </w:r>
      <w:r w:rsidRPr="00FA3A7F">
        <w:t xml:space="preserve"> (min.</w:t>
      </w:r>
      <w:r w:rsidR="005E5D85" w:rsidRPr="00FA3A7F">
        <w:t>;</w:t>
      </w:r>
      <w:r w:rsidRPr="00FA3A7F">
        <w:t xml:space="preserve"> 93.72 %, max.</w:t>
      </w:r>
      <w:r w:rsidR="005E5D85" w:rsidRPr="00FA3A7F">
        <w:t>;</w:t>
      </w:r>
      <w:r w:rsidRPr="00FA3A7F">
        <w:t xml:space="preserve"> 98.45</w:t>
      </w:r>
      <w:r w:rsidR="00F03E7F" w:rsidRPr="00FA3A7F">
        <w:t>%</w:t>
      </w:r>
      <w:r w:rsidRPr="00FA3A7F">
        <w:t xml:space="preserve">) measured with the </w:t>
      </w:r>
      <w:r w:rsidR="00890807" w:rsidRPr="00FA3A7F">
        <w:t>default settings of the</w:t>
      </w:r>
      <w:r w:rsidRPr="00FA3A7F">
        <w:t xml:space="preserve"> sv56demo application</w:t>
      </w:r>
      <w:r w:rsidR="00890807" w:rsidRPr="00FA3A7F">
        <w:t xml:space="preserve"> </w:t>
      </w:r>
      <w:r w:rsidR="00E34E75" w:rsidRPr="00FA3A7F">
        <w:t>provid</w:t>
      </w:r>
      <w:r w:rsidR="00890807" w:rsidRPr="00FA3A7F">
        <w:t xml:space="preserve">ed </w:t>
      </w:r>
      <w:r w:rsidR="00E34E75" w:rsidRPr="00FA3A7F">
        <w:t>with</w:t>
      </w:r>
      <w:r w:rsidR="00890807" w:rsidRPr="00FA3A7F">
        <w:t xml:space="preserve"> [ITU-T G.191]</w:t>
      </w:r>
      <w:r w:rsidRPr="00FA3A7F">
        <w:t>.</w:t>
      </w:r>
    </w:p>
    <w:p w14:paraId="0CE9971A" w14:textId="360BE773" w:rsidR="0043751A" w:rsidRPr="00FA3A7F" w:rsidRDefault="0043751A">
      <w:pPr>
        <w:pStyle w:val="Note"/>
      </w:pPr>
      <w:r w:rsidRPr="00FA3A7F">
        <w:t>NOTE</w:t>
      </w:r>
      <w:r w:rsidR="00493CFA" w:rsidRPr="00FA3A7F">
        <w:t xml:space="preserve"> 2</w:t>
      </w:r>
      <w:r w:rsidR="00421E19" w:rsidRPr="00FA3A7F">
        <w:t xml:space="preserve"> – </w:t>
      </w:r>
      <w:r w:rsidRPr="00FA3A7F">
        <w:t xml:space="preserve">It should be noted that, as seen in </w:t>
      </w:r>
      <w:r w:rsidR="005E5D85" w:rsidRPr="00FA3A7F">
        <w:t>F</w:t>
      </w:r>
      <w:r w:rsidRPr="00FA3A7F">
        <w:t>igures</w:t>
      </w:r>
      <w:r w:rsidR="005E5D85" w:rsidRPr="00FA3A7F">
        <w:t xml:space="preserve"> 7-27 and 7-28</w:t>
      </w:r>
      <w:r w:rsidRPr="00FA3A7F">
        <w:t>, the samples of the first contributor exhibit an increase in noise around ~21 kHz. It can be speculated that this is noise coming from the computer monitor used to present the sentences to speakers. In practice, this is not seen to be an issue</w:t>
      </w:r>
      <w:r w:rsidR="00E34E75" w:rsidRPr="00FA3A7F">
        <w:t>,</w:t>
      </w:r>
      <w:r w:rsidRPr="00FA3A7F">
        <w:t xml:space="preserve"> as it is mostly masked during speech activity.</w:t>
      </w:r>
    </w:p>
    <w:p w14:paraId="0CE9971B" w14:textId="429F2B86" w:rsidR="0043751A" w:rsidRPr="00FA3A7F" w:rsidRDefault="0043751A" w:rsidP="00B23C88">
      <w:r w:rsidRPr="00FA3A7F">
        <w:t xml:space="preserve">The spectra of the </w:t>
      </w:r>
      <w:r w:rsidR="00E34E75" w:rsidRPr="00FA3A7F">
        <w:t>concatenated</w:t>
      </w:r>
      <w:r w:rsidRPr="00FA3A7F">
        <w:t xml:space="preserve"> samples </w:t>
      </w:r>
      <w:r w:rsidR="00E34E75" w:rsidRPr="00FA3A7F">
        <w:t>of the same female and</w:t>
      </w:r>
      <w:r w:rsidRPr="00FA3A7F">
        <w:t xml:space="preserve"> male samples are shown in Figure</w:t>
      </w:r>
      <w:r w:rsidR="00B23C88" w:rsidRPr="00FA3A7F">
        <w:t> </w:t>
      </w:r>
      <w:r w:rsidR="005C6226" w:rsidRPr="00FA3A7F">
        <w:t>7</w:t>
      </w:r>
      <w:r w:rsidR="005C6226" w:rsidRPr="00FA3A7F">
        <w:noBreakHyphen/>
      </w:r>
      <w:r w:rsidR="0023381C" w:rsidRPr="00FA3A7F">
        <w:t>29</w:t>
      </w:r>
      <w:r w:rsidR="00E34E75" w:rsidRPr="00FA3A7F">
        <w:t>,</w:t>
      </w:r>
      <w:r w:rsidRPr="00FA3A7F">
        <w:t xml:space="preserve"> along with the spectra of the 16 </w:t>
      </w:r>
      <w:r w:rsidR="00E34E75" w:rsidRPr="00FA3A7F">
        <w:t>kHz-</w:t>
      </w:r>
      <w:r w:rsidRPr="00FA3A7F">
        <w:t>sampled</w:t>
      </w:r>
      <w:r w:rsidR="00B67C4A" w:rsidRPr="00FA3A7F">
        <w:t xml:space="preserve"> </w:t>
      </w:r>
      <w:r w:rsidRPr="00FA3A7F">
        <w:t>male and female artificial speech samples</w:t>
      </w:r>
      <w:r w:rsidR="00E34E75" w:rsidRPr="00FA3A7F">
        <w:t xml:space="preserve"> provided with [ITU-T P.50]</w:t>
      </w:r>
      <w:r w:rsidRPr="00FA3A7F">
        <w:t>.</w:t>
      </w:r>
    </w:p>
    <w:p w14:paraId="0CE9971C" w14:textId="01BB0019" w:rsidR="0043751A" w:rsidRPr="00FA3A7F" w:rsidRDefault="0043751A">
      <w:r w:rsidRPr="00FA3A7F">
        <w:t xml:space="preserve">Finally, the spectrum of </w:t>
      </w:r>
      <w:r w:rsidR="00E34E75" w:rsidRPr="00FA3A7F">
        <w:t xml:space="preserve">concatenation of </w:t>
      </w:r>
      <w:r w:rsidRPr="00FA3A7F">
        <w:t>all the new samples is shown in Figure 7-</w:t>
      </w:r>
      <w:r w:rsidR="0023381C" w:rsidRPr="00FA3A7F">
        <w:t>30</w:t>
      </w:r>
      <w:r w:rsidRPr="00FA3A7F">
        <w:t xml:space="preserve">, again with the 16 </w:t>
      </w:r>
      <w:r w:rsidR="00E34E75" w:rsidRPr="00FA3A7F">
        <w:t>kHz-</w:t>
      </w:r>
      <w:r w:rsidRPr="00FA3A7F">
        <w:t xml:space="preserve">sampled </w:t>
      </w:r>
      <w:r w:rsidR="00E34E75" w:rsidRPr="00FA3A7F">
        <w:t>male and female samples provided with [ITU-T P.50]</w:t>
      </w:r>
      <w:r w:rsidRPr="00FA3A7F">
        <w:t>.</w:t>
      </w:r>
    </w:p>
    <w:p w14:paraId="0CE9971D" w14:textId="3A68586C" w:rsidR="0043751A" w:rsidRPr="00FA3A7F" w:rsidRDefault="0043751A">
      <w:pPr>
        <w:keepNext/>
        <w:keepLines/>
      </w:pPr>
      <w:r w:rsidRPr="00FA3A7F">
        <w:t>The original samples had shown some low frequency energy below the fundamentals of the speech. This was an inherent part of the samples from the recording environment, e.g.</w:t>
      </w:r>
      <w:r w:rsidR="00B67C4A" w:rsidRPr="00FA3A7F">
        <w:t>,</w:t>
      </w:r>
      <w:r w:rsidRPr="00FA3A7F">
        <w:t xml:space="preserve"> </w:t>
      </w:r>
      <w:r w:rsidR="005E5D85" w:rsidRPr="00FA3A7F">
        <w:t>heating, ventilation and air conditioning (</w:t>
      </w:r>
      <w:r w:rsidRPr="00FA3A7F">
        <w:t>HVAC</w:t>
      </w:r>
      <w:r w:rsidR="005E5D85" w:rsidRPr="00FA3A7F">
        <w:t>)</w:t>
      </w:r>
      <w:r w:rsidRPr="00FA3A7F">
        <w:t xml:space="preserve"> or external </w:t>
      </w:r>
      <w:r w:rsidR="00E34E75" w:rsidRPr="00FA3A7F">
        <w:t xml:space="preserve">vehicular </w:t>
      </w:r>
      <w:r w:rsidRPr="00FA3A7F">
        <w:t>noise. For some applications</w:t>
      </w:r>
      <w:r w:rsidR="00D40795" w:rsidRPr="00FA3A7F">
        <w:t>,</w:t>
      </w:r>
      <w:r w:rsidRPr="00FA3A7F">
        <w:t xml:space="preserve"> this may be problematic, e.g.</w:t>
      </w:r>
      <w:r w:rsidR="00B67C4A" w:rsidRPr="00FA3A7F">
        <w:t>,</w:t>
      </w:r>
      <w:r w:rsidRPr="00FA3A7F">
        <w:t xml:space="preserve"> automated level normalization may be biased by low frequencies or </w:t>
      </w:r>
      <w:r w:rsidR="00A616AE" w:rsidRPr="00FA3A7F">
        <w:t>direct current (</w:t>
      </w:r>
      <w:r w:rsidRPr="00FA3A7F">
        <w:t>DC</w:t>
      </w:r>
      <w:r w:rsidR="00A616AE" w:rsidRPr="00FA3A7F">
        <w:t>)</w:t>
      </w:r>
      <w:r w:rsidRPr="00FA3A7F">
        <w:t xml:space="preserve"> components. For this reason</w:t>
      </w:r>
      <w:r w:rsidR="00D40795" w:rsidRPr="00FA3A7F">
        <w:t>,</w:t>
      </w:r>
      <w:r w:rsidRPr="00FA3A7F">
        <w:t xml:space="preserve"> a high-pass filter removing frequency components close to 0 Hz was applied (see </w:t>
      </w:r>
      <w:r w:rsidR="00E34E75" w:rsidRPr="00FA3A7F">
        <w:t xml:space="preserve">clause </w:t>
      </w:r>
      <w:r w:rsidR="004912ED" w:rsidRPr="00FA3A7F">
        <w:t>I</w:t>
      </w:r>
      <w:r w:rsidR="00E34E75" w:rsidRPr="00FA3A7F">
        <w:t>.</w:t>
      </w:r>
      <w:r w:rsidRPr="00FA3A7F">
        <w:t>1).</w:t>
      </w:r>
    </w:p>
    <w:p w14:paraId="0CE9971E" w14:textId="7DFF5FF9" w:rsidR="0043751A" w:rsidRPr="00FA3A7F" w:rsidRDefault="0043751A">
      <w:r w:rsidRPr="00FA3A7F">
        <w:t xml:space="preserve">These samples, as well as other sentences and individual words from the same speakers, have been edited into sample sequences defined in </w:t>
      </w:r>
      <w:r w:rsidR="00493CFA" w:rsidRPr="00FA3A7F">
        <w:t xml:space="preserve">clauses </w:t>
      </w:r>
      <w:r w:rsidR="00E72975" w:rsidRPr="00FA3A7F">
        <w:t>7.3.2 to 7.3.8</w:t>
      </w:r>
      <w:r w:rsidRPr="00FA3A7F">
        <w:t>.</w:t>
      </w:r>
    </w:p>
    <w:p w14:paraId="0CE9971F" w14:textId="77777777" w:rsidR="0043751A" w:rsidRPr="00FA3A7F" w:rsidRDefault="0043751A" w:rsidP="005911C0">
      <w:pPr>
        <w:pStyle w:val="Figure"/>
      </w:pPr>
      <w:r w:rsidRPr="00FA3A7F">
        <w:rPr>
          <w:noProof/>
          <w:lang w:val="en-US" w:eastAsia="zh-CN"/>
        </w:rPr>
        <w:lastRenderedPageBreak/>
        <w:drawing>
          <wp:inline distT="0" distB="0" distL="0" distR="0" wp14:anchorId="0CE99A71" wp14:editId="0CE99A72">
            <wp:extent cx="6096000" cy="3810000"/>
            <wp:effectExtent l="0" t="0" r="0" b="0"/>
            <wp:docPr id="10" name="Picture 10" descr="female_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female_individual"/>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14:paraId="0CE99720" w14:textId="77777777" w:rsidR="0043751A" w:rsidRPr="00FA3A7F" w:rsidRDefault="0043751A">
      <w:pPr>
        <w:pStyle w:val="FigureNoTitle"/>
      </w:pPr>
      <w:bookmarkStart w:id="315" w:name="_Ref282027506"/>
      <w:r w:rsidRPr="00FA3A7F">
        <w:t xml:space="preserve">Figure </w:t>
      </w:r>
      <w:bookmarkEnd w:id="315"/>
      <w:r w:rsidRPr="00FA3A7F">
        <w:t>7-</w:t>
      </w:r>
      <w:r w:rsidR="0023381C" w:rsidRPr="00FA3A7F">
        <w:t xml:space="preserve">27 </w:t>
      </w:r>
      <w:r w:rsidR="00421E19" w:rsidRPr="00FA3A7F">
        <w:t xml:space="preserve">– </w:t>
      </w:r>
      <w:r w:rsidRPr="00FA3A7F">
        <w:t xml:space="preserve">Spectra (sampled at 1/24th </w:t>
      </w:r>
      <w:r w:rsidR="005C2CE9" w:rsidRPr="00FA3A7F">
        <w:t>octave</w:t>
      </w:r>
      <w:r w:rsidRPr="00FA3A7F">
        <w:t>) of i</w:t>
      </w:r>
      <w:r w:rsidR="0054003C" w:rsidRPr="00FA3A7F">
        <w:t>ndividual female speech samples</w:t>
      </w:r>
    </w:p>
    <w:p w14:paraId="0CE99721" w14:textId="77777777" w:rsidR="0043751A" w:rsidRPr="00FA3A7F" w:rsidRDefault="0043751A" w:rsidP="005911C0">
      <w:pPr>
        <w:pStyle w:val="Figure"/>
      </w:pPr>
      <w:r w:rsidRPr="00FA3A7F">
        <w:rPr>
          <w:noProof/>
          <w:lang w:val="en-US" w:eastAsia="zh-CN"/>
        </w:rPr>
        <w:drawing>
          <wp:inline distT="0" distB="0" distL="0" distR="0" wp14:anchorId="0CE99A73" wp14:editId="0CE99A74">
            <wp:extent cx="6096000" cy="3810000"/>
            <wp:effectExtent l="0" t="0" r="0" b="0"/>
            <wp:docPr id="9" name="Picture 9" descr="male_individ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le_individual"/>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14:paraId="0CE99722" w14:textId="77777777" w:rsidR="0043751A" w:rsidRPr="00FA3A7F" w:rsidRDefault="0043751A">
      <w:pPr>
        <w:pStyle w:val="FigureNoTitle"/>
      </w:pPr>
      <w:bookmarkStart w:id="316" w:name="_Ref282027546"/>
      <w:r w:rsidRPr="00FA3A7F">
        <w:t>Figure 7-</w:t>
      </w:r>
      <w:bookmarkEnd w:id="316"/>
      <w:r w:rsidR="0023381C" w:rsidRPr="00FA3A7F">
        <w:t xml:space="preserve">28 </w:t>
      </w:r>
      <w:r w:rsidR="00421E19" w:rsidRPr="00FA3A7F">
        <w:t>–</w:t>
      </w:r>
      <w:r w:rsidR="005F6C7D" w:rsidRPr="00FA3A7F">
        <w:t xml:space="preserve"> </w:t>
      </w:r>
      <w:r w:rsidRPr="00FA3A7F">
        <w:t xml:space="preserve">Spectra (sampled at 1/24th </w:t>
      </w:r>
      <w:r w:rsidR="005C2CE9" w:rsidRPr="00FA3A7F">
        <w:t>octave</w:t>
      </w:r>
      <w:r w:rsidRPr="00FA3A7F">
        <w:t xml:space="preserve">) of </w:t>
      </w:r>
      <w:r w:rsidR="0054003C" w:rsidRPr="00FA3A7F">
        <w:t>individual male speech samples</w:t>
      </w:r>
    </w:p>
    <w:p w14:paraId="0CE99723" w14:textId="77777777" w:rsidR="0043751A" w:rsidRPr="00FA3A7F" w:rsidRDefault="0043751A" w:rsidP="005911C0">
      <w:pPr>
        <w:pStyle w:val="Figure"/>
      </w:pPr>
      <w:r w:rsidRPr="00FA3A7F">
        <w:rPr>
          <w:noProof/>
          <w:lang w:val="en-US" w:eastAsia="zh-CN"/>
        </w:rPr>
        <w:lastRenderedPageBreak/>
        <w:drawing>
          <wp:inline distT="0" distB="0" distL="0" distR="0" wp14:anchorId="0CE99A75" wp14:editId="0CE99A76">
            <wp:extent cx="6096000" cy="3810000"/>
            <wp:effectExtent l="0" t="0" r="0" b="0"/>
            <wp:docPr id="8" name="Picture 8" descr="male_fema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le_femal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p w14:paraId="0CE99724" w14:textId="77777777" w:rsidR="0043751A" w:rsidRPr="00FA3A7F" w:rsidRDefault="0043751A" w:rsidP="00D751D4">
      <w:pPr>
        <w:pStyle w:val="FigureNoTitle"/>
      </w:pPr>
      <w:bookmarkStart w:id="317" w:name="_Ref282028118"/>
      <w:r w:rsidRPr="00FA3A7F">
        <w:t>Figure 7-2</w:t>
      </w:r>
      <w:bookmarkEnd w:id="317"/>
      <w:r w:rsidR="0023381C" w:rsidRPr="00FA3A7F">
        <w:t>9</w:t>
      </w:r>
      <w:r w:rsidR="00421E19" w:rsidRPr="00FA3A7F">
        <w:t xml:space="preserve"> – </w:t>
      </w:r>
      <w:r w:rsidRPr="00FA3A7F">
        <w:t xml:space="preserve">Spectra (sampled at 1/24th </w:t>
      </w:r>
      <w:r w:rsidR="005C2CE9" w:rsidRPr="00FA3A7F">
        <w:t>octave</w:t>
      </w:r>
      <w:r w:rsidRPr="00FA3A7F">
        <w:t>) of all female and all male speech samples along with separate male and female</w:t>
      </w:r>
      <w:r w:rsidR="004912ED" w:rsidRPr="00FA3A7F">
        <w:t xml:space="preserve"> </w:t>
      </w:r>
      <w:r w:rsidRPr="00FA3A7F">
        <w:t>I</w:t>
      </w:r>
      <w:r w:rsidR="0054003C" w:rsidRPr="00FA3A7F">
        <w:t>TU-T P.50 artificial voice</w:t>
      </w:r>
    </w:p>
    <w:p w14:paraId="0CE99725" w14:textId="77777777" w:rsidR="0043751A" w:rsidRPr="00FA3A7F" w:rsidRDefault="0043751A" w:rsidP="005911C0">
      <w:pPr>
        <w:pStyle w:val="Figure"/>
      </w:pPr>
      <w:r w:rsidRPr="00FA3A7F">
        <w:rPr>
          <w:noProof/>
          <w:lang w:val="en-US" w:eastAsia="zh-CN"/>
        </w:rPr>
        <w:drawing>
          <wp:inline distT="0" distB="0" distL="0" distR="0" wp14:anchorId="0CE99A77" wp14:editId="0CE99A78">
            <wp:extent cx="61150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15050" cy="3448050"/>
                    </a:xfrm>
                    <a:prstGeom prst="rect">
                      <a:avLst/>
                    </a:prstGeom>
                    <a:noFill/>
                    <a:ln>
                      <a:noFill/>
                    </a:ln>
                  </pic:spPr>
                </pic:pic>
              </a:graphicData>
            </a:graphic>
          </wp:inline>
        </w:drawing>
      </w:r>
    </w:p>
    <w:p w14:paraId="0CE99726" w14:textId="77777777" w:rsidR="0043751A" w:rsidRPr="00FA3A7F" w:rsidRDefault="0043751A" w:rsidP="00F0051B">
      <w:pPr>
        <w:pStyle w:val="FigureNoTitle"/>
      </w:pPr>
      <w:bookmarkStart w:id="318" w:name="_Ref282086979"/>
      <w:r w:rsidRPr="00FA3A7F">
        <w:t>Figure</w:t>
      </w:r>
      <w:bookmarkEnd w:id="318"/>
      <w:r w:rsidRPr="00FA3A7F">
        <w:t xml:space="preserve"> 7-</w:t>
      </w:r>
      <w:r w:rsidR="0023381C" w:rsidRPr="00FA3A7F">
        <w:t xml:space="preserve">30 </w:t>
      </w:r>
      <w:r w:rsidR="00421E19" w:rsidRPr="00FA3A7F">
        <w:t xml:space="preserve">– </w:t>
      </w:r>
      <w:r w:rsidRPr="00FA3A7F">
        <w:t xml:space="preserve">Spectra (sampled at 1/24th </w:t>
      </w:r>
      <w:r w:rsidR="005C2CE9" w:rsidRPr="00FA3A7F">
        <w:t>octave</w:t>
      </w:r>
      <w:r w:rsidRPr="00FA3A7F">
        <w:t>) of all speech samples along</w:t>
      </w:r>
      <w:r w:rsidR="00421E19" w:rsidRPr="00FA3A7F">
        <w:br/>
      </w:r>
      <w:r w:rsidRPr="00FA3A7F">
        <w:t xml:space="preserve">with ITU-T </w:t>
      </w:r>
      <w:r w:rsidR="0054003C" w:rsidRPr="00FA3A7F">
        <w:t>P.50 artificial speech</w:t>
      </w:r>
    </w:p>
    <w:p w14:paraId="0CE99727" w14:textId="77777777" w:rsidR="0043751A" w:rsidRPr="00FA3A7F" w:rsidRDefault="0043751A" w:rsidP="0054003C">
      <w:pPr>
        <w:pStyle w:val="Heading3"/>
      </w:pPr>
      <w:bookmarkStart w:id="319" w:name="_Toc315265526"/>
      <w:bookmarkStart w:id="320" w:name="_Toc315265859"/>
      <w:r w:rsidRPr="00FA3A7F">
        <w:lastRenderedPageBreak/>
        <w:t>7.3.2</w:t>
      </w:r>
      <w:r w:rsidRPr="00FA3A7F">
        <w:tab/>
        <w:t>Speech signals for s</w:t>
      </w:r>
      <w:r w:rsidR="00423D96" w:rsidRPr="00FA3A7F">
        <w:t>ingle-talk</w:t>
      </w:r>
      <w:r w:rsidRPr="00FA3A7F">
        <w:t xml:space="preserve"> testing</w:t>
      </w:r>
      <w:bookmarkEnd w:id="319"/>
      <w:bookmarkEnd w:id="320"/>
    </w:p>
    <w:p w14:paraId="0CE99728" w14:textId="77777777" w:rsidR="0043751A" w:rsidRPr="00FA3A7F" w:rsidRDefault="0043751A" w:rsidP="005911C0">
      <w:pPr>
        <w:pStyle w:val="Heading4"/>
      </w:pPr>
      <w:bookmarkStart w:id="321" w:name="_Toc315265527"/>
      <w:bookmarkStart w:id="322" w:name="_Toc315265860"/>
      <w:r w:rsidRPr="00FA3A7F">
        <w:t>7.3.2.1</w:t>
      </w:r>
      <w:r w:rsidRPr="00FA3A7F">
        <w:tab/>
        <w:t>Description</w:t>
      </w:r>
      <w:bookmarkEnd w:id="321"/>
      <w:bookmarkEnd w:id="322"/>
    </w:p>
    <w:p w14:paraId="0CE99729" w14:textId="073F2143" w:rsidR="0043751A" w:rsidRPr="00FA3A7F" w:rsidRDefault="0043751A">
      <w:r w:rsidRPr="00FA3A7F">
        <w:t xml:space="preserve">A typical </w:t>
      </w:r>
      <w:r w:rsidR="00421E19" w:rsidRPr="00FA3A7F">
        <w:t>"</w:t>
      </w:r>
      <w:r w:rsidRPr="00FA3A7F">
        <w:t>single-talk</w:t>
      </w:r>
      <w:r w:rsidR="00421E19" w:rsidRPr="00FA3A7F">
        <w:t>"</w:t>
      </w:r>
      <w:r w:rsidRPr="00FA3A7F">
        <w:t xml:space="preserve"> sequence of sentences spoken by all 12 speakers from the reference speech samples is shown in Figure 7-</w:t>
      </w:r>
      <w:r w:rsidR="0023381C" w:rsidRPr="00FA3A7F">
        <w:t>31</w:t>
      </w:r>
      <w:r w:rsidRPr="00FA3A7F">
        <w:t xml:space="preserve">. The sequence, lasting ~35.4 s, is created using </w:t>
      </w:r>
      <w:r w:rsidR="00225932" w:rsidRPr="00FA3A7F">
        <w:t>three</w:t>
      </w:r>
      <w:r w:rsidRPr="00FA3A7F">
        <w:t xml:space="preserve"> males (M1</w:t>
      </w:r>
      <w:r w:rsidR="00E72975" w:rsidRPr="00FA3A7F">
        <w:t>–</w:t>
      </w:r>
      <w:r w:rsidRPr="00FA3A7F">
        <w:t xml:space="preserve">M3), </w:t>
      </w:r>
      <w:r w:rsidR="00225932" w:rsidRPr="00FA3A7F">
        <w:t>three</w:t>
      </w:r>
      <w:r w:rsidRPr="00FA3A7F">
        <w:t xml:space="preserve"> females (F1</w:t>
      </w:r>
      <w:r w:rsidR="00E72975" w:rsidRPr="00FA3A7F">
        <w:t>–</w:t>
      </w:r>
      <w:r w:rsidRPr="00FA3A7F">
        <w:t xml:space="preserve">F3), the remaining </w:t>
      </w:r>
      <w:r w:rsidR="00225932" w:rsidRPr="00FA3A7F">
        <w:t>three</w:t>
      </w:r>
      <w:r w:rsidRPr="00FA3A7F">
        <w:t xml:space="preserve"> males (M4</w:t>
      </w:r>
      <w:r w:rsidR="00E72975" w:rsidRPr="00FA3A7F">
        <w:t>–</w:t>
      </w:r>
      <w:r w:rsidRPr="00FA3A7F">
        <w:t xml:space="preserve">M6) and the remaining </w:t>
      </w:r>
      <w:r w:rsidR="00225932" w:rsidRPr="00FA3A7F">
        <w:t>three</w:t>
      </w:r>
      <w:r w:rsidRPr="00FA3A7F">
        <w:t xml:space="preserve"> females (F4</w:t>
      </w:r>
      <w:r w:rsidR="00E72975" w:rsidRPr="00FA3A7F">
        <w:t>–</w:t>
      </w:r>
      <w:r w:rsidRPr="00FA3A7F">
        <w:t>F6), with each speaker speaking a unique sentence. A silence period of 0.5 s is inserted between each sentence as well as at the beginning and end of the sequence.</w:t>
      </w:r>
    </w:p>
    <w:p w14:paraId="0CE9972A" w14:textId="77777777" w:rsidR="0043751A" w:rsidRPr="00FA3A7F" w:rsidRDefault="0043751A" w:rsidP="005911C0">
      <w:pPr>
        <w:pStyle w:val="Figure"/>
      </w:pPr>
      <w:r w:rsidRPr="00FA3A7F">
        <w:object w:dxaOrig="9996" w:dyaOrig="2909" w14:anchorId="0CE99A79">
          <v:shape id="_x0000_i1053" type="#_x0000_t75" style="width:482.4pt;height:137.4pt" o:ole="">
            <v:imagedata r:id="rId107" o:title=""/>
          </v:shape>
          <o:OLEObject Type="Embed" ProgID="Visio.Drawing.11" ShapeID="_x0000_i1053" DrawAspect="Content" ObjectID="_1595480634" r:id="rId108"/>
        </w:object>
      </w:r>
    </w:p>
    <w:p w14:paraId="0CE9972B" w14:textId="77777777" w:rsidR="0043751A" w:rsidRPr="00FA3A7F" w:rsidRDefault="0043751A" w:rsidP="005911C0">
      <w:pPr>
        <w:pStyle w:val="FigureNoTitle"/>
      </w:pPr>
      <w:bookmarkStart w:id="323" w:name="_Ref282091541"/>
      <w:r w:rsidRPr="00FA3A7F">
        <w:t>Figure</w:t>
      </w:r>
      <w:bookmarkEnd w:id="323"/>
      <w:r w:rsidRPr="00FA3A7F">
        <w:t xml:space="preserve"> 7-</w:t>
      </w:r>
      <w:r w:rsidR="0023381C" w:rsidRPr="00FA3A7F">
        <w:t xml:space="preserve">31 </w:t>
      </w:r>
      <w:r w:rsidR="00421E19" w:rsidRPr="00FA3A7F">
        <w:t xml:space="preserve">– </w:t>
      </w:r>
      <w:r w:rsidRPr="00FA3A7F">
        <w:t xml:space="preserve">Single-talk test sequence using </w:t>
      </w:r>
      <w:r w:rsidR="009E4D65" w:rsidRPr="00FA3A7F">
        <w:t xml:space="preserve">six </w:t>
      </w:r>
      <w:r w:rsidRPr="00FA3A7F">
        <w:t xml:space="preserve">male (M) and </w:t>
      </w:r>
      <w:r w:rsidR="009E4D65" w:rsidRPr="00FA3A7F">
        <w:t xml:space="preserve">six </w:t>
      </w:r>
      <w:r w:rsidRPr="00FA3A7F">
        <w:t>female (F) speakers with a</w:t>
      </w:r>
      <w:r w:rsidR="005911C0" w:rsidRPr="00FA3A7F">
        <w:br/>
      </w:r>
      <w:r w:rsidRPr="00FA3A7F">
        <w:t>pause of 0.5 s at the beginning, end and between individual samples (total duration of ~35.4 s)</w:t>
      </w:r>
    </w:p>
    <w:p w14:paraId="0CE9972C" w14:textId="77777777" w:rsidR="0043751A" w:rsidRPr="00FA3A7F" w:rsidRDefault="0043751A">
      <w:pPr>
        <w:pStyle w:val="Note"/>
      </w:pPr>
      <w:r w:rsidRPr="00FA3A7F">
        <w:t>NOTE</w:t>
      </w:r>
      <w:r w:rsidR="00421E19" w:rsidRPr="00FA3A7F">
        <w:t xml:space="preserve"> –</w:t>
      </w:r>
      <w:r w:rsidRPr="00FA3A7F">
        <w:t xml:space="preserve"> If a reduced measurement time is desired</w:t>
      </w:r>
      <w:r w:rsidR="00225932" w:rsidRPr="00FA3A7F">
        <w:t>,</w:t>
      </w:r>
      <w:r w:rsidRPr="00FA3A7F">
        <w:t xml:space="preserve"> the test sentences might be concatenated with no pause between</w:t>
      </w:r>
      <w:r w:rsidR="00225932" w:rsidRPr="00FA3A7F">
        <w:t xml:space="preserve"> them</w:t>
      </w:r>
      <w:r w:rsidRPr="00FA3A7F">
        <w:t>.</w:t>
      </w:r>
    </w:p>
    <w:p w14:paraId="0CE9972D" w14:textId="77777777" w:rsidR="0043751A" w:rsidRPr="00FA3A7F" w:rsidRDefault="0043751A" w:rsidP="005911C0">
      <w:pPr>
        <w:pStyle w:val="Heading4"/>
      </w:pPr>
      <w:bookmarkStart w:id="324" w:name="_Toc315265528"/>
      <w:bookmarkStart w:id="325" w:name="_Toc315265861"/>
      <w:r w:rsidRPr="00FA3A7F">
        <w:t>7.3.2.2</w:t>
      </w:r>
      <w:r w:rsidRPr="00FA3A7F">
        <w:tab/>
        <w:t>Application</w:t>
      </w:r>
      <w:bookmarkEnd w:id="324"/>
      <w:bookmarkEnd w:id="325"/>
    </w:p>
    <w:p w14:paraId="0CE9972E" w14:textId="540A0A11" w:rsidR="0043751A" w:rsidRPr="00FA3A7F" w:rsidRDefault="0043751A">
      <w:r w:rsidRPr="00FA3A7F">
        <w:t xml:space="preserve">This sequence is intended </w:t>
      </w:r>
      <w:r w:rsidR="00D40795" w:rsidRPr="00FA3A7F">
        <w:t>for</w:t>
      </w:r>
      <w:r w:rsidRPr="00FA3A7F">
        <w:t xml:space="preserve"> use </w:t>
      </w:r>
      <w:r w:rsidR="00D40795" w:rsidRPr="00FA3A7F">
        <w:t>in</w:t>
      </w:r>
      <w:r w:rsidRPr="00FA3A7F">
        <w:t xml:space="preserve"> the determination of long</w:t>
      </w:r>
      <w:r w:rsidR="00225932" w:rsidRPr="00FA3A7F">
        <w:t>-</w:t>
      </w:r>
      <w:r w:rsidRPr="00FA3A7F">
        <w:t>term transmission characteristics under s</w:t>
      </w:r>
      <w:r w:rsidR="00423D96" w:rsidRPr="00FA3A7F">
        <w:t>ingle-talk</w:t>
      </w:r>
      <w:r w:rsidRPr="00FA3A7F">
        <w:t xml:space="preserve"> conditions</w:t>
      </w:r>
      <w:r w:rsidR="00225932" w:rsidRPr="00FA3A7F">
        <w:t>,</w:t>
      </w:r>
      <w:r w:rsidRPr="00FA3A7F">
        <w:t xml:space="preserve"> such as frequency response or </w:t>
      </w:r>
      <w:r w:rsidR="00225932" w:rsidRPr="00FA3A7F">
        <w:t>l</w:t>
      </w:r>
      <w:r w:rsidRPr="00FA3A7F">
        <w:t xml:space="preserve">oudness </w:t>
      </w:r>
      <w:r w:rsidR="00225932" w:rsidRPr="00FA3A7F">
        <w:t>r</w:t>
      </w:r>
      <w:r w:rsidRPr="00FA3A7F">
        <w:t xml:space="preserve">ating. </w:t>
      </w:r>
      <w:r w:rsidR="00D40795" w:rsidRPr="00FA3A7F">
        <w:t>However,</w:t>
      </w:r>
      <w:r w:rsidRPr="00FA3A7F">
        <w:t xml:space="preserve"> the sequence may also be applied</w:t>
      </w:r>
      <w:r w:rsidR="00E72975" w:rsidRPr="00FA3A7F">
        <w:t>,</w:t>
      </w:r>
      <w:r w:rsidRPr="00FA3A7F">
        <w:t xml:space="preserve"> </w:t>
      </w:r>
      <w:r w:rsidR="00225932" w:rsidRPr="00FA3A7F">
        <w:t>for example</w:t>
      </w:r>
      <w:r w:rsidR="00E72975" w:rsidRPr="00FA3A7F">
        <w:t>,</w:t>
      </w:r>
      <w:r w:rsidR="00421E19" w:rsidRPr="00FA3A7F">
        <w:t xml:space="preserve"> </w:t>
      </w:r>
      <w:r w:rsidRPr="00FA3A7F">
        <w:t xml:space="preserve">to the investigation of </w:t>
      </w:r>
      <w:r w:rsidR="00E72975" w:rsidRPr="00FA3A7F">
        <w:t xml:space="preserve">automatic gain control </w:t>
      </w:r>
      <w:r w:rsidRPr="00FA3A7F">
        <w:t>behaviour or compression.</w:t>
      </w:r>
    </w:p>
    <w:p w14:paraId="0CE9972F" w14:textId="203122EB" w:rsidR="0043751A" w:rsidRPr="00FA3A7F" w:rsidRDefault="0043751A">
      <w:r w:rsidRPr="00FA3A7F">
        <w:t xml:space="preserve">The sequence may be used if a typical speech sequence is required for the measurement. This is typically the case for systems </w:t>
      </w:r>
      <w:r w:rsidR="00D40795" w:rsidRPr="00FA3A7F">
        <w:t>that</w:t>
      </w:r>
      <w:r w:rsidRPr="00FA3A7F">
        <w:t xml:space="preserve"> behave non-linearly</w:t>
      </w:r>
      <w:r w:rsidR="002F6297" w:rsidRPr="00FA3A7F">
        <w:t>,</w:t>
      </w:r>
      <w:r w:rsidRPr="00FA3A7F">
        <w:t xml:space="preserve"> are time variant and may react to artificial signals differently </w:t>
      </w:r>
      <w:r w:rsidR="002F6297" w:rsidRPr="00FA3A7F">
        <w:t>from</w:t>
      </w:r>
      <w:r w:rsidRPr="00FA3A7F">
        <w:t xml:space="preserve"> speech.</w:t>
      </w:r>
    </w:p>
    <w:p w14:paraId="0CE99730" w14:textId="77777777" w:rsidR="0043751A" w:rsidRPr="00FA3A7F" w:rsidRDefault="0043751A">
      <w:r w:rsidRPr="00FA3A7F">
        <w:t xml:space="preserve">The test sequence may be shortened </w:t>
      </w:r>
      <w:r w:rsidR="002F6297" w:rsidRPr="00FA3A7F">
        <w:t>if</w:t>
      </w:r>
      <w:r w:rsidRPr="00FA3A7F">
        <w:t xml:space="preserve"> a shorter measurement duration is required and it is confirmed that the system reaction is either not different to the system reaction when applying the complete test sequence or the overall properties given by the test sequence </w:t>
      </w:r>
      <w:r w:rsidR="002F6297" w:rsidRPr="00FA3A7F">
        <w:t xml:space="preserve">are </w:t>
      </w:r>
      <w:r w:rsidRPr="00FA3A7F">
        <w:t>of minor importance to the measurement. Under such conditions</w:t>
      </w:r>
      <w:r w:rsidR="00421E19" w:rsidRPr="00FA3A7F">
        <w:t xml:space="preserve">, </w:t>
      </w:r>
      <w:r w:rsidRPr="00FA3A7F">
        <w:t xml:space="preserve">the first </w:t>
      </w:r>
      <w:r w:rsidR="002F6297" w:rsidRPr="00FA3A7F">
        <w:t xml:space="preserve">six </w:t>
      </w:r>
      <w:r w:rsidRPr="00FA3A7F">
        <w:t>sentences of the sequence may be sufficient.</w:t>
      </w:r>
    </w:p>
    <w:p w14:paraId="0CE99731" w14:textId="46B618AD" w:rsidR="0043751A" w:rsidRPr="00FA3A7F" w:rsidRDefault="0043751A" w:rsidP="00646648">
      <w:r w:rsidRPr="00FA3A7F">
        <w:t>If the system reaction to different speakers is of specific interest</w:t>
      </w:r>
      <w:r w:rsidR="002F6297" w:rsidRPr="00FA3A7F">
        <w:t>,</w:t>
      </w:r>
      <w:r w:rsidRPr="00FA3A7F">
        <w:t xml:space="preserve"> the analysis could be made on a per</w:t>
      </w:r>
      <w:r w:rsidR="00274B85" w:rsidRPr="00FA3A7F">
        <w:noBreakHyphen/>
      </w:r>
      <w:r w:rsidRPr="00FA3A7F">
        <w:t>sentence basis. Such application may better show the time variant system reaction. However, due to the insufficient spectral and temporal representation of the language properties when using just one sentence for analysis</w:t>
      </w:r>
      <w:r w:rsidR="002F6297" w:rsidRPr="00FA3A7F">
        <w:t>,</w:t>
      </w:r>
      <w:r w:rsidRPr="00FA3A7F">
        <w:t xml:space="preserve"> differences compared </w:t>
      </w:r>
      <w:r w:rsidR="002F6297" w:rsidRPr="00FA3A7F">
        <w:t xml:space="preserve">with </w:t>
      </w:r>
      <w:r w:rsidRPr="00FA3A7F">
        <w:t>the average behaviour must be expected</w:t>
      </w:r>
      <w:r w:rsidR="002F6297" w:rsidRPr="00FA3A7F">
        <w:t>,</w:t>
      </w:r>
      <w:r w:rsidRPr="00FA3A7F">
        <w:t xml:space="preserve"> even for LTI systems under test.</w:t>
      </w:r>
    </w:p>
    <w:p w14:paraId="0CE99732" w14:textId="181544B3" w:rsidR="0043751A" w:rsidRPr="00FA3A7F" w:rsidRDefault="0043751A">
      <w:r w:rsidRPr="00FA3A7F">
        <w:t xml:space="preserve">If the measured signal is </w:t>
      </w:r>
      <w:r w:rsidR="009E4D65" w:rsidRPr="00FA3A7F">
        <w:t>referenced against</w:t>
      </w:r>
      <w:r w:rsidRPr="00FA3A7F">
        <w:t xml:space="preserve"> the input signal, the input signal should be time aligned by taking into account the actual delay between </w:t>
      </w:r>
      <w:r w:rsidR="00E72975" w:rsidRPr="00FA3A7F">
        <w:t xml:space="preserve">the </w:t>
      </w:r>
      <w:r w:rsidRPr="00FA3A7F">
        <w:t>measured and input signal</w:t>
      </w:r>
      <w:r w:rsidR="00E72975" w:rsidRPr="00FA3A7F">
        <w:t>s</w:t>
      </w:r>
      <w:r w:rsidRPr="00FA3A7F">
        <w:t>.</w:t>
      </w:r>
    </w:p>
    <w:p w14:paraId="0CE99733" w14:textId="77777777" w:rsidR="0043751A" w:rsidRPr="00FA3A7F" w:rsidRDefault="0043751A" w:rsidP="0054003C">
      <w:pPr>
        <w:pStyle w:val="Heading3"/>
      </w:pPr>
      <w:bookmarkStart w:id="326" w:name="_Toc315265529"/>
      <w:bookmarkStart w:id="327" w:name="_Toc315265862"/>
      <w:r w:rsidRPr="00FA3A7F">
        <w:lastRenderedPageBreak/>
        <w:t>7.3.3</w:t>
      </w:r>
      <w:r w:rsidRPr="00FA3A7F">
        <w:tab/>
        <w:t>Compressed speech signals for testing</w:t>
      </w:r>
      <w:bookmarkEnd w:id="326"/>
      <w:bookmarkEnd w:id="327"/>
    </w:p>
    <w:p w14:paraId="0CE99734" w14:textId="77777777" w:rsidR="0043751A" w:rsidRPr="00FA3A7F" w:rsidRDefault="0043751A" w:rsidP="0054003C">
      <w:pPr>
        <w:pStyle w:val="Heading4"/>
      </w:pPr>
      <w:bookmarkStart w:id="328" w:name="_Toc315265530"/>
      <w:r w:rsidRPr="00FA3A7F">
        <w:t>7.3.3.1</w:t>
      </w:r>
      <w:r w:rsidRPr="00FA3A7F">
        <w:tab/>
        <w:t>Description</w:t>
      </w:r>
      <w:bookmarkEnd w:id="328"/>
    </w:p>
    <w:p w14:paraId="0CE99735" w14:textId="3B017382" w:rsidR="00E81920" w:rsidRPr="00FA3A7F" w:rsidRDefault="00E81920">
      <w:bookmarkStart w:id="329" w:name="_Toc315265531"/>
      <w:r w:rsidRPr="00FA3A7F">
        <w:t>A dynamically compressed version of the real speech sequence for sin</w:t>
      </w:r>
      <w:r w:rsidR="005C6226" w:rsidRPr="00FA3A7F">
        <w:t>gle-talk measurements of clause </w:t>
      </w:r>
      <w:r w:rsidRPr="00FA3A7F">
        <w:t>7.3.2 is also provided. This version applies pre-equalization and hard limiting of the signal to achieve highly uniform energy across the audio frequency band.</w:t>
      </w:r>
      <w:r w:rsidR="00771C9D" w:rsidRPr="00FA3A7F">
        <w:t xml:space="preserve"> See Figure 7-32.</w:t>
      </w:r>
    </w:p>
    <w:p w14:paraId="0CE99736" w14:textId="77777777" w:rsidR="00E81920" w:rsidRPr="00FA3A7F" w:rsidRDefault="00E81920" w:rsidP="00310A0C">
      <w:pPr>
        <w:pStyle w:val="Figure"/>
      </w:pPr>
      <w:r w:rsidRPr="00FA3A7F">
        <w:rPr>
          <w:noProof/>
          <w:lang w:val="en-US" w:eastAsia="zh-CN"/>
        </w:rPr>
        <mc:AlternateContent>
          <mc:Choice Requires="wpc">
            <w:drawing>
              <wp:inline distT="0" distB="0" distL="0" distR="0" wp14:anchorId="0CE99A7A" wp14:editId="0CE99A7B">
                <wp:extent cx="6115050" cy="4362450"/>
                <wp:effectExtent l="0" t="0" r="0" b="0"/>
                <wp:docPr id="115" name="Canvas 4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22" name="Rectangle 48"/>
                        <wps:cNvSpPr>
                          <a:spLocks noChangeArrowheads="1"/>
                        </wps:cNvSpPr>
                        <wps:spPr bwMode="auto">
                          <a:xfrm>
                            <a:off x="794385" y="312420"/>
                            <a:ext cx="4746625" cy="334137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3" name="Rectangle 49"/>
                        <wps:cNvSpPr>
                          <a:spLocks noChangeArrowheads="1"/>
                        </wps:cNvSpPr>
                        <wps:spPr bwMode="auto">
                          <a:xfrm>
                            <a:off x="794385" y="312420"/>
                            <a:ext cx="4746625" cy="3341370"/>
                          </a:xfrm>
                          <a:prstGeom prst="rect">
                            <a:avLst/>
                          </a:prstGeom>
                          <a:noFill/>
                          <a:ln w="0">
                            <a:solidFill>
                              <a:srgbClr val="FFFFFF"/>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4" name="Line 50"/>
                        <wps:cNvCnPr/>
                        <wps:spPr bwMode="auto">
                          <a:xfrm>
                            <a:off x="794385" y="312420"/>
                            <a:ext cx="474662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5" name="Line 51"/>
                        <wps:cNvCnPr/>
                        <wps:spPr bwMode="auto">
                          <a:xfrm>
                            <a:off x="794385" y="3653790"/>
                            <a:ext cx="474662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6" name="Line 52"/>
                        <wps:cNvCnPr/>
                        <wps:spPr bwMode="auto">
                          <a:xfrm flipV="1">
                            <a:off x="5541010" y="312420"/>
                            <a:ext cx="635" cy="3341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7" name="Line 53"/>
                        <wps:cNvCnPr/>
                        <wps:spPr bwMode="auto">
                          <a:xfrm flipV="1">
                            <a:off x="794385" y="312420"/>
                            <a:ext cx="635" cy="3341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8" name="Line 54"/>
                        <wps:cNvCnPr/>
                        <wps:spPr bwMode="auto">
                          <a:xfrm>
                            <a:off x="794385" y="3653790"/>
                            <a:ext cx="474662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29" name="Line 55"/>
                        <wps:cNvCnPr/>
                        <wps:spPr bwMode="auto">
                          <a:xfrm flipV="1">
                            <a:off x="794385" y="312420"/>
                            <a:ext cx="635" cy="3341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0" name="Line 56"/>
                        <wps:cNvCnPr/>
                        <wps:spPr bwMode="auto">
                          <a:xfrm flipV="1">
                            <a:off x="794385"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1" name="Line 57"/>
                        <wps:cNvCnPr/>
                        <wps:spPr bwMode="auto">
                          <a:xfrm>
                            <a:off x="794385"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2" name="Rectangle 58"/>
                        <wps:cNvSpPr>
                          <a:spLocks noChangeArrowheads="1"/>
                        </wps:cNvSpPr>
                        <wps:spPr bwMode="auto">
                          <a:xfrm>
                            <a:off x="765810" y="368236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BE" w14:textId="77777777" w:rsidR="00CE5819" w:rsidRDefault="00CE5819" w:rsidP="00E81920">
                              <w:r>
                                <w:rPr>
                                  <w:rFonts w:ascii="Helvetica" w:hAnsi="Helvetica" w:cs="Helvetica"/>
                                  <w:color w:val="000000"/>
                                  <w:sz w:val="20"/>
                                  <w:lang w:val="en-US"/>
                                </w:rPr>
                                <w:t>0</w:t>
                              </w:r>
                            </w:p>
                          </w:txbxContent>
                        </wps:txbx>
                        <wps:bodyPr rot="0" vert="horz" wrap="none" lIns="0" tIns="0" rIns="0" bIns="0" anchor="t" anchorCtr="0" upright="1">
                          <a:spAutoFit/>
                        </wps:bodyPr>
                      </wps:wsp>
                      <wps:wsp>
                        <wps:cNvPr id="33" name="Line 59"/>
                        <wps:cNvCnPr/>
                        <wps:spPr bwMode="auto">
                          <a:xfrm flipV="1">
                            <a:off x="131445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4" name="Line 60"/>
                        <wps:cNvCnPr/>
                        <wps:spPr bwMode="auto">
                          <a:xfrm>
                            <a:off x="131445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5" name="Rectangle 61"/>
                        <wps:cNvSpPr>
                          <a:spLocks noChangeArrowheads="1"/>
                        </wps:cNvSpPr>
                        <wps:spPr bwMode="auto">
                          <a:xfrm>
                            <a:off x="1285875" y="368236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BF" w14:textId="77777777" w:rsidR="00CE5819" w:rsidRDefault="00CE5819" w:rsidP="00E81920">
                              <w:r>
                                <w:rPr>
                                  <w:rFonts w:ascii="Helvetica" w:hAnsi="Helvetica" w:cs="Helvetica"/>
                                  <w:color w:val="000000"/>
                                  <w:sz w:val="20"/>
                                  <w:lang w:val="en-US"/>
                                </w:rPr>
                                <w:t>2</w:t>
                              </w:r>
                            </w:p>
                          </w:txbxContent>
                        </wps:txbx>
                        <wps:bodyPr rot="0" vert="horz" wrap="none" lIns="0" tIns="0" rIns="0" bIns="0" anchor="t" anchorCtr="0" upright="1">
                          <a:spAutoFit/>
                        </wps:bodyPr>
                      </wps:wsp>
                      <wps:wsp>
                        <wps:cNvPr id="36" name="Line 62"/>
                        <wps:cNvCnPr/>
                        <wps:spPr bwMode="auto">
                          <a:xfrm flipV="1">
                            <a:off x="184404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7" name="Line 63"/>
                        <wps:cNvCnPr/>
                        <wps:spPr bwMode="auto">
                          <a:xfrm>
                            <a:off x="184404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38" name="Rectangle 64"/>
                        <wps:cNvSpPr>
                          <a:spLocks noChangeArrowheads="1"/>
                        </wps:cNvSpPr>
                        <wps:spPr bwMode="auto">
                          <a:xfrm>
                            <a:off x="1815465" y="368236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0" w14:textId="77777777" w:rsidR="00CE5819" w:rsidRDefault="00CE5819" w:rsidP="00E81920">
                              <w:r>
                                <w:rPr>
                                  <w:rFonts w:ascii="Helvetica" w:hAnsi="Helvetica" w:cs="Helvetica"/>
                                  <w:color w:val="000000"/>
                                  <w:sz w:val="20"/>
                                  <w:lang w:val="en-US"/>
                                </w:rPr>
                                <w:t>4</w:t>
                              </w:r>
                            </w:p>
                          </w:txbxContent>
                        </wps:txbx>
                        <wps:bodyPr rot="0" vert="horz" wrap="none" lIns="0" tIns="0" rIns="0" bIns="0" anchor="t" anchorCtr="0" upright="1">
                          <a:spAutoFit/>
                        </wps:bodyPr>
                      </wps:wsp>
                      <wps:wsp>
                        <wps:cNvPr id="39" name="Line 65"/>
                        <wps:cNvCnPr/>
                        <wps:spPr bwMode="auto">
                          <a:xfrm flipV="1">
                            <a:off x="2372995"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0" name="Line 66"/>
                        <wps:cNvCnPr/>
                        <wps:spPr bwMode="auto">
                          <a:xfrm>
                            <a:off x="2372995"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1" name="Rectangle 67"/>
                        <wps:cNvSpPr>
                          <a:spLocks noChangeArrowheads="1"/>
                        </wps:cNvSpPr>
                        <wps:spPr bwMode="auto">
                          <a:xfrm>
                            <a:off x="2345055" y="368236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1" w14:textId="77777777" w:rsidR="00CE5819" w:rsidRDefault="00CE5819" w:rsidP="00E81920">
                              <w:r>
                                <w:rPr>
                                  <w:rFonts w:ascii="Helvetica" w:hAnsi="Helvetica" w:cs="Helvetica"/>
                                  <w:color w:val="000000"/>
                                  <w:sz w:val="20"/>
                                  <w:lang w:val="en-US"/>
                                </w:rPr>
                                <w:t>6</w:t>
                              </w:r>
                            </w:p>
                          </w:txbxContent>
                        </wps:txbx>
                        <wps:bodyPr rot="0" vert="horz" wrap="none" lIns="0" tIns="0" rIns="0" bIns="0" anchor="t" anchorCtr="0" upright="1">
                          <a:spAutoFit/>
                        </wps:bodyPr>
                      </wps:wsp>
                      <wps:wsp>
                        <wps:cNvPr id="42" name="Line 68"/>
                        <wps:cNvCnPr/>
                        <wps:spPr bwMode="auto">
                          <a:xfrm flipV="1">
                            <a:off x="2902585"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3" name="Line 69"/>
                        <wps:cNvCnPr/>
                        <wps:spPr bwMode="auto">
                          <a:xfrm>
                            <a:off x="2902585"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4" name="Rectangle 70"/>
                        <wps:cNvSpPr>
                          <a:spLocks noChangeArrowheads="1"/>
                        </wps:cNvSpPr>
                        <wps:spPr bwMode="auto">
                          <a:xfrm>
                            <a:off x="2874645" y="368236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2" w14:textId="77777777" w:rsidR="00CE5819" w:rsidRDefault="00CE5819" w:rsidP="00E81920">
                              <w:r>
                                <w:rPr>
                                  <w:rFonts w:ascii="Helvetica" w:hAnsi="Helvetica" w:cs="Helvetica"/>
                                  <w:color w:val="000000"/>
                                  <w:sz w:val="20"/>
                                  <w:lang w:val="en-US"/>
                                </w:rPr>
                                <w:t>8</w:t>
                              </w:r>
                            </w:p>
                          </w:txbxContent>
                        </wps:txbx>
                        <wps:bodyPr rot="0" vert="horz" wrap="none" lIns="0" tIns="0" rIns="0" bIns="0" anchor="t" anchorCtr="0" upright="1">
                          <a:spAutoFit/>
                        </wps:bodyPr>
                      </wps:wsp>
                      <wps:wsp>
                        <wps:cNvPr id="45" name="Line 71"/>
                        <wps:cNvCnPr/>
                        <wps:spPr bwMode="auto">
                          <a:xfrm flipV="1">
                            <a:off x="342265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8" name="Line 72"/>
                        <wps:cNvCnPr/>
                        <wps:spPr bwMode="auto">
                          <a:xfrm>
                            <a:off x="342265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49" name="Rectangle 73"/>
                        <wps:cNvSpPr>
                          <a:spLocks noChangeArrowheads="1"/>
                        </wps:cNvSpPr>
                        <wps:spPr bwMode="auto">
                          <a:xfrm>
                            <a:off x="3356610" y="3682365"/>
                            <a:ext cx="1416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3" w14:textId="77777777" w:rsidR="00CE5819" w:rsidRDefault="00CE5819" w:rsidP="00E81920">
                              <w:r>
                                <w:rPr>
                                  <w:rFonts w:ascii="Helvetica" w:hAnsi="Helvetica" w:cs="Helvetica"/>
                                  <w:color w:val="000000"/>
                                  <w:sz w:val="20"/>
                                  <w:lang w:val="en-US"/>
                                </w:rPr>
                                <w:t>10</w:t>
                              </w:r>
                            </w:p>
                          </w:txbxContent>
                        </wps:txbx>
                        <wps:bodyPr rot="0" vert="horz" wrap="none" lIns="0" tIns="0" rIns="0" bIns="0" anchor="t" anchorCtr="0" upright="1">
                          <a:spAutoFit/>
                        </wps:bodyPr>
                      </wps:wsp>
                      <wps:wsp>
                        <wps:cNvPr id="50" name="Line 74"/>
                        <wps:cNvCnPr/>
                        <wps:spPr bwMode="auto">
                          <a:xfrm flipV="1">
                            <a:off x="395224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1" name="Line 75"/>
                        <wps:cNvCnPr/>
                        <wps:spPr bwMode="auto">
                          <a:xfrm>
                            <a:off x="395224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2" name="Rectangle 76"/>
                        <wps:cNvSpPr>
                          <a:spLocks noChangeArrowheads="1"/>
                        </wps:cNvSpPr>
                        <wps:spPr bwMode="auto">
                          <a:xfrm>
                            <a:off x="3886200" y="3682365"/>
                            <a:ext cx="1416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4" w14:textId="77777777" w:rsidR="00CE5819" w:rsidRDefault="00CE5819" w:rsidP="00E81920">
                              <w:r>
                                <w:rPr>
                                  <w:rFonts w:ascii="Helvetica" w:hAnsi="Helvetica" w:cs="Helvetica"/>
                                  <w:color w:val="000000"/>
                                  <w:sz w:val="20"/>
                                  <w:lang w:val="en-US"/>
                                </w:rPr>
                                <w:t>12</w:t>
                              </w:r>
                            </w:p>
                          </w:txbxContent>
                        </wps:txbx>
                        <wps:bodyPr rot="0" vert="horz" wrap="none" lIns="0" tIns="0" rIns="0" bIns="0" anchor="t" anchorCtr="0" upright="1">
                          <a:spAutoFit/>
                        </wps:bodyPr>
                      </wps:wsp>
                      <wps:wsp>
                        <wps:cNvPr id="53" name="Line 77"/>
                        <wps:cNvCnPr/>
                        <wps:spPr bwMode="auto">
                          <a:xfrm flipV="1">
                            <a:off x="448183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4" name="Line 78"/>
                        <wps:cNvCnPr/>
                        <wps:spPr bwMode="auto">
                          <a:xfrm>
                            <a:off x="448183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5" name="Rectangle 79"/>
                        <wps:cNvSpPr>
                          <a:spLocks noChangeArrowheads="1"/>
                        </wps:cNvSpPr>
                        <wps:spPr bwMode="auto">
                          <a:xfrm>
                            <a:off x="4415790" y="3682365"/>
                            <a:ext cx="1416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5" w14:textId="77777777" w:rsidR="00CE5819" w:rsidRDefault="00CE5819" w:rsidP="00E81920">
                              <w:r>
                                <w:rPr>
                                  <w:rFonts w:ascii="Helvetica" w:hAnsi="Helvetica" w:cs="Helvetica"/>
                                  <w:color w:val="000000"/>
                                  <w:sz w:val="20"/>
                                  <w:lang w:val="en-US"/>
                                </w:rPr>
                                <w:t>14</w:t>
                              </w:r>
                            </w:p>
                          </w:txbxContent>
                        </wps:txbx>
                        <wps:bodyPr rot="0" vert="horz" wrap="none" lIns="0" tIns="0" rIns="0" bIns="0" anchor="t" anchorCtr="0" upright="1">
                          <a:spAutoFit/>
                        </wps:bodyPr>
                      </wps:wsp>
                      <wps:wsp>
                        <wps:cNvPr id="56" name="Line 80"/>
                        <wps:cNvCnPr/>
                        <wps:spPr bwMode="auto">
                          <a:xfrm flipV="1">
                            <a:off x="501142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7" name="Line 81"/>
                        <wps:cNvCnPr/>
                        <wps:spPr bwMode="auto">
                          <a:xfrm>
                            <a:off x="501142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58" name="Rectangle 82"/>
                        <wps:cNvSpPr>
                          <a:spLocks noChangeArrowheads="1"/>
                        </wps:cNvSpPr>
                        <wps:spPr bwMode="auto">
                          <a:xfrm>
                            <a:off x="4945380" y="3682365"/>
                            <a:ext cx="1416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6" w14:textId="77777777" w:rsidR="00CE5819" w:rsidRDefault="00CE5819" w:rsidP="00E81920">
                              <w:r>
                                <w:rPr>
                                  <w:rFonts w:ascii="Helvetica" w:hAnsi="Helvetica" w:cs="Helvetica"/>
                                  <w:color w:val="000000"/>
                                  <w:sz w:val="20"/>
                                  <w:lang w:val="en-US"/>
                                </w:rPr>
                                <w:t>16</w:t>
                              </w:r>
                            </w:p>
                          </w:txbxContent>
                        </wps:txbx>
                        <wps:bodyPr rot="0" vert="horz" wrap="none" lIns="0" tIns="0" rIns="0" bIns="0" anchor="t" anchorCtr="0" upright="1">
                          <a:spAutoFit/>
                        </wps:bodyPr>
                      </wps:wsp>
                      <wps:wsp>
                        <wps:cNvPr id="59" name="Line 83"/>
                        <wps:cNvCnPr/>
                        <wps:spPr bwMode="auto">
                          <a:xfrm flipV="1">
                            <a:off x="5541010" y="3597275"/>
                            <a:ext cx="635" cy="5651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0" name="Line 84"/>
                        <wps:cNvCnPr/>
                        <wps:spPr bwMode="auto">
                          <a:xfrm>
                            <a:off x="5541010" y="312420"/>
                            <a:ext cx="635" cy="4699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1" name="Rectangle 85"/>
                        <wps:cNvSpPr>
                          <a:spLocks noChangeArrowheads="1"/>
                        </wps:cNvSpPr>
                        <wps:spPr bwMode="auto">
                          <a:xfrm>
                            <a:off x="5474335" y="3682365"/>
                            <a:ext cx="14160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7" w14:textId="77777777" w:rsidR="00CE5819" w:rsidRDefault="00CE5819" w:rsidP="00E81920">
                              <w:r>
                                <w:rPr>
                                  <w:rFonts w:ascii="Helvetica" w:hAnsi="Helvetica" w:cs="Helvetica"/>
                                  <w:color w:val="000000"/>
                                  <w:sz w:val="20"/>
                                  <w:lang w:val="en-US"/>
                                </w:rPr>
                                <w:t>18</w:t>
                              </w:r>
                            </w:p>
                          </w:txbxContent>
                        </wps:txbx>
                        <wps:bodyPr rot="0" vert="horz" wrap="none" lIns="0" tIns="0" rIns="0" bIns="0" anchor="t" anchorCtr="0" upright="1">
                          <a:spAutoFit/>
                        </wps:bodyPr>
                      </wps:wsp>
                      <wps:wsp>
                        <wps:cNvPr id="62" name="Rectangle 86"/>
                        <wps:cNvSpPr>
                          <a:spLocks noChangeArrowheads="1"/>
                        </wps:cNvSpPr>
                        <wps:spPr bwMode="auto">
                          <a:xfrm>
                            <a:off x="5257165" y="3909695"/>
                            <a:ext cx="2400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8" w14:textId="77777777" w:rsidR="00CE5819" w:rsidRDefault="00CE5819" w:rsidP="00E81920">
                              <w:r>
                                <w:rPr>
                                  <w:rFonts w:ascii="Helvetica" w:hAnsi="Helvetica" w:cs="Helvetica"/>
                                  <w:color w:val="000000"/>
                                  <w:sz w:val="20"/>
                                  <w:lang w:val="en-US"/>
                                </w:rPr>
                                <w:t>x 10</w:t>
                              </w:r>
                            </w:p>
                          </w:txbxContent>
                        </wps:txbx>
                        <wps:bodyPr rot="0" vert="horz" wrap="none" lIns="0" tIns="0" rIns="0" bIns="0" anchor="t" anchorCtr="0" upright="1">
                          <a:spAutoFit/>
                        </wps:bodyPr>
                      </wps:wsp>
                      <wps:wsp>
                        <wps:cNvPr id="63" name="Rectangle 87"/>
                        <wps:cNvSpPr>
                          <a:spLocks noChangeArrowheads="1"/>
                        </wps:cNvSpPr>
                        <wps:spPr bwMode="auto">
                          <a:xfrm>
                            <a:off x="5493385" y="3862070"/>
                            <a:ext cx="49530" cy="178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9" w14:textId="77777777" w:rsidR="00CE5819" w:rsidRDefault="00CE5819" w:rsidP="00E81920">
                              <w:r>
                                <w:rPr>
                                  <w:rFonts w:ascii="Helvetica" w:hAnsi="Helvetica" w:cs="Helvetica"/>
                                  <w:color w:val="000000"/>
                                  <w:sz w:val="14"/>
                                  <w:szCs w:val="14"/>
                                  <w:lang w:val="en-US"/>
                                </w:rPr>
                                <w:t>5</w:t>
                              </w:r>
                            </w:p>
                          </w:txbxContent>
                        </wps:txbx>
                        <wps:bodyPr rot="0" vert="horz" wrap="none" lIns="0" tIns="0" rIns="0" bIns="0" anchor="t" anchorCtr="0" upright="1">
                          <a:spAutoFit/>
                        </wps:bodyPr>
                      </wps:wsp>
                      <wps:wsp>
                        <wps:cNvPr id="64" name="Line 88"/>
                        <wps:cNvCnPr/>
                        <wps:spPr bwMode="auto">
                          <a:xfrm>
                            <a:off x="794385" y="365379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5" name="Line 89"/>
                        <wps:cNvCnPr/>
                        <wps:spPr bwMode="auto">
                          <a:xfrm flipH="1">
                            <a:off x="5483860" y="365379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6" name="Rectangle 90"/>
                        <wps:cNvSpPr>
                          <a:spLocks noChangeArrowheads="1"/>
                        </wps:cNvSpPr>
                        <wps:spPr bwMode="auto">
                          <a:xfrm>
                            <a:off x="652145" y="3578225"/>
                            <a:ext cx="1130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A" w14:textId="77777777" w:rsidR="00CE5819" w:rsidRDefault="00CE5819" w:rsidP="00E81920">
                              <w:r>
                                <w:rPr>
                                  <w:rFonts w:ascii="Helvetica" w:hAnsi="Helvetica" w:cs="Helvetica"/>
                                  <w:color w:val="000000"/>
                                  <w:sz w:val="20"/>
                                  <w:lang w:val="en-US"/>
                                </w:rPr>
                                <w:t>-1</w:t>
                              </w:r>
                            </w:p>
                          </w:txbxContent>
                        </wps:txbx>
                        <wps:bodyPr rot="0" vert="horz" wrap="none" lIns="0" tIns="0" rIns="0" bIns="0" anchor="t" anchorCtr="0" upright="1">
                          <a:spAutoFit/>
                        </wps:bodyPr>
                      </wps:wsp>
                      <wps:wsp>
                        <wps:cNvPr id="67" name="Line 91"/>
                        <wps:cNvCnPr/>
                        <wps:spPr bwMode="auto">
                          <a:xfrm>
                            <a:off x="794385" y="331343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8" name="Line 92"/>
                        <wps:cNvCnPr/>
                        <wps:spPr bwMode="auto">
                          <a:xfrm flipH="1">
                            <a:off x="5483860" y="331343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69" name="Rectangle 93"/>
                        <wps:cNvSpPr>
                          <a:spLocks noChangeArrowheads="1"/>
                        </wps:cNvSpPr>
                        <wps:spPr bwMode="auto">
                          <a:xfrm>
                            <a:off x="548640" y="3237230"/>
                            <a:ext cx="2190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B" w14:textId="77777777" w:rsidR="00CE5819" w:rsidRDefault="00CE5819" w:rsidP="00E81920">
                              <w:r>
                                <w:rPr>
                                  <w:rFonts w:ascii="Helvetica" w:hAnsi="Helvetica" w:cs="Helvetica"/>
                                  <w:color w:val="000000"/>
                                  <w:sz w:val="20"/>
                                  <w:lang w:val="en-US"/>
                                </w:rPr>
                                <w:t>-0.8</w:t>
                              </w:r>
                            </w:p>
                          </w:txbxContent>
                        </wps:txbx>
                        <wps:bodyPr rot="0" vert="horz" wrap="none" lIns="0" tIns="0" rIns="0" bIns="0" anchor="t" anchorCtr="0" upright="1">
                          <a:spAutoFit/>
                        </wps:bodyPr>
                      </wps:wsp>
                      <wps:wsp>
                        <wps:cNvPr id="70" name="Line 94"/>
                        <wps:cNvCnPr/>
                        <wps:spPr bwMode="auto">
                          <a:xfrm>
                            <a:off x="794385" y="298196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1" name="Line 95"/>
                        <wps:cNvCnPr/>
                        <wps:spPr bwMode="auto">
                          <a:xfrm flipH="1">
                            <a:off x="5483860" y="298196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2" name="Rectangle 96"/>
                        <wps:cNvSpPr>
                          <a:spLocks noChangeArrowheads="1"/>
                        </wps:cNvSpPr>
                        <wps:spPr bwMode="auto">
                          <a:xfrm>
                            <a:off x="548640" y="2906395"/>
                            <a:ext cx="2190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C" w14:textId="77777777" w:rsidR="00CE5819" w:rsidRDefault="00CE5819" w:rsidP="00E81920">
                              <w:r>
                                <w:rPr>
                                  <w:rFonts w:ascii="Helvetica" w:hAnsi="Helvetica" w:cs="Helvetica"/>
                                  <w:color w:val="000000"/>
                                  <w:sz w:val="20"/>
                                  <w:lang w:val="en-US"/>
                                </w:rPr>
                                <w:t>-0.6</w:t>
                              </w:r>
                            </w:p>
                          </w:txbxContent>
                        </wps:txbx>
                        <wps:bodyPr rot="0" vert="horz" wrap="none" lIns="0" tIns="0" rIns="0" bIns="0" anchor="t" anchorCtr="0" upright="1">
                          <a:spAutoFit/>
                        </wps:bodyPr>
                      </wps:wsp>
                      <wps:wsp>
                        <wps:cNvPr id="73" name="Line 97"/>
                        <wps:cNvCnPr/>
                        <wps:spPr bwMode="auto">
                          <a:xfrm>
                            <a:off x="794385" y="265049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4" name="Line 98"/>
                        <wps:cNvCnPr/>
                        <wps:spPr bwMode="auto">
                          <a:xfrm flipH="1">
                            <a:off x="5483860" y="265049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5" name="Rectangle 99"/>
                        <wps:cNvSpPr>
                          <a:spLocks noChangeArrowheads="1"/>
                        </wps:cNvSpPr>
                        <wps:spPr bwMode="auto">
                          <a:xfrm>
                            <a:off x="548640" y="2574925"/>
                            <a:ext cx="2190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D" w14:textId="77777777" w:rsidR="00CE5819" w:rsidRDefault="00CE5819" w:rsidP="00E81920">
                              <w:r>
                                <w:rPr>
                                  <w:rFonts w:ascii="Helvetica" w:hAnsi="Helvetica" w:cs="Helvetica"/>
                                  <w:color w:val="000000"/>
                                  <w:sz w:val="20"/>
                                  <w:lang w:val="en-US"/>
                                </w:rPr>
                                <w:t>-0.4</w:t>
                              </w:r>
                            </w:p>
                          </w:txbxContent>
                        </wps:txbx>
                        <wps:bodyPr rot="0" vert="horz" wrap="none" lIns="0" tIns="0" rIns="0" bIns="0" anchor="t" anchorCtr="0" upright="1">
                          <a:spAutoFit/>
                        </wps:bodyPr>
                      </wps:wsp>
                      <wps:wsp>
                        <wps:cNvPr id="76" name="Line 100"/>
                        <wps:cNvCnPr/>
                        <wps:spPr bwMode="auto">
                          <a:xfrm>
                            <a:off x="794385" y="2309495"/>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7" name="Line 101"/>
                        <wps:cNvCnPr/>
                        <wps:spPr bwMode="auto">
                          <a:xfrm flipH="1">
                            <a:off x="5483860" y="2309495"/>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78" name="Rectangle 102"/>
                        <wps:cNvSpPr>
                          <a:spLocks noChangeArrowheads="1"/>
                        </wps:cNvSpPr>
                        <wps:spPr bwMode="auto">
                          <a:xfrm>
                            <a:off x="548640" y="2233930"/>
                            <a:ext cx="219075"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E" w14:textId="77777777" w:rsidR="00CE5819" w:rsidRDefault="00CE5819" w:rsidP="00E81920">
                              <w:r>
                                <w:rPr>
                                  <w:rFonts w:ascii="Helvetica" w:hAnsi="Helvetica" w:cs="Helvetica"/>
                                  <w:color w:val="000000"/>
                                  <w:sz w:val="20"/>
                                  <w:lang w:val="en-US"/>
                                </w:rPr>
                                <w:t>-0.2</w:t>
                              </w:r>
                            </w:p>
                          </w:txbxContent>
                        </wps:txbx>
                        <wps:bodyPr rot="0" vert="horz" wrap="none" lIns="0" tIns="0" rIns="0" bIns="0" anchor="t" anchorCtr="0" upright="1">
                          <a:spAutoFit/>
                        </wps:bodyPr>
                      </wps:wsp>
                      <wps:wsp>
                        <wps:cNvPr id="79" name="Line 103"/>
                        <wps:cNvCnPr/>
                        <wps:spPr bwMode="auto">
                          <a:xfrm>
                            <a:off x="794385" y="197866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0" name="Line 104"/>
                        <wps:cNvCnPr/>
                        <wps:spPr bwMode="auto">
                          <a:xfrm flipH="1">
                            <a:off x="5483860" y="197866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1" name="Rectangle 105"/>
                        <wps:cNvSpPr>
                          <a:spLocks noChangeArrowheads="1"/>
                        </wps:cNvSpPr>
                        <wps:spPr bwMode="auto">
                          <a:xfrm>
                            <a:off x="690245" y="1902460"/>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CF" w14:textId="77777777" w:rsidR="00CE5819" w:rsidRDefault="00CE5819" w:rsidP="00E81920">
                              <w:r>
                                <w:rPr>
                                  <w:rFonts w:ascii="Helvetica" w:hAnsi="Helvetica" w:cs="Helvetica"/>
                                  <w:color w:val="000000"/>
                                  <w:sz w:val="20"/>
                                  <w:lang w:val="en-US"/>
                                </w:rPr>
                                <w:t>0</w:t>
                              </w:r>
                            </w:p>
                          </w:txbxContent>
                        </wps:txbx>
                        <wps:bodyPr rot="0" vert="horz" wrap="none" lIns="0" tIns="0" rIns="0" bIns="0" anchor="t" anchorCtr="0" upright="1">
                          <a:spAutoFit/>
                        </wps:bodyPr>
                      </wps:wsp>
                      <wps:wsp>
                        <wps:cNvPr id="82" name="Line 106"/>
                        <wps:cNvCnPr/>
                        <wps:spPr bwMode="auto">
                          <a:xfrm>
                            <a:off x="794385" y="164719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3" name="Line 107"/>
                        <wps:cNvCnPr/>
                        <wps:spPr bwMode="auto">
                          <a:xfrm flipH="1">
                            <a:off x="5483860" y="164719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4" name="Rectangle 108"/>
                        <wps:cNvSpPr>
                          <a:spLocks noChangeArrowheads="1"/>
                        </wps:cNvSpPr>
                        <wps:spPr bwMode="auto">
                          <a:xfrm>
                            <a:off x="586105" y="1571625"/>
                            <a:ext cx="1765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D0" w14:textId="77777777" w:rsidR="00CE5819" w:rsidRDefault="00CE5819" w:rsidP="00E81920">
                              <w:r>
                                <w:rPr>
                                  <w:rFonts w:ascii="Helvetica" w:hAnsi="Helvetica" w:cs="Helvetica"/>
                                  <w:color w:val="000000"/>
                                  <w:sz w:val="20"/>
                                  <w:lang w:val="en-US"/>
                                </w:rPr>
                                <w:t>0.2</w:t>
                              </w:r>
                            </w:p>
                          </w:txbxContent>
                        </wps:txbx>
                        <wps:bodyPr rot="0" vert="horz" wrap="none" lIns="0" tIns="0" rIns="0" bIns="0" anchor="t" anchorCtr="0" upright="1">
                          <a:spAutoFit/>
                        </wps:bodyPr>
                      </wps:wsp>
                      <wps:wsp>
                        <wps:cNvPr id="85" name="Line 109"/>
                        <wps:cNvCnPr/>
                        <wps:spPr bwMode="auto">
                          <a:xfrm>
                            <a:off x="794385" y="1306195"/>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6" name="Line 110"/>
                        <wps:cNvCnPr/>
                        <wps:spPr bwMode="auto">
                          <a:xfrm flipH="1">
                            <a:off x="5483860" y="1306195"/>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7" name="Rectangle 111"/>
                        <wps:cNvSpPr>
                          <a:spLocks noChangeArrowheads="1"/>
                        </wps:cNvSpPr>
                        <wps:spPr bwMode="auto">
                          <a:xfrm>
                            <a:off x="586105" y="1230630"/>
                            <a:ext cx="1765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D1" w14:textId="77777777" w:rsidR="00CE5819" w:rsidRDefault="00CE5819" w:rsidP="00E81920">
                              <w:r>
                                <w:rPr>
                                  <w:rFonts w:ascii="Helvetica" w:hAnsi="Helvetica" w:cs="Helvetica"/>
                                  <w:color w:val="000000"/>
                                  <w:sz w:val="20"/>
                                  <w:lang w:val="en-US"/>
                                </w:rPr>
                                <w:t>0.4</w:t>
                              </w:r>
                            </w:p>
                          </w:txbxContent>
                        </wps:txbx>
                        <wps:bodyPr rot="0" vert="horz" wrap="none" lIns="0" tIns="0" rIns="0" bIns="0" anchor="t" anchorCtr="0" upright="1">
                          <a:spAutoFit/>
                        </wps:bodyPr>
                      </wps:wsp>
                      <wps:wsp>
                        <wps:cNvPr id="88" name="Line 112"/>
                        <wps:cNvCnPr/>
                        <wps:spPr bwMode="auto">
                          <a:xfrm>
                            <a:off x="794385" y="974725"/>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89" name="Line 113"/>
                        <wps:cNvCnPr/>
                        <wps:spPr bwMode="auto">
                          <a:xfrm flipH="1">
                            <a:off x="5483860" y="974725"/>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0" name="Rectangle 114"/>
                        <wps:cNvSpPr>
                          <a:spLocks noChangeArrowheads="1"/>
                        </wps:cNvSpPr>
                        <wps:spPr bwMode="auto">
                          <a:xfrm>
                            <a:off x="586105" y="899160"/>
                            <a:ext cx="1765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D2" w14:textId="77777777" w:rsidR="00CE5819" w:rsidRDefault="00CE5819" w:rsidP="00E81920">
                              <w:r>
                                <w:rPr>
                                  <w:rFonts w:ascii="Helvetica" w:hAnsi="Helvetica" w:cs="Helvetica"/>
                                  <w:color w:val="000000"/>
                                  <w:sz w:val="20"/>
                                  <w:lang w:val="en-US"/>
                                </w:rPr>
                                <w:t>0.6</w:t>
                              </w:r>
                            </w:p>
                          </w:txbxContent>
                        </wps:txbx>
                        <wps:bodyPr rot="0" vert="horz" wrap="none" lIns="0" tIns="0" rIns="0" bIns="0" anchor="t" anchorCtr="0" upright="1">
                          <a:spAutoFit/>
                        </wps:bodyPr>
                      </wps:wsp>
                      <wps:wsp>
                        <wps:cNvPr id="91" name="Line 115"/>
                        <wps:cNvCnPr/>
                        <wps:spPr bwMode="auto">
                          <a:xfrm>
                            <a:off x="794385" y="64389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2" name="Line 116"/>
                        <wps:cNvCnPr/>
                        <wps:spPr bwMode="auto">
                          <a:xfrm flipH="1">
                            <a:off x="5483860" y="64389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3" name="Rectangle 117"/>
                        <wps:cNvSpPr>
                          <a:spLocks noChangeArrowheads="1"/>
                        </wps:cNvSpPr>
                        <wps:spPr bwMode="auto">
                          <a:xfrm>
                            <a:off x="586105" y="567690"/>
                            <a:ext cx="17653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D3" w14:textId="77777777" w:rsidR="00CE5819" w:rsidRDefault="00CE5819" w:rsidP="00E81920">
                              <w:r>
                                <w:rPr>
                                  <w:rFonts w:ascii="Helvetica" w:hAnsi="Helvetica" w:cs="Helvetica"/>
                                  <w:color w:val="000000"/>
                                  <w:sz w:val="20"/>
                                  <w:lang w:val="en-US"/>
                                </w:rPr>
                                <w:t>0.8</w:t>
                              </w:r>
                            </w:p>
                          </w:txbxContent>
                        </wps:txbx>
                        <wps:bodyPr rot="0" vert="horz" wrap="none" lIns="0" tIns="0" rIns="0" bIns="0" anchor="t" anchorCtr="0" upright="1">
                          <a:spAutoFit/>
                        </wps:bodyPr>
                      </wps:wsp>
                      <wps:wsp>
                        <wps:cNvPr id="94" name="Line 118"/>
                        <wps:cNvCnPr/>
                        <wps:spPr bwMode="auto">
                          <a:xfrm>
                            <a:off x="794385" y="312420"/>
                            <a:ext cx="4699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5" name="Line 119"/>
                        <wps:cNvCnPr/>
                        <wps:spPr bwMode="auto">
                          <a:xfrm flipH="1">
                            <a:off x="5483860" y="312420"/>
                            <a:ext cx="57150"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6" name="Rectangle 120"/>
                        <wps:cNvSpPr>
                          <a:spLocks noChangeArrowheads="1"/>
                        </wps:cNvSpPr>
                        <wps:spPr bwMode="auto">
                          <a:xfrm>
                            <a:off x="690245" y="236855"/>
                            <a:ext cx="71120" cy="22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E99AD4" w14:textId="77777777" w:rsidR="00CE5819" w:rsidRDefault="00CE5819" w:rsidP="00E81920">
                              <w:r>
                                <w:rPr>
                                  <w:rFonts w:ascii="Helvetica" w:hAnsi="Helvetica" w:cs="Helvetica"/>
                                  <w:color w:val="000000"/>
                                  <w:sz w:val="20"/>
                                  <w:lang w:val="en-US"/>
                                </w:rPr>
                                <w:t>1</w:t>
                              </w:r>
                            </w:p>
                          </w:txbxContent>
                        </wps:txbx>
                        <wps:bodyPr rot="0" vert="horz" wrap="none" lIns="0" tIns="0" rIns="0" bIns="0" anchor="t" anchorCtr="0" upright="1">
                          <a:spAutoFit/>
                        </wps:bodyPr>
                      </wps:wsp>
                      <wps:wsp>
                        <wps:cNvPr id="97" name="Line 121"/>
                        <wps:cNvCnPr/>
                        <wps:spPr bwMode="auto">
                          <a:xfrm>
                            <a:off x="794385" y="312420"/>
                            <a:ext cx="474662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8" name="Line 122"/>
                        <wps:cNvCnPr/>
                        <wps:spPr bwMode="auto">
                          <a:xfrm>
                            <a:off x="794385" y="3653790"/>
                            <a:ext cx="4746625" cy="635"/>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99" name="Line 123"/>
                        <wps:cNvCnPr/>
                        <wps:spPr bwMode="auto">
                          <a:xfrm flipV="1">
                            <a:off x="5541010" y="312420"/>
                            <a:ext cx="635" cy="3341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0" name="Line 124"/>
                        <wps:cNvCnPr/>
                        <wps:spPr bwMode="auto">
                          <a:xfrm flipV="1">
                            <a:off x="794385" y="312420"/>
                            <a:ext cx="635" cy="3341370"/>
                          </a:xfrm>
                          <a:prstGeom prst="line">
                            <a:avLst/>
                          </a:prstGeom>
                          <a:noFill/>
                          <a:ln w="0">
                            <a:solidFill>
                              <a:srgbClr val="000000"/>
                            </a:solidFill>
                            <a:round/>
                            <a:headEnd/>
                            <a:tailEnd/>
                          </a:ln>
                          <a:extLst>
                            <a:ext uri="{909E8E84-426E-40DD-AFC4-6F175D3DCCD1}">
                              <a14:hiddenFill xmlns:a14="http://schemas.microsoft.com/office/drawing/2010/main">
                                <a:noFill/>
                              </a14:hiddenFill>
                            </a:ext>
                          </a:extLst>
                        </wps:spPr>
                        <wps:bodyPr/>
                      </wps:wsp>
                      <wps:wsp>
                        <wps:cNvPr id="101" name="Freeform 125"/>
                        <wps:cNvSpPr>
                          <a:spLocks/>
                        </wps:cNvSpPr>
                        <wps:spPr bwMode="auto">
                          <a:xfrm>
                            <a:off x="794385" y="397510"/>
                            <a:ext cx="340360" cy="3161665"/>
                          </a:xfrm>
                          <a:custGeom>
                            <a:avLst/>
                            <a:gdLst>
                              <a:gd name="T0" fmla="*/ 30 w 536"/>
                              <a:gd name="T1" fmla="*/ 2490 h 4979"/>
                              <a:gd name="T2" fmla="*/ 74 w 536"/>
                              <a:gd name="T3" fmla="*/ 2490 h 4979"/>
                              <a:gd name="T4" fmla="*/ 89 w 536"/>
                              <a:gd name="T5" fmla="*/ 2311 h 4979"/>
                              <a:gd name="T6" fmla="*/ 104 w 536"/>
                              <a:gd name="T7" fmla="*/ 4979 h 4979"/>
                              <a:gd name="T8" fmla="*/ 119 w 536"/>
                              <a:gd name="T9" fmla="*/ 2713 h 4979"/>
                              <a:gd name="T10" fmla="*/ 119 w 536"/>
                              <a:gd name="T11" fmla="*/ 2460 h 4979"/>
                              <a:gd name="T12" fmla="*/ 134 w 536"/>
                              <a:gd name="T13" fmla="*/ 0 h 4979"/>
                              <a:gd name="T14" fmla="*/ 149 w 536"/>
                              <a:gd name="T15" fmla="*/ 4085 h 4979"/>
                              <a:gd name="T16" fmla="*/ 164 w 536"/>
                              <a:gd name="T17" fmla="*/ 2847 h 4979"/>
                              <a:gd name="T18" fmla="*/ 164 w 536"/>
                              <a:gd name="T19" fmla="*/ 2669 h 4979"/>
                              <a:gd name="T20" fmla="*/ 178 w 536"/>
                              <a:gd name="T21" fmla="*/ 0 h 4979"/>
                              <a:gd name="T22" fmla="*/ 193 w 536"/>
                              <a:gd name="T23" fmla="*/ 4979 h 4979"/>
                              <a:gd name="T24" fmla="*/ 208 w 536"/>
                              <a:gd name="T25" fmla="*/ 2385 h 4979"/>
                              <a:gd name="T26" fmla="*/ 208 w 536"/>
                              <a:gd name="T27" fmla="*/ 1729 h 4979"/>
                              <a:gd name="T28" fmla="*/ 223 w 536"/>
                              <a:gd name="T29" fmla="*/ 0 h 4979"/>
                              <a:gd name="T30" fmla="*/ 238 w 536"/>
                              <a:gd name="T31" fmla="*/ 4577 h 4979"/>
                              <a:gd name="T32" fmla="*/ 253 w 536"/>
                              <a:gd name="T33" fmla="*/ 2460 h 4979"/>
                              <a:gd name="T34" fmla="*/ 253 w 536"/>
                              <a:gd name="T35" fmla="*/ 2833 h 4979"/>
                              <a:gd name="T36" fmla="*/ 268 w 536"/>
                              <a:gd name="T37" fmla="*/ 0 h 4979"/>
                              <a:gd name="T38" fmla="*/ 283 w 536"/>
                              <a:gd name="T39" fmla="*/ 4979 h 4979"/>
                              <a:gd name="T40" fmla="*/ 298 w 536"/>
                              <a:gd name="T41" fmla="*/ 2385 h 4979"/>
                              <a:gd name="T42" fmla="*/ 298 w 536"/>
                              <a:gd name="T43" fmla="*/ 2057 h 4979"/>
                              <a:gd name="T44" fmla="*/ 312 w 536"/>
                              <a:gd name="T45" fmla="*/ 1804 h 4979"/>
                              <a:gd name="T46" fmla="*/ 327 w 536"/>
                              <a:gd name="T47" fmla="*/ 4234 h 4979"/>
                              <a:gd name="T48" fmla="*/ 342 w 536"/>
                              <a:gd name="T49" fmla="*/ 2579 h 4979"/>
                              <a:gd name="T50" fmla="*/ 342 w 536"/>
                              <a:gd name="T51" fmla="*/ 2624 h 4979"/>
                              <a:gd name="T52" fmla="*/ 357 w 536"/>
                              <a:gd name="T53" fmla="*/ 0 h 4979"/>
                              <a:gd name="T54" fmla="*/ 372 w 536"/>
                              <a:gd name="T55" fmla="*/ 4979 h 4979"/>
                              <a:gd name="T56" fmla="*/ 387 w 536"/>
                              <a:gd name="T57" fmla="*/ 2475 h 4979"/>
                              <a:gd name="T58" fmla="*/ 387 w 536"/>
                              <a:gd name="T59" fmla="*/ 2803 h 4979"/>
                              <a:gd name="T60" fmla="*/ 402 w 536"/>
                              <a:gd name="T61" fmla="*/ 0 h 4979"/>
                              <a:gd name="T62" fmla="*/ 417 w 536"/>
                              <a:gd name="T63" fmla="*/ 4979 h 4979"/>
                              <a:gd name="T64" fmla="*/ 432 w 536"/>
                              <a:gd name="T65" fmla="*/ 2982 h 4979"/>
                              <a:gd name="T66" fmla="*/ 432 w 536"/>
                              <a:gd name="T67" fmla="*/ 2162 h 4979"/>
                              <a:gd name="T68" fmla="*/ 446 w 536"/>
                              <a:gd name="T69" fmla="*/ 0 h 4979"/>
                              <a:gd name="T70" fmla="*/ 461 w 536"/>
                              <a:gd name="T71" fmla="*/ 4979 h 4979"/>
                              <a:gd name="T72" fmla="*/ 476 w 536"/>
                              <a:gd name="T73" fmla="*/ 3623 h 4979"/>
                              <a:gd name="T74" fmla="*/ 476 w 536"/>
                              <a:gd name="T75" fmla="*/ 2654 h 4979"/>
                              <a:gd name="T76" fmla="*/ 491 w 536"/>
                              <a:gd name="T77" fmla="*/ 104 h 4979"/>
                              <a:gd name="T78" fmla="*/ 506 w 536"/>
                              <a:gd name="T79" fmla="*/ 4979 h 4979"/>
                              <a:gd name="T80" fmla="*/ 521 w 536"/>
                              <a:gd name="T81" fmla="*/ 2326 h 4979"/>
                              <a:gd name="T82" fmla="*/ 521 w 536"/>
                              <a:gd name="T83" fmla="*/ 2430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36" h="4979">
                                <a:moveTo>
                                  <a:pt x="0" y="2490"/>
                                </a:moveTo>
                                <a:lnTo>
                                  <a:pt x="15" y="2490"/>
                                </a:lnTo>
                                <a:lnTo>
                                  <a:pt x="30" y="2490"/>
                                </a:lnTo>
                                <a:lnTo>
                                  <a:pt x="44" y="2490"/>
                                </a:lnTo>
                                <a:lnTo>
                                  <a:pt x="59" y="2490"/>
                                </a:lnTo>
                                <a:lnTo>
                                  <a:pt x="74" y="2490"/>
                                </a:lnTo>
                                <a:lnTo>
                                  <a:pt x="89" y="2505"/>
                                </a:lnTo>
                                <a:lnTo>
                                  <a:pt x="89" y="2639"/>
                                </a:lnTo>
                                <a:lnTo>
                                  <a:pt x="89" y="2311"/>
                                </a:lnTo>
                                <a:lnTo>
                                  <a:pt x="89" y="2490"/>
                                </a:lnTo>
                                <a:lnTo>
                                  <a:pt x="104" y="2505"/>
                                </a:lnTo>
                                <a:lnTo>
                                  <a:pt x="104" y="4979"/>
                                </a:lnTo>
                                <a:lnTo>
                                  <a:pt x="104" y="164"/>
                                </a:lnTo>
                                <a:lnTo>
                                  <a:pt x="104" y="2728"/>
                                </a:lnTo>
                                <a:lnTo>
                                  <a:pt x="119" y="2713"/>
                                </a:lnTo>
                                <a:lnTo>
                                  <a:pt x="119" y="4502"/>
                                </a:lnTo>
                                <a:lnTo>
                                  <a:pt x="119" y="1118"/>
                                </a:lnTo>
                                <a:lnTo>
                                  <a:pt x="119" y="2460"/>
                                </a:lnTo>
                                <a:lnTo>
                                  <a:pt x="134" y="2445"/>
                                </a:lnTo>
                                <a:lnTo>
                                  <a:pt x="134" y="4979"/>
                                </a:lnTo>
                                <a:lnTo>
                                  <a:pt x="134" y="0"/>
                                </a:lnTo>
                                <a:lnTo>
                                  <a:pt x="134" y="2356"/>
                                </a:lnTo>
                                <a:lnTo>
                                  <a:pt x="149" y="2370"/>
                                </a:lnTo>
                                <a:lnTo>
                                  <a:pt x="149" y="4085"/>
                                </a:lnTo>
                                <a:lnTo>
                                  <a:pt x="149" y="954"/>
                                </a:lnTo>
                                <a:lnTo>
                                  <a:pt x="149" y="2803"/>
                                </a:lnTo>
                                <a:lnTo>
                                  <a:pt x="164" y="2847"/>
                                </a:lnTo>
                                <a:lnTo>
                                  <a:pt x="164" y="4979"/>
                                </a:lnTo>
                                <a:lnTo>
                                  <a:pt x="164" y="0"/>
                                </a:lnTo>
                                <a:lnTo>
                                  <a:pt x="164" y="2669"/>
                                </a:lnTo>
                                <a:lnTo>
                                  <a:pt x="178" y="3161"/>
                                </a:lnTo>
                                <a:lnTo>
                                  <a:pt x="178" y="4979"/>
                                </a:lnTo>
                                <a:lnTo>
                                  <a:pt x="178" y="0"/>
                                </a:lnTo>
                                <a:lnTo>
                                  <a:pt x="178" y="1804"/>
                                </a:lnTo>
                                <a:lnTo>
                                  <a:pt x="193" y="2803"/>
                                </a:lnTo>
                                <a:lnTo>
                                  <a:pt x="193" y="4979"/>
                                </a:lnTo>
                                <a:lnTo>
                                  <a:pt x="193" y="0"/>
                                </a:lnTo>
                                <a:lnTo>
                                  <a:pt x="193" y="1998"/>
                                </a:lnTo>
                                <a:lnTo>
                                  <a:pt x="208" y="2385"/>
                                </a:lnTo>
                                <a:lnTo>
                                  <a:pt x="208" y="4979"/>
                                </a:lnTo>
                                <a:lnTo>
                                  <a:pt x="208" y="507"/>
                                </a:lnTo>
                                <a:lnTo>
                                  <a:pt x="208" y="1729"/>
                                </a:lnTo>
                                <a:lnTo>
                                  <a:pt x="223" y="1729"/>
                                </a:lnTo>
                                <a:lnTo>
                                  <a:pt x="223" y="4979"/>
                                </a:lnTo>
                                <a:lnTo>
                                  <a:pt x="223" y="0"/>
                                </a:lnTo>
                                <a:lnTo>
                                  <a:pt x="223" y="3697"/>
                                </a:lnTo>
                                <a:lnTo>
                                  <a:pt x="238" y="3429"/>
                                </a:lnTo>
                                <a:lnTo>
                                  <a:pt x="238" y="4577"/>
                                </a:lnTo>
                                <a:lnTo>
                                  <a:pt x="238" y="0"/>
                                </a:lnTo>
                                <a:lnTo>
                                  <a:pt x="238" y="2519"/>
                                </a:lnTo>
                                <a:lnTo>
                                  <a:pt x="253" y="2460"/>
                                </a:lnTo>
                                <a:lnTo>
                                  <a:pt x="253" y="4741"/>
                                </a:lnTo>
                                <a:lnTo>
                                  <a:pt x="253" y="0"/>
                                </a:lnTo>
                                <a:lnTo>
                                  <a:pt x="253" y="2833"/>
                                </a:lnTo>
                                <a:lnTo>
                                  <a:pt x="268" y="2907"/>
                                </a:lnTo>
                                <a:lnTo>
                                  <a:pt x="268" y="4979"/>
                                </a:lnTo>
                                <a:lnTo>
                                  <a:pt x="268" y="0"/>
                                </a:lnTo>
                                <a:lnTo>
                                  <a:pt x="268" y="2460"/>
                                </a:lnTo>
                                <a:lnTo>
                                  <a:pt x="283" y="2490"/>
                                </a:lnTo>
                                <a:lnTo>
                                  <a:pt x="283" y="4979"/>
                                </a:lnTo>
                                <a:lnTo>
                                  <a:pt x="283" y="0"/>
                                </a:lnTo>
                                <a:lnTo>
                                  <a:pt x="283" y="2460"/>
                                </a:lnTo>
                                <a:lnTo>
                                  <a:pt x="298" y="2385"/>
                                </a:lnTo>
                                <a:lnTo>
                                  <a:pt x="298" y="3966"/>
                                </a:lnTo>
                                <a:lnTo>
                                  <a:pt x="298" y="1461"/>
                                </a:lnTo>
                                <a:lnTo>
                                  <a:pt x="298" y="2057"/>
                                </a:lnTo>
                                <a:lnTo>
                                  <a:pt x="312" y="2102"/>
                                </a:lnTo>
                                <a:lnTo>
                                  <a:pt x="312" y="3593"/>
                                </a:lnTo>
                                <a:lnTo>
                                  <a:pt x="312" y="1804"/>
                                </a:lnTo>
                                <a:lnTo>
                                  <a:pt x="312" y="3548"/>
                                </a:lnTo>
                                <a:lnTo>
                                  <a:pt x="327" y="3563"/>
                                </a:lnTo>
                                <a:lnTo>
                                  <a:pt x="327" y="4234"/>
                                </a:lnTo>
                                <a:lnTo>
                                  <a:pt x="327" y="1774"/>
                                </a:lnTo>
                                <a:lnTo>
                                  <a:pt x="327" y="2609"/>
                                </a:lnTo>
                                <a:lnTo>
                                  <a:pt x="342" y="2579"/>
                                </a:lnTo>
                                <a:lnTo>
                                  <a:pt x="342" y="4979"/>
                                </a:lnTo>
                                <a:lnTo>
                                  <a:pt x="342" y="0"/>
                                </a:lnTo>
                                <a:lnTo>
                                  <a:pt x="342" y="2624"/>
                                </a:lnTo>
                                <a:lnTo>
                                  <a:pt x="357" y="2654"/>
                                </a:lnTo>
                                <a:lnTo>
                                  <a:pt x="357" y="4398"/>
                                </a:lnTo>
                                <a:lnTo>
                                  <a:pt x="357" y="0"/>
                                </a:lnTo>
                                <a:lnTo>
                                  <a:pt x="357" y="2549"/>
                                </a:lnTo>
                                <a:lnTo>
                                  <a:pt x="372" y="2579"/>
                                </a:lnTo>
                                <a:lnTo>
                                  <a:pt x="372" y="4979"/>
                                </a:lnTo>
                                <a:lnTo>
                                  <a:pt x="372" y="492"/>
                                </a:lnTo>
                                <a:lnTo>
                                  <a:pt x="372" y="2460"/>
                                </a:lnTo>
                                <a:lnTo>
                                  <a:pt x="387" y="2475"/>
                                </a:lnTo>
                                <a:lnTo>
                                  <a:pt x="387" y="4204"/>
                                </a:lnTo>
                                <a:lnTo>
                                  <a:pt x="387" y="0"/>
                                </a:lnTo>
                                <a:lnTo>
                                  <a:pt x="387" y="2803"/>
                                </a:lnTo>
                                <a:lnTo>
                                  <a:pt x="402" y="2788"/>
                                </a:lnTo>
                                <a:lnTo>
                                  <a:pt x="402" y="4979"/>
                                </a:lnTo>
                                <a:lnTo>
                                  <a:pt x="402" y="0"/>
                                </a:lnTo>
                                <a:lnTo>
                                  <a:pt x="402" y="2445"/>
                                </a:lnTo>
                                <a:lnTo>
                                  <a:pt x="417" y="2430"/>
                                </a:lnTo>
                                <a:lnTo>
                                  <a:pt x="417" y="4979"/>
                                </a:lnTo>
                                <a:lnTo>
                                  <a:pt x="417" y="0"/>
                                </a:lnTo>
                                <a:lnTo>
                                  <a:pt x="417" y="3414"/>
                                </a:lnTo>
                                <a:lnTo>
                                  <a:pt x="432" y="2982"/>
                                </a:lnTo>
                                <a:lnTo>
                                  <a:pt x="432" y="4979"/>
                                </a:lnTo>
                                <a:lnTo>
                                  <a:pt x="432" y="179"/>
                                </a:lnTo>
                                <a:lnTo>
                                  <a:pt x="432" y="2162"/>
                                </a:lnTo>
                                <a:lnTo>
                                  <a:pt x="446" y="2221"/>
                                </a:lnTo>
                                <a:lnTo>
                                  <a:pt x="446" y="4979"/>
                                </a:lnTo>
                                <a:lnTo>
                                  <a:pt x="446" y="0"/>
                                </a:lnTo>
                                <a:lnTo>
                                  <a:pt x="446" y="2057"/>
                                </a:lnTo>
                                <a:lnTo>
                                  <a:pt x="461" y="2028"/>
                                </a:lnTo>
                                <a:lnTo>
                                  <a:pt x="461" y="4979"/>
                                </a:lnTo>
                                <a:lnTo>
                                  <a:pt x="461" y="194"/>
                                </a:lnTo>
                                <a:lnTo>
                                  <a:pt x="461" y="3608"/>
                                </a:lnTo>
                                <a:lnTo>
                                  <a:pt x="476" y="3623"/>
                                </a:lnTo>
                                <a:lnTo>
                                  <a:pt x="476" y="4532"/>
                                </a:lnTo>
                                <a:lnTo>
                                  <a:pt x="476" y="0"/>
                                </a:lnTo>
                                <a:lnTo>
                                  <a:pt x="476" y="2654"/>
                                </a:lnTo>
                                <a:lnTo>
                                  <a:pt x="491" y="2400"/>
                                </a:lnTo>
                                <a:lnTo>
                                  <a:pt x="491" y="4979"/>
                                </a:lnTo>
                                <a:lnTo>
                                  <a:pt x="491" y="104"/>
                                </a:lnTo>
                                <a:lnTo>
                                  <a:pt x="491" y="2430"/>
                                </a:lnTo>
                                <a:lnTo>
                                  <a:pt x="506" y="2400"/>
                                </a:lnTo>
                                <a:lnTo>
                                  <a:pt x="506" y="4979"/>
                                </a:lnTo>
                                <a:lnTo>
                                  <a:pt x="506" y="0"/>
                                </a:lnTo>
                                <a:lnTo>
                                  <a:pt x="506" y="2341"/>
                                </a:lnTo>
                                <a:lnTo>
                                  <a:pt x="521" y="2326"/>
                                </a:lnTo>
                                <a:lnTo>
                                  <a:pt x="521" y="3503"/>
                                </a:lnTo>
                                <a:lnTo>
                                  <a:pt x="521" y="1521"/>
                                </a:lnTo>
                                <a:lnTo>
                                  <a:pt x="521" y="2430"/>
                                </a:lnTo>
                                <a:lnTo>
                                  <a:pt x="536" y="2400"/>
                                </a:lnTo>
                                <a:lnTo>
                                  <a:pt x="536" y="405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Freeform 126"/>
                        <wps:cNvSpPr>
                          <a:spLocks/>
                        </wps:cNvSpPr>
                        <wps:spPr bwMode="auto">
                          <a:xfrm>
                            <a:off x="1134745" y="643890"/>
                            <a:ext cx="387350" cy="2915285"/>
                          </a:xfrm>
                          <a:custGeom>
                            <a:avLst/>
                            <a:gdLst>
                              <a:gd name="T0" fmla="*/ 0 w 610"/>
                              <a:gd name="T1" fmla="*/ 2474 h 4591"/>
                              <a:gd name="T2" fmla="*/ 15 w 610"/>
                              <a:gd name="T3" fmla="*/ 685 h 4591"/>
                              <a:gd name="T4" fmla="*/ 30 w 610"/>
                              <a:gd name="T5" fmla="*/ 2191 h 4591"/>
                              <a:gd name="T6" fmla="*/ 44 w 610"/>
                              <a:gd name="T7" fmla="*/ 2102 h 4591"/>
                              <a:gd name="T8" fmla="*/ 89 w 610"/>
                              <a:gd name="T9" fmla="*/ 2102 h 4591"/>
                              <a:gd name="T10" fmla="*/ 134 w 610"/>
                              <a:gd name="T11" fmla="*/ 2117 h 4591"/>
                              <a:gd name="T12" fmla="*/ 134 w 610"/>
                              <a:gd name="T13" fmla="*/ 2146 h 4591"/>
                              <a:gd name="T14" fmla="*/ 149 w 610"/>
                              <a:gd name="T15" fmla="*/ 59 h 4591"/>
                              <a:gd name="T16" fmla="*/ 164 w 610"/>
                              <a:gd name="T17" fmla="*/ 4591 h 4591"/>
                              <a:gd name="T18" fmla="*/ 178 w 610"/>
                              <a:gd name="T19" fmla="*/ 3130 h 4591"/>
                              <a:gd name="T20" fmla="*/ 178 w 610"/>
                              <a:gd name="T21" fmla="*/ 1848 h 4591"/>
                              <a:gd name="T22" fmla="*/ 193 w 610"/>
                              <a:gd name="T23" fmla="*/ 44 h 4591"/>
                              <a:gd name="T24" fmla="*/ 208 w 610"/>
                              <a:gd name="T25" fmla="*/ 4591 h 4591"/>
                              <a:gd name="T26" fmla="*/ 223 w 610"/>
                              <a:gd name="T27" fmla="*/ 1133 h 4591"/>
                              <a:gd name="T28" fmla="*/ 223 w 610"/>
                              <a:gd name="T29" fmla="*/ 2698 h 4591"/>
                              <a:gd name="T30" fmla="*/ 238 w 610"/>
                              <a:gd name="T31" fmla="*/ 566 h 4591"/>
                              <a:gd name="T32" fmla="*/ 253 w 610"/>
                              <a:gd name="T33" fmla="*/ 3235 h 4591"/>
                              <a:gd name="T34" fmla="*/ 268 w 610"/>
                              <a:gd name="T35" fmla="*/ 2146 h 4591"/>
                              <a:gd name="T36" fmla="*/ 268 w 610"/>
                              <a:gd name="T37" fmla="*/ 1774 h 4591"/>
                              <a:gd name="T38" fmla="*/ 283 w 610"/>
                              <a:gd name="T39" fmla="*/ 1013 h 4591"/>
                              <a:gd name="T40" fmla="*/ 298 w 610"/>
                              <a:gd name="T41" fmla="*/ 3905 h 4591"/>
                              <a:gd name="T42" fmla="*/ 313 w 610"/>
                              <a:gd name="T43" fmla="*/ 1804 h 4591"/>
                              <a:gd name="T44" fmla="*/ 313 w 610"/>
                              <a:gd name="T45" fmla="*/ 1908 h 4591"/>
                              <a:gd name="T46" fmla="*/ 327 w 610"/>
                              <a:gd name="T47" fmla="*/ 253 h 4591"/>
                              <a:gd name="T48" fmla="*/ 342 w 610"/>
                              <a:gd name="T49" fmla="*/ 3712 h 4591"/>
                              <a:gd name="T50" fmla="*/ 357 w 610"/>
                              <a:gd name="T51" fmla="*/ 2117 h 4591"/>
                              <a:gd name="T52" fmla="*/ 357 w 610"/>
                              <a:gd name="T53" fmla="*/ 2251 h 4591"/>
                              <a:gd name="T54" fmla="*/ 372 w 610"/>
                              <a:gd name="T55" fmla="*/ 1326 h 4591"/>
                              <a:gd name="T56" fmla="*/ 387 w 610"/>
                              <a:gd name="T57" fmla="*/ 3518 h 4591"/>
                              <a:gd name="T58" fmla="*/ 402 w 610"/>
                              <a:gd name="T59" fmla="*/ 1595 h 4591"/>
                              <a:gd name="T60" fmla="*/ 402 w 610"/>
                              <a:gd name="T61" fmla="*/ 2295 h 4591"/>
                              <a:gd name="T62" fmla="*/ 417 w 610"/>
                              <a:gd name="T63" fmla="*/ 1058 h 4591"/>
                              <a:gd name="T64" fmla="*/ 432 w 610"/>
                              <a:gd name="T65" fmla="*/ 4412 h 4591"/>
                              <a:gd name="T66" fmla="*/ 447 w 610"/>
                              <a:gd name="T67" fmla="*/ 1744 h 4591"/>
                              <a:gd name="T68" fmla="*/ 447 w 610"/>
                              <a:gd name="T69" fmla="*/ 1953 h 4591"/>
                              <a:gd name="T70" fmla="*/ 461 w 610"/>
                              <a:gd name="T71" fmla="*/ 1520 h 4591"/>
                              <a:gd name="T72" fmla="*/ 476 w 610"/>
                              <a:gd name="T73" fmla="*/ 2131 h 4591"/>
                              <a:gd name="T74" fmla="*/ 491 w 610"/>
                              <a:gd name="T75" fmla="*/ 2102 h 4591"/>
                              <a:gd name="T76" fmla="*/ 536 w 610"/>
                              <a:gd name="T77" fmla="*/ 2102 h 4591"/>
                              <a:gd name="T78" fmla="*/ 581 w 610"/>
                              <a:gd name="T79" fmla="*/ 2117 h 4591"/>
                              <a:gd name="T80" fmla="*/ 581 w 610"/>
                              <a:gd name="T81" fmla="*/ 2072 h 4591"/>
                              <a:gd name="T82" fmla="*/ 595 w 610"/>
                              <a:gd name="T83" fmla="*/ 1610 h 459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610" h="4591">
                                <a:moveTo>
                                  <a:pt x="0" y="3667"/>
                                </a:moveTo>
                                <a:lnTo>
                                  <a:pt x="0" y="671"/>
                                </a:lnTo>
                                <a:lnTo>
                                  <a:pt x="0" y="2474"/>
                                </a:lnTo>
                                <a:lnTo>
                                  <a:pt x="15" y="1908"/>
                                </a:lnTo>
                                <a:lnTo>
                                  <a:pt x="15" y="3428"/>
                                </a:lnTo>
                                <a:lnTo>
                                  <a:pt x="15" y="685"/>
                                </a:lnTo>
                                <a:lnTo>
                                  <a:pt x="15" y="2072"/>
                                </a:lnTo>
                                <a:lnTo>
                                  <a:pt x="30" y="2057"/>
                                </a:lnTo>
                                <a:lnTo>
                                  <a:pt x="30" y="2191"/>
                                </a:lnTo>
                                <a:lnTo>
                                  <a:pt x="30" y="1953"/>
                                </a:lnTo>
                                <a:lnTo>
                                  <a:pt x="30" y="2102"/>
                                </a:lnTo>
                                <a:lnTo>
                                  <a:pt x="44" y="2102"/>
                                </a:lnTo>
                                <a:lnTo>
                                  <a:pt x="59" y="2102"/>
                                </a:lnTo>
                                <a:lnTo>
                                  <a:pt x="74" y="2102"/>
                                </a:lnTo>
                                <a:lnTo>
                                  <a:pt x="89" y="2102"/>
                                </a:lnTo>
                                <a:lnTo>
                                  <a:pt x="104" y="2102"/>
                                </a:lnTo>
                                <a:lnTo>
                                  <a:pt x="119" y="2102"/>
                                </a:lnTo>
                                <a:lnTo>
                                  <a:pt x="134" y="2117"/>
                                </a:lnTo>
                                <a:lnTo>
                                  <a:pt x="134" y="3637"/>
                                </a:lnTo>
                                <a:lnTo>
                                  <a:pt x="134" y="1446"/>
                                </a:lnTo>
                                <a:lnTo>
                                  <a:pt x="134" y="2146"/>
                                </a:lnTo>
                                <a:lnTo>
                                  <a:pt x="149" y="2176"/>
                                </a:lnTo>
                                <a:lnTo>
                                  <a:pt x="149" y="4174"/>
                                </a:lnTo>
                                <a:lnTo>
                                  <a:pt x="149" y="59"/>
                                </a:lnTo>
                                <a:lnTo>
                                  <a:pt x="149" y="1893"/>
                                </a:lnTo>
                                <a:lnTo>
                                  <a:pt x="164" y="2430"/>
                                </a:lnTo>
                                <a:lnTo>
                                  <a:pt x="164" y="4591"/>
                                </a:lnTo>
                                <a:lnTo>
                                  <a:pt x="164" y="0"/>
                                </a:lnTo>
                                <a:lnTo>
                                  <a:pt x="164" y="2907"/>
                                </a:lnTo>
                                <a:lnTo>
                                  <a:pt x="178" y="3130"/>
                                </a:lnTo>
                                <a:lnTo>
                                  <a:pt x="178" y="4591"/>
                                </a:lnTo>
                                <a:lnTo>
                                  <a:pt x="178" y="253"/>
                                </a:lnTo>
                                <a:lnTo>
                                  <a:pt x="178" y="1848"/>
                                </a:lnTo>
                                <a:lnTo>
                                  <a:pt x="193" y="1848"/>
                                </a:lnTo>
                                <a:lnTo>
                                  <a:pt x="193" y="4353"/>
                                </a:lnTo>
                                <a:lnTo>
                                  <a:pt x="193" y="44"/>
                                </a:lnTo>
                                <a:lnTo>
                                  <a:pt x="193" y="1714"/>
                                </a:lnTo>
                                <a:lnTo>
                                  <a:pt x="208" y="1118"/>
                                </a:lnTo>
                                <a:lnTo>
                                  <a:pt x="208" y="4591"/>
                                </a:lnTo>
                                <a:lnTo>
                                  <a:pt x="208" y="328"/>
                                </a:lnTo>
                                <a:lnTo>
                                  <a:pt x="208" y="1252"/>
                                </a:lnTo>
                                <a:lnTo>
                                  <a:pt x="223" y="1133"/>
                                </a:lnTo>
                                <a:lnTo>
                                  <a:pt x="223" y="3220"/>
                                </a:lnTo>
                                <a:lnTo>
                                  <a:pt x="223" y="671"/>
                                </a:lnTo>
                                <a:lnTo>
                                  <a:pt x="223" y="2698"/>
                                </a:lnTo>
                                <a:lnTo>
                                  <a:pt x="238" y="2922"/>
                                </a:lnTo>
                                <a:lnTo>
                                  <a:pt x="238" y="3548"/>
                                </a:lnTo>
                                <a:lnTo>
                                  <a:pt x="238" y="566"/>
                                </a:lnTo>
                                <a:lnTo>
                                  <a:pt x="238" y="1818"/>
                                </a:lnTo>
                                <a:lnTo>
                                  <a:pt x="253" y="2310"/>
                                </a:lnTo>
                                <a:lnTo>
                                  <a:pt x="253" y="3235"/>
                                </a:lnTo>
                                <a:lnTo>
                                  <a:pt x="253" y="1133"/>
                                </a:lnTo>
                                <a:lnTo>
                                  <a:pt x="253" y="2146"/>
                                </a:lnTo>
                                <a:lnTo>
                                  <a:pt x="268" y="2146"/>
                                </a:lnTo>
                                <a:lnTo>
                                  <a:pt x="268" y="4591"/>
                                </a:lnTo>
                                <a:lnTo>
                                  <a:pt x="268" y="999"/>
                                </a:lnTo>
                                <a:lnTo>
                                  <a:pt x="268" y="1774"/>
                                </a:lnTo>
                                <a:lnTo>
                                  <a:pt x="283" y="1640"/>
                                </a:lnTo>
                                <a:lnTo>
                                  <a:pt x="283" y="4248"/>
                                </a:lnTo>
                                <a:lnTo>
                                  <a:pt x="283" y="1013"/>
                                </a:lnTo>
                                <a:lnTo>
                                  <a:pt x="283" y="2161"/>
                                </a:lnTo>
                                <a:lnTo>
                                  <a:pt x="298" y="2146"/>
                                </a:lnTo>
                                <a:lnTo>
                                  <a:pt x="298" y="3905"/>
                                </a:lnTo>
                                <a:lnTo>
                                  <a:pt x="298" y="1237"/>
                                </a:lnTo>
                                <a:lnTo>
                                  <a:pt x="298" y="1759"/>
                                </a:lnTo>
                                <a:lnTo>
                                  <a:pt x="313" y="1804"/>
                                </a:lnTo>
                                <a:lnTo>
                                  <a:pt x="313" y="3548"/>
                                </a:lnTo>
                                <a:lnTo>
                                  <a:pt x="313" y="1162"/>
                                </a:lnTo>
                                <a:lnTo>
                                  <a:pt x="313" y="1908"/>
                                </a:lnTo>
                                <a:lnTo>
                                  <a:pt x="327" y="1774"/>
                                </a:lnTo>
                                <a:lnTo>
                                  <a:pt x="327" y="4591"/>
                                </a:lnTo>
                                <a:lnTo>
                                  <a:pt x="327" y="253"/>
                                </a:lnTo>
                                <a:lnTo>
                                  <a:pt x="327" y="2012"/>
                                </a:lnTo>
                                <a:lnTo>
                                  <a:pt x="342" y="2117"/>
                                </a:lnTo>
                                <a:lnTo>
                                  <a:pt x="342" y="3712"/>
                                </a:lnTo>
                                <a:lnTo>
                                  <a:pt x="342" y="1550"/>
                                </a:lnTo>
                                <a:lnTo>
                                  <a:pt x="342" y="2102"/>
                                </a:lnTo>
                                <a:lnTo>
                                  <a:pt x="357" y="2117"/>
                                </a:lnTo>
                                <a:lnTo>
                                  <a:pt x="357" y="2743"/>
                                </a:lnTo>
                                <a:lnTo>
                                  <a:pt x="357" y="1520"/>
                                </a:lnTo>
                                <a:lnTo>
                                  <a:pt x="357" y="2251"/>
                                </a:lnTo>
                                <a:lnTo>
                                  <a:pt x="372" y="2251"/>
                                </a:lnTo>
                                <a:lnTo>
                                  <a:pt x="372" y="2892"/>
                                </a:lnTo>
                                <a:lnTo>
                                  <a:pt x="372" y="1326"/>
                                </a:lnTo>
                                <a:lnTo>
                                  <a:pt x="372" y="2087"/>
                                </a:lnTo>
                                <a:lnTo>
                                  <a:pt x="387" y="2072"/>
                                </a:lnTo>
                                <a:lnTo>
                                  <a:pt x="387" y="3518"/>
                                </a:lnTo>
                                <a:lnTo>
                                  <a:pt x="387" y="1386"/>
                                </a:lnTo>
                                <a:lnTo>
                                  <a:pt x="387" y="1610"/>
                                </a:lnTo>
                                <a:lnTo>
                                  <a:pt x="402" y="1595"/>
                                </a:lnTo>
                                <a:lnTo>
                                  <a:pt x="402" y="3428"/>
                                </a:lnTo>
                                <a:lnTo>
                                  <a:pt x="402" y="1461"/>
                                </a:lnTo>
                                <a:lnTo>
                                  <a:pt x="402" y="2295"/>
                                </a:lnTo>
                                <a:lnTo>
                                  <a:pt x="417" y="2310"/>
                                </a:lnTo>
                                <a:lnTo>
                                  <a:pt x="417" y="4323"/>
                                </a:lnTo>
                                <a:lnTo>
                                  <a:pt x="417" y="1058"/>
                                </a:lnTo>
                                <a:lnTo>
                                  <a:pt x="417" y="2355"/>
                                </a:lnTo>
                                <a:lnTo>
                                  <a:pt x="432" y="2370"/>
                                </a:lnTo>
                                <a:lnTo>
                                  <a:pt x="432" y="4412"/>
                                </a:lnTo>
                                <a:lnTo>
                                  <a:pt x="432" y="1118"/>
                                </a:lnTo>
                                <a:lnTo>
                                  <a:pt x="432" y="1818"/>
                                </a:lnTo>
                                <a:lnTo>
                                  <a:pt x="447" y="1744"/>
                                </a:lnTo>
                                <a:lnTo>
                                  <a:pt x="447" y="3831"/>
                                </a:lnTo>
                                <a:lnTo>
                                  <a:pt x="447" y="1013"/>
                                </a:lnTo>
                                <a:lnTo>
                                  <a:pt x="447" y="1953"/>
                                </a:lnTo>
                                <a:lnTo>
                                  <a:pt x="461" y="1923"/>
                                </a:lnTo>
                                <a:lnTo>
                                  <a:pt x="461" y="2907"/>
                                </a:lnTo>
                                <a:lnTo>
                                  <a:pt x="461" y="1520"/>
                                </a:lnTo>
                                <a:lnTo>
                                  <a:pt x="461" y="2102"/>
                                </a:lnTo>
                                <a:lnTo>
                                  <a:pt x="476" y="2117"/>
                                </a:lnTo>
                                <a:lnTo>
                                  <a:pt x="476" y="2131"/>
                                </a:lnTo>
                                <a:lnTo>
                                  <a:pt x="476" y="2072"/>
                                </a:lnTo>
                                <a:lnTo>
                                  <a:pt x="476" y="2102"/>
                                </a:lnTo>
                                <a:lnTo>
                                  <a:pt x="491" y="2102"/>
                                </a:lnTo>
                                <a:lnTo>
                                  <a:pt x="506" y="2102"/>
                                </a:lnTo>
                                <a:lnTo>
                                  <a:pt x="521" y="2102"/>
                                </a:lnTo>
                                <a:lnTo>
                                  <a:pt x="536" y="2102"/>
                                </a:lnTo>
                                <a:lnTo>
                                  <a:pt x="551" y="2102"/>
                                </a:lnTo>
                                <a:lnTo>
                                  <a:pt x="566" y="2102"/>
                                </a:lnTo>
                                <a:lnTo>
                                  <a:pt x="581" y="2117"/>
                                </a:lnTo>
                                <a:lnTo>
                                  <a:pt x="581" y="2340"/>
                                </a:lnTo>
                                <a:lnTo>
                                  <a:pt x="581" y="1789"/>
                                </a:lnTo>
                                <a:lnTo>
                                  <a:pt x="581" y="2072"/>
                                </a:lnTo>
                                <a:lnTo>
                                  <a:pt x="595" y="1938"/>
                                </a:lnTo>
                                <a:lnTo>
                                  <a:pt x="595" y="2504"/>
                                </a:lnTo>
                                <a:lnTo>
                                  <a:pt x="595" y="1610"/>
                                </a:lnTo>
                                <a:lnTo>
                                  <a:pt x="595" y="2385"/>
                                </a:lnTo>
                                <a:lnTo>
                                  <a:pt x="610" y="240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3" name="Freeform 127"/>
                        <wps:cNvSpPr>
                          <a:spLocks/>
                        </wps:cNvSpPr>
                        <wps:spPr bwMode="auto">
                          <a:xfrm>
                            <a:off x="1522095" y="397510"/>
                            <a:ext cx="330835" cy="3161665"/>
                          </a:xfrm>
                          <a:custGeom>
                            <a:avLst/>
                            <a:gdLst>
                              <a:gd name="T0" fmla="*/ 0 w 521"/>
                              <a:gd name="T1" fmla="*/ 1088 h 4979"/>
                              <a:gd name="T2" fmla="*/ 15 w 521"/>
                              <a:gd name="T3" fmla="*/ 4979 h 4979"/>
                              <a:gd name="T4" fmla="*/ 30 w 521"/>
                              <a:gd name="T5" fmla="*/ 2639 h 4979"/>
                              <a:gd name="T6" fmla="*/ 30 w 521"/>
                              <a:gd name="T7" fmla="*/ 2206 h 4979"/>
                              <a:gd name="T8" fmla="*/ 45 w 521"/>
                              <a:gd name="T9" fmla="*/ 1700 h 4979"/>
                              <a:gd name="T10" fmla="*/ 60 w 521"/>
                              <a:gd name="T11" fmla="*/ 4979 h 4979"/>
                              <a:gd name="T12" fmla="*/ 75 w 521"/>
                              <a:gd name="T13" fmla="*/ 2072 h 4979"/>
                              <a:gd name="T14" fmla="*/ 75 w 521"/>
                              <a:gd name="T15" fmla="*/ 2862 h 4979"/>
                              <a:gd name="T16" fmla="*/ 90 w 521"/>
                              <a:gd name="T17" fmla="*/ 477 h 4979"/>
                              <a:gd name="T18" fmla="*/ 105 w 521"/>
                              <a:gd name="T19" fmla="*/ 4681 h 4979"/>
                              <a:gd name="T20" fmla="*/ 119 w 521"/>
                              <a:gd name="T21" fmla="*/ 2356 h 4979"/>
                              <a:gd name="T22" fmla="*/ 119 w 521"/>
                              <a:gd name="T23" fmla="*/ 2460 h 4979"/>
                              <a:gd name="T24" fmla="*/ 134 w 521"/>
                              <a:gd name="T25" fmla="*/ 254 h 4979"/>
                              <a:gd name="T26" fmla="*/ 149 w 521"/>
                              <a:gd name="T27" fmla="*/ 4979 h 4979"/>
                              <a:gd name="T28" fmla="*/ 164 w 521"/>
                              <a:gd name="T29" fmla="*/ 2505 h 4979"/>
                              <a:gd name="T30" fmla="*/ 164 w 521"/>
                              <a:gd name="T31" fmla="*/ 2251 h 4979"/>
                              <a:gd name="T32" fmla="*/ 179 w 521"/>
                              <a:gd name="T33" fmla="*/ 1118 h 4979"/>
                              <a:gd name="T34" fmla="*/ 194 w 521"/>
                              <a:gd name="T35" fmla="*/ 4979 h 4979"/>
                              <a:gd name="T36" fmla="*/ 209 w 521"/>
                              <a:gd name="T37" fmla="*/ 3295 h 4979"/>
                              <a:gd name="T38" fmla="*/ 209 w 521"/>
                              <a:gd name="T39" fmla="*/ 2773 h 4979"/>
                              <a:gd name="T40" fmla="*/ 224 w 521"/>
                              <a:gd name="T41" fmla="*/ 567 h 4979"/>
                              <a:gd name="T42" fmla="*/ 239 w 521"/>
                              <a:gd name="T43" fmla="*/ 4979 h 4979"/>
                              <a:gd name="T44" fmla="*/ 253 w 521"/>
                              <a:gd name="T45" fmla="*/ 2236 h 4979"/>
                              <a:gd name="T46" fmla="*/ 253 w 521"/>
                              <a:gd name="T47" fmla="*/ 2415 h 4979"/>
                              <a:gd name="T48" fmla="*/ 268 w 521"/>
                              <a:gd name="T49" fmla="*/ 2236 h 4979"/>
                              <a:gd name="T50" fmla="*/ 283 w 521"/>
                              <a:gd name="T51" fmla="*/ 4979 h 4979"/>
                              <a:gd name="T52" fmla="*/ 298 w 521"/>
                              <a:gd name="T53" fmla="*/ 2654 h 4979"/>
                              <a:gd name="T54" fmla="*/ 298 w 521"/>
                              <a:gd name="T55" fmla="*/ 3086 h 4979"/>
                              <a:gd name="T56" fmla="*/ 313 w 521"/>
                              <a:gd name="T57" fmla="*/ 1342 h 4979"/>
                              <a:gd name="T58" fmla="*/ 328 w 521"/>
                              <a:gd name="T59" fmla="*/ 4189 h 4979"/>
                              <a:gd name="T60" fmla="*/ 343 w 521"/>
                              <a:gd name="T61" fmla="*/ 2475 h 4979"/>
                              <a:gd name="T62" fmla="*/ 343 w 521"/>
                              <a:gd name="T63" fmla="*/ 1640 h 4979"/>
                              <a:gd name="T64" fmla="*/ 358 w 521"/>
                              <a:gd name="T65" fmla="*/ 1401 h 4979"/>
                              <a:gd name="T66" fmla="*/ 373 w 521"/>
                              <a:gd name="T67" fmla="*/ 3742 h 4979"/>
                              <a:gd name="T68" fmla="*/ 387 w 521"/>
                              <a:gd name="T69" fmla="*/ 2475 h 4979"/>
                              <a:gd name="T70" fmla="*/ 387 w 521"/>
                              <a:gd name="T71" fmla="*/ 2579 h 4979"/>
                              <a:gd name="T72" fmla="*/ 402 w 521"/>
                              <a:gd name="T73" fmla="*/ 2042 h 4979"/>
                              <a:gd name="T74" fmla="*/ 417 w 521"/>
                              <a:gd name="T75" fmla="*/ 2519 h 4979"/>
                              <a:gd name="T76" fmla="*/ 432 w 521"/>
                              <a:gd name="T77" fmla="*/ 2490 h 4979"/>
                              <a:gd name="T78" fmla="*/ 477 w 521"/>
                              <a:gd name="T79" fmla="*/ 2490 h 4979"/>
                              <a:gd name="T80" fmla="*/ 507 w 521"/>
                              <a:gd name="T81" fmla="*/ 2534 h 4979"/>
                              <a:gd name="T82" fmla="*/ 521 w 521"/>
                              <a:gd name="T83" fmla="*/ 2519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1" h="4979">
                                <a:moveTo>
                                  <a:pt x="0" y="2788"/>
                                </a:moveTo>
                                <a:lnTo>
                                  <a:pt x="0" y="4979"/>
                                </a:lnTo>
                                <a:lnTo>
                                  <a:pt x="0" y="1088"/>
                                </a:lnTo>
                                <a:lnTo>
                                  <a:pt x="0" y="2594"/>
                                </a:lnTo>
                                <a:lnTo>
                                  <a:pt x="15" y="2594"/>
                                </a:lnTo>
                                <a:lnTo>
                                  <a:pt x="15" y="4979"/>
                                </a:lnTo>
                                <a:lnTo>
                                  <a:pt x="15" y="1059"/>
                                </a:lnTo>
                                <a:lnTo>
                                  <a:pt x="15" y="2654"/>
                                </a:lnTo>
                                <a:lnTo>
                                  <a:pt x="30" y="2639"/>
                                </a:lnTo>
                                <a:lnTo>
                                  <a:pt x="30" y="4979"/>
                                </a:lnTo>
                                <a:lnTo>
                                  <a:pt x="30" y="1521"/>
                                </a:lnTo>
                                <a:lnTo>
                                  <a:pt x="30" y="2206"/>
                                </a:lnTo>
                                <a:lnTo>
                                  <a:pt x="45" y="2192"/>
                                </a:lnTo>
                                <a:lnTo>
                                  <a:pt x="45" y="4979"/>
                                </a:lnTo>
                                <a:lnTo>
                                  <a:pt x="45" y="1700"/>
                                </a:lnTo>
                                <a:lnTo>
                                  <a:pt x="45" y="2415"/>
                                </a:lnTo>
                                <a:lnTo>
                                  <a:pt x="60" y="2430"/>
                                </a:lnTo>
                                <a:lnTo>
                                  <a:pt x="60" y="4979"/>
                                </a:lnTo>
                                <a:lnTo>
                                  <a:pt x="60" y="1506"/>
                                </a:lnTo>
                                <a:lnTo>
                                  <a:pt x="60" y="2042"/>
                                </a:lnTo>
                                <a:lnTo>
                                  <a:pt x="75" y="2072"/>
                                </a:lnTo>
                                <a:lnTo>
                                  <a:pt x="75" y="4979"/>
                                </a:lnTo>
                                <a:lnTo>
                                  <a:pt x="75" y="1431"/>
                                </a:lnTo>
                                <a:lnTo>
                                  <a:pt x="75" y="2862"/>
                                </a:lnTo>
                                <a:lnTo>
                                  <a:pt x="90" y="2847"/>
                                </a:lnTo>
                                <a:lnTo>
                                  <a:pt x="90" y="4577"/>
                                </a:lnTo>
                                <a:lnTo>
                                  <a:pt x="90" y="477"/>
                                </a:lnTo>
                                <a:lnTo>
                                  <a:pt x="90" y="2683"/>
                                </a:lnTo>
                                <a:lnTo>
                                  <a:pt x="105" y="2788"/>
                                </a:lnTo>
                                <a:lnTo>
                                  <a:pt x="105" y="4681"/>
                                </a:lnTo>
                                <a:lnTo>
                                  <a:pt x="105" y="671"/>
                                </a:lnTo>
                                <a:lnTo>
                                  <a:pt x="105" y="2356"/>
                                </a:lnTo>
                                <a:lnTo>
                                  <a:pt x="119" y="2356"/>
                                </a:lnTo>
                                <a:lnTo>
                                  <a:pt x="119" y="4815"/>
                                </a:lnTo>
                                <a:lnTo>
                                  <a:pt x="119" y="1029"/>
                                </a:lnTo>
                                <a:lnTo>
                                  <a:pt x="119" y="2460"/>
                                </a:lnTo>
                                <a:lnTo>
                                  <a:pt x="134" y="2475"/>
                                </a:lnTo>
                                <a:lnTo>
                                  <a:pt x="134" y="4979"/>
                                </a:lnTo>
                                <a:lnTo>
                                  <a:pt x="134" y="254"/>
                                </a:lnTo>
                                <a:lnTo>
                                  <a:pt x="134" y="2370"/>
                                </a:lnTo>
                                <a:lnTo>
                                  <a:pt x="149" y="2236"/>
                                </a:lnTo>
                                <a:lnTo>
                                  <a:pt x="149" y="4979"/>
                                </a:lnTo>
                                <a:lnTo>
                                  <a:pt x="149" y="0"/>
                                </a:lnTo>
                                <a:lnTo>
                                  <a:pt x="149" y="2206"/>
                                </a:lnTo>
                                <a:lnTo>
                                  <a:pt x="164" y="2505"/>
                                </a:lnTo>
                                <a:lnTo>
                                  <a:pt x="164" y="4979"/>
                                </a:lnTo>
                                <a:lnTo>
                                  <a:pt x="164" y="835"/>
                                </a:lnTo>
                                <a:lnTo>
                                  <a:pt x="164" y="2251"/>
                                </a:lnTo>
                                <a:lnTo>
                                  <a:pt x="179" y="2102"/>
                                </a:lnTo>
                                <a:lnTo>
                                  <a:pt x="179" y="4979"/>
                                </a:lnTo>
                                <a:lnTo>
                                  <a:pt x="179" y="1118"/>
                                </a:lnTo>
                                <a:lnTo>
                                  <a:pt x="179" y="2057"/>
                                </a:lnTo>
                                <a:lnTo>
                                  <a:pt x="194" y="2072"/>
                                </a:lnTo>
                                <a:lnTo>
                                  <a:pt x="194" y="4979"/>
                                </a:lnTo>
                                <a:lnTo>
                                  <a:pt x="194" y="924"/>
                                </a:lnTo>
                                <a:lnTo>
                                  <a:pt x="194" y="3280"/>
                                </a:lnTo>
                                <a:lnTo>
                                  <a:pt x="209" y="3295"/>
                                </a:lnTo>
                                <a:lnTo>
                                  <a:pt x="209" y="4577"/>
                                </a:lnTo>
                                <a:lnTo>
                                  <a:pt x="209" y="1193"/>
                                </a:lnTo>
                                <a:lnTo>
                                  <a:pt x="209" y="2773"/>
                                </a:lnTo>
                                <a:lnTo>
                                  <a:pt x="224" y="2743"/>
                                </a:lnTo>
                                <a:lnTo>
                                  <a:pt x="224" y="4979"/>
                                </a:lnTo>
                                <a:lnTo>
                                  <a:pt x="224" y="567"/>
                                </a:lnTo>
                                <a:lnTo>
                                  <a:pt x="224" y="1431"/>
                                </a:lnTo>
                                <a:lnTo>
                                  <a:pt x="239" y="1461"/>
                                </a:lnTo>
                                <a:lnTo>
                                  <a:pt x="239" y="4979"/>
                                </a:lnTo>
                                <a:lnTo>
                                  <a:pt x="239" y="1029"/>
                                </a:lnTo>
                                <a:lnTo>
                                  <a:pt x="239" y="2206"/>
                                </a:lnTo>
                                <a:lnTo>
                                  <a:pt x="253" y="2236"/>
                                </a:lnTo>
                                <a:lnTo>
                                  <a:pt x="253" y="3399"/>
                                </a:lnTo>
                                <a:lnTo>
                                  <a:pt x="253" y="1714"/>
                                </a:lnTo>
                                <a:lnTo>
                                  <a:pt x="253" y="2415"/>
                                </a:lnTo>
                                <a:lnTo>
                                  <a:pt x="268" y="2445"/>
                                </a:lnTo>
                                <a:lnTo>
                                  <a:pt x="268" y="2773"/>
                                </a:lnTo>
                                <a:lnTo>
                                  <a:pt x="268" y="2236"/>
                                </a:lnTo>
                                <a:lnTo>
                                  <a:pt x="268" y="2519"/>
                                </a:lnTo>
                                <a:lnTo>
                                  <a:pt x="283" y="2430"/>
                                </a:lnTo>
                                <a:lnTo>
                                  <a:pt x="283" y="4979"/>
                                </a:lnTo>
                                <a:lnTo>
                                  <a:pt x="283" y="1282"/>
                                </a:lnTo>
                                <a:lnTo>
                                  <a:pt x="283" y="2669"/>
                                </a:lnTo>
                                <a:lnTo>
                                  <a:pt x="298" y="2654"/>
                                </a:lnTo>
                                <a:lnTo>
                                  <a:pt x="298" y="4979"/>
                                </a:lnTo>
                                <a:lnTo>
                                  <a:pt x="298" y="1029"/>
                                </a:lnTo>
                                <a:lnTo>
                                  <a:pt x="298" y="3086"/>
                                </a:lnTo>
                                <a:lnTo>
                                  <a:pt x="313" y="2877"/>
                                </a:lnTo>
                                <a:lnTo>
                                  <a:pt x="313" y="4517"/>
                                </a:lnTo>
                                <a:lnTo>
                                  <a:pt x="313" y="1342"/>
                                </a:lnTo>
                                <a:lnTo>
                                  <a:pt x="313" y="2072"/>
                                </a:lnTo>
                                <a:lnTo>
                                  <a:pt x="328" y="1640"/>
                                </a:lnTo>
                                <a:lnTo>
                                  <a:pt x="328" y="4189"/>
                                </a:lnTo>
                                <a:lnTo>
                                  <a:pt x="328" y="969"/>
                                </a:lnTo>
                                <a:lnTo>
                                  <a:pt x="328" y="2490"/>
                                </a:lnTo>
                                <a:lnTo>
                                  <a:pt x="343" y="2475"/>
                                </a:lnTo>
                                <a:lnTo>
                                  <a:pt x="343" y="4979"/>
                                </a:lnTo>
                                <a:lnTo>
                                  <a:pt x="343" y="1133"/>
                                </a:lnTo>
                                <a:lnTo>
                                  <a:pt x="343" y="1640"/>
                                </a:lnTo>
                                <a:lnTo>
                                  <a:pt x="358" y="1580"/>
                                </a:lnTo>
                                <a:lnTo>
                                  <a:pt x="358" y="4979"/>
                                </a:lnTo>
                                <a:lnTo>
                                  <a:pt x="358" y="1401"/>
                                </a:lnTo>
                                <a:lnTo>
                                  <a:pt x="358" y="2400"/>
                                </a:lnTo>
                                <a:lnTo>
                                  <a:pt x="373" y="2385"/>
                                </a:lnTo>
                                <a:lnTo>
                                  <a:pt x="373" y="3742"/>
                                </a:lnTo>
                                <a:lnTo>
                                  <a:pt x="373" y="1476"/>
                                </a:lnTo>
                                <a:lnTo>
                                  <a:pt x="373" y="2877"/>
                                </a:lnTo>
                                <a:lnTo>
                                  <a:pt x="387" y="2475"/>
                                </a:lnTo>
                                <a:lnTo>
                                  <a:pt x="387" y="3280"/>
                                </a:lnTo>
                                <a:lnTo>
                                  <a:pt x="387" y="1670"/>
                                </a:lnTo>
                                <a:lnTo>
                                  <a:pt x="387" y="2579"/>
                                </a:lnTo>
                                <a:lnTo>
                                  <a:pt x="402" y="2639"/>
                                </a:lnTo>
                                <a:lnTo>
                                  <a:pt x="402" y="2922"/>
                                </a:lnTo>
                                <a:lnTo>
                                  <a:pt x="402" y="2042"/>
                                </a:lnTo>
                                <a:lnTo>
                                  <a:pt x="402" y="2490"/>
                                </a:lnTo>
                                <a:lnTo>
                                  <a:pt x="417" y="2475"/>
                                </a:lnTo>
                                <a:lnTo>
                                  <a:pt x="417" y="2519"/>
                                </a:lnTo>
                                <a:lnTo>
                                  <a:pt x="417" y="2460"/>
                                </a:lnTo>
                                <a:lnTo>
                                  <a:pt x="417" y="2490"/>
                                </a:lnTo>
                                <a:lnTo>
                                  <a:pt x="432" y="2490"/>
                                </a:lnTo>
                                <a:lnTo>
                                  <a:pt x="447" y="2490"/>
                                </a:lnTo>
                                <a:lnTo>
                                  <a:pt x="462" y="2490"/>
                                </a:lnTo>
                                <a:lnTo>
                                  <a:pt x="477" y="2490"/>
                                </a:lnTo>
                                <a:lnTo>
                                  <a:pt x="492" y="2490"/>
                                </a:lnTo>
                                <a:lnTo>
                                  <a:pt x="507" y="2505"/>
                                </a:lnTo>
                                <a:lnTo>
                                  <a:pt x="507" y="2534"/>
                                </a:lnTo>
                                <a:lnTo>
                                  <a:pt x="507" y="2475"/>
                                </a:lnTo>
                                <a:lnTo>
                                  <a:pt x="507" y="2505"/>
                                </a:lnTo>
                                <a:lnTo>
                                  <a:pt x="521" y="2519"/>
                                </a:lnTo>
                                <a:lnTo>
                                  <a:pt x="521" y="4159"/>
                                </a:lnTo>
                                <a:lnTo>
                                  <a:pt x="521"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4" name="Freeform 128"/>
                        <wps:cNvSpPr>
                          <a:spLocks/>
                        </wps:cNvSpPr>
                        <wps:spPr bwMode="auto">
                          <a:xfrm>
                            <a:off x="1852930" y="397510"/>
                            <a:ext cx="349885" cy="3161665"/>
                          </a:xfrm>
                          <a:custGeom>
                            <a:avLst/>
                            <a:gdLst>
                              <a:gd name="T0" fmla="*/ 15 w 551"/>
                              <a:gd name="T1" fmla="*/ 1685 h 4979"/>
                              <a:gd name="T2" fmla="*/ 15 w 551"/>
                              <a:gd name="T3" fmla="*/ 2251 h 4979"/>
                              <a:gd name="T4" fmla="*/ 30 w 551"/>
                              <a:gd name="T5" fmla="*/ 552 h 4979"/>
                              <a:gd name="T6" fmla="*/ 45 w 551"/>
                              <a:gd name="T7" fmla="*/ 4025 h 4979"/>
                              <a:gd name="T8" fmla="*/ 60 w 551"/>
                              <a:gd name="T9" fmla="*/ 3354 h 4979"/>
                              <a:gd name="T10" fmla="*/ 60 w 551"/>
                              <a:gd name="T11" fmla="*/ 2669 h 4979"/>
                              <a:gd name="T12" fmla="*/ 75 w 551"/>
                              <a:gd name="T13" fmla="*/ 0 h 4979"/>
                              <a:gd name="T14" fmla="*/ 90 w 551"/>
                              <a:gd name="T15" fmla="*/ 3757 h 4979"/>
                              <a:gd name="T16" fmla="*/ 105 w 551"/>
                              <a:gd name="T17" fmla="*/ 2013 h 4979"/>
                              <a:gd name="T18" fmla="*/ 105 w 551"/>
                              <a:gd name="T19" fmla="*/ 1923 h 4979"/>
                              <a:gd name="T20" fmla="*/ 120 w 551"/>
                              <a:gd name="T21" fmla="*/ 90 h 4979"/>
                              <a:gd name="T22" fmla="*/ 134 w 551"/>
                              <a:gd name="T23" fmla="*/ 4085 h 4979"/>
                              <a:gd name="T24" fmla="*/ 149 w 551"/>
                              <a:gd name="T25" fmla="*/ 2907 h 4979"/>
                              <a:gd name="T26" fmla="*/ 149 w 551"/>
                              <a:gd name="T27" fmla="*/ 2624 h 4979"/>
                              <a:gd name="T28" fmla="*/ 164 w 551"/>
                              <a:gd name="T29" fmla="*/ 0 h 4979"/>
                              <a:gd name="T30" fmla="*/ 179 w 551"/>
                              <a:gd name="T31" fmla="*/ 3459 h 4979"/>
                              <a:gd name="T32" fmla="*/ 194 w 551"/>
                              <a:gd name="T33" fmla="*/ 2028 h 4979"/>
                              <a:gd name="T34" fmla="*/ 194 w 551"/>
                              <a:gd name="T35" fmla="*/ 2564 h 4979"/>
                              <a:gd name="T36" fmla="*/ 209 w 551"/>
                              <a:gd name="T37" fmla="*/ 0 h 4979"/>
                              <a:gd name="T38" fmla="*/ 224 w 551"/>
                              <a:gd name="T39" fmla="*/ 4979 h 4979"/>
                              <a:gd name="T40" fmla="*/ 239 w 551"/>
                              <a:gd name="T41" fmla="*/ 2102 h 4979"/>
                              <a:gd name="T42" fmla="*/ 239 w 551"/>
                              <a:gd name="T43" fmla="*/ 2341 h 4979"/>
                              <a:gd name="T44" fmla="*/ 254 w 551"/>
                              <a:gd name="T45" fmla="*/ 447 h 4979"/>
                              <a:gd name="T46" fmla="*/ 268 w 551"/>
                              <a:gd name="T47" fmla="*/ 4129 h 4979"/>
                              <a:gd name="T48" fmla="*/ 283 w 551"/>
                              <a:gd name="T49" fmla="*/ 2266 h 4979"/>
                              <a:gd name="T50" fmla="*/ 283 w 551"/>
                              <a:gd name="T51" fmla="*/ 2505 h 4979"/>
                              <a:gd name="T52" fmla="*/ 298 w 551"/>
                              <a:gd name="T53" fmla="*/ 0 h 4979"/>
                              <a:gd name="T54" fmla="*/ 313 w 551"/>
                              <a:gd name="T55" fmla="*/ 3354 h 4979"/>
                              <a:gd name="T56" fmla="*/ 328 w 551"/>
                              <a:gd name="T57" fmla="*/ 2579 h 4979"/>
                              <a:gd name="T58" fmla="*/ 328 w 551"/>
                              <a:gd name="T59" fmla="*/ 2356 h 4979"/>
                              <a:gd name="T60" fmla="*/ 343 w 551"/>
                              <a:gd name="T61" fmla="*/ 104 h 4979"/>
                              <a:gd name="T62" fmla="*/ 358 w 551"/>
                              <a:gd name="T63" fmla="*/ 3250 h 4979"/>
                              <a:gd name="T64" fmla="*/ 373 w 551"/>
                              <a:gd name="T65" fmla="*/ 2147 h 4979"/>
                              <a:gd name="T66" fmla="*/ 373 w 551"/>
                              <a:gd name="T67" fmla="*/ 2937 h 4979"/>
                              <a:gd name="T68" fmla="*/ 388 w 551"/>
                              <a:gd name="T69" fmla="*/ 1387 h 4979"/>
                              <a:gd name="T70" fmla="*/ 402 w 551"/>
                              <a:gd name="T71" fmla="*/ 3101 h 4979"/>
                              <a:gd name="T72" fmla="*/ 417 w 551"/>
                              <a:gd name="T73" fmla="*/ 2713 h 4979"/>
                              <a:gd name="T74" fmla="*/ 432 w 551"/>
                              <a:gd name="T75" fmla="*/ 2490 h 4979"/>
                              <a:gd name="T76" fmla="*/ 477 w 551"/>
                              <a:gd name="T77" fmla="*/ 2490 h 4979"/>
                              <a:gd name="T78" fmla="*/ 522 w 551"/>
                              <a:gd name="T79" fmla="*/ 2505 h 4979"/>
                              <a:gd name="T80" fmla="*/ 522 w 551"/>
                              <a:gd name="T81" fmla="*/ 2683 h 4979"/>
                              <a:gd name="T82" fmla="*/ 537 w 551"/>
                              <a:gd name="T83" fmla="*/ 686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51" h="4979">
                                <a:moveTo>
                                  <a:pt x="0" y="0"/>
                                </a:moveTo>
                                <a:lnTo>
                                  <a:pt x="0" y="1476"/>
                                </a:lnTo>
                                <a:lnTo>
                                  <a:pt x="15" y="1685"/>
                                </a:lnTo>
                                <a:lnTo>
                                  <a:pt x="15" y="4219"/>
                                </a:lnTo>
                                <a:lnTo>
                                  <a:pt x="15" y="0"/>
                                </a:lnTo>
                                <a:lnTo>
                                  <a:pt x="15" y="2251"/>
                                </a:lnTo>
                                <a:lnTo>
                                  <a:pt x="30" y="2475"/>
                                </a:lnTo>
                                <a:lnTo>
                                  <a:pt x="30" y="4502"/>
                                </a:lnTo>
                                <a:lnTo>
                                  <a:pt x="30" y="552"/>
                                </a:lnTo>
                                <a:lnTo>
                                  <a:pt x="30" y="1357"/>
                                </a:lnTo>
                                <a:lnTo>
                                  <a:pt x="45" y="2296"/>
                                </a:lnTo>
                                <a:lnTo>
                                  <a:pt x="45" y="4025"/>
                                </a:lnTo>
                                <a:lnTo>
                                  <a:pt x="45" y="0"/>
                                </a:lnTo>
                                <a:lnTo>
                                  <a:pt x="45" y="3429"/>
                                </a:lnTo>
                                <a:lnTo>
                                  <a:pt x="60" y="3354"/>
                                </a:lnTo>
                                <a:lnTo>
                                  <a:pt x="60" y="4353"/>
                                </a:lnTo>
                                <a:lnTo>
                                  <a:pt x="60" y="0"/>
                                </a:lnTo>
                                <a:lnTo>
                                  <a:pt x="60" y="2669"/>
                                </a:lnTo>
                                <a:lnTo>
                                  <a:pt x="75" y="2594"/>
                                </a:lnTo>
                                <a:lnTo>
                                  <a:pt x="75" y="4010"/>
                                </a:lnTo>
                                <a:lnTo>
                                  <a:pt x="75" y="0"/>
                                </a:lnTo>
                                <a:lnTo>
                                  <a:pt x="75" y="2505"/>
                                </a:lnTo>
                                <a:lnTo>
                                  <a:pt x="90" y="2594"/>
                                </a:lnTo>
                                <a:lnTo>
                                  <a:pt x="90" y="3757"/>
                                </a:lnTo>
                                <a:lnTo>
                                  <a:pt x="90" y="0"/>
                                </a:lnTo>
                                <a:lnTo>
                                  <a:pt x="90" y="2013"/>
                                </a:lnTo>
                                <a:lnTo>
                                  <a:pt x="105" y="2013"/>
                                </a:lnTo>
                                <a:lnTo>
                                  <a:pt x="105" y="3324"/>
                                </a:lnTo>
                                <a:lnTo>
                                  <a:pt x="105" y="1252"/>
                                </a:lnTo>
                                <a:lnTo>
                                  <a:pt x="105" y="1923"/>
                                </a:lnTo>
                                <a:lnTo>
                                  <a:pt x="120" y="1938"/>
                                </a:lnTo>
                                <a:lnTo>
                                  <a:pt x="120" y="3727"/>
                                </a:lnTo>
                                <a:lnTo>
                                  <a:pt x="120" y="90"/>
                                </a:lnTo>
                                <a:lnTo>
                                  <a:pt x="120" y="2505"/>
                                </a:lnTo>
                                <a:lnTo>
                                  <a:pt x="134" y="2475"/>
                                </a:lnTo>
                                <a:lnTo>
                                  <a:pt x="134" y="4085"/>
                                </a:lnTo>
                                <a:lnTo>
                                  <a:pt x="134" y="15"/>
                                </a:lnTo>
                                <a:lnTo>
                                  <a:pt x="134" y="2818"/>
                                </a:lnTo>
                                <a:lnTo>
                                  <a:pt x="149" y="2907"/>
                                </a:lnTo>
                                <a:lnTo>
                                  <a:pt x="149" y="3846"/>
                                </a:lnTo>
                                <a:lnTo>
                                  <a:pt x="149" y="149"/>
                                </a:lnTo>
                                <a:lnTo>
                                  <a:pt x="149" y="2624"/>
                                </a:lnTo>
                                <a:lnTo>
                                  <a:pt x="164" y="2803"/>
                                </a:lnTo>
                                <a:lnTo>
                                  <a:pt x="164" y="3995"/>
                                </a:lnTo>
                                <a:lnTo>
                                  <a:pt x="164" y="0"/>
                                </a:lnTo>
                                <a:lnTo>
                                  <a:pt x="164" y="2370"/>
                                </a:lnTo>
                                <a:lnTo>
                                  <a:pt x="179" y="2356"/>
                                </a:lnTo>
                                <a:lnTo>
                                  <a:pt x="179" y="3459"/>
                                </a:lnTo>
                                <a:lnTo>
                                  <a:pt x="179" y="0"/>
                                </a:lnTo>
                                <a:lnTo>
                                  <a:pt x="179" y="2042"/>
                                </a:lnTo>
                                <a:lnTo>
                                  <a:pt x="194" y="2028"/>
                                </a:lnTo>
                                <a:lnTo>
                                  <a:pt x="194" y="3354"/>
                                </a:lnTo>
                                <a:lnTo>
                                  <a:pt x="194" y="1670"/>
                                </a:lnTo>
                                <a:lnTo>
                                  <a:pt x="194" y="2564"/>
                                </a:lnTo>
                                <a:lnTo>
                                  <a:pt x="209" y="2579"/>
                                </a:lnTo>
                                <a:lnTo>
                                  <a:pt x="209" y="4979"/>
                                </a:lnTo>
                                <a:lnTo>
                                  <a:pt x="209" y="0"/>
                                </a:lnTo>
                                <a:lnTo>
                                  <a:pt x="209" y="2907"/>
                                </a:lnTo>
                                <a:lnTo>
                                  <a:pt x="224" y="2341"/>
                                </a:lnTo>
                                <a:lnTo>
                                  <a:pt x="224" y="4979"/>
                                </a:lnTo>
                                <a:lnTo>
                                  <a:pt x="224" y="0"/>
                                </a:lnTo>
                                <a:lnTo>
                                  <a:pt x="224" y="2847"/>
                                </a:lnTo>
                                <a:lnTo>
                                  <a:pt x="239" y="2102"/>
                                </a:lnTo>
                                <a:lnTo>
                                  <a:pt x="239" y="4070"/>
                                </a:lnTo>
                                <a:lnTo>
                                  <a:pt x="239" y="283"/>
                                </a:lnTo>
                                <a:lnTo>
                                  <a:pt x="239" y="2341"/>
                                </a:lnTo>
                                <a:lnTo>
                                  <a:pt x="254" y="2460"/>
                                </a:lnTo>
                                <a:lnTo>
                                  <a:pt x="254" y="3712"/>
                                </a:lnTo>
                                <a:lnTo>
                                  <a:pt x="254" y="447"/>
                                </a:lnTo>
                                <a:lnTo>
                                  <a:pt x="254" y="2356"/>
                                </a:lnTo>
                                <a:lnTo>
                                  <a:pt x="268" y="2251"/>
                                </a:lnTo>
                                <a:lnTo>
                                  <a:pt x="268" y="4129"/>
                                </a:lnTo>
                                <a:lnTo>
                                  <a:pt x="268" y="477"/>
                                </a:lnTo>
                                <a:lnTo>
                                  <a:pt x="268" y="2356"/>
                                </a:lnTo>
                                <a:lnTo>
                                  <a:pt x="283" y="2266"/>
                                </a:lnTo>
                                <a:lnTo>
                                  <a:pt x="283" y="3593"/>
                                </a:lnTo>
                                <a:lnTo>
                                  <a:pt x="283" y="924"/>
                                </a:lnTo>
                                <a:lnTo>
                                  <a:pt x="283" y="2505"/>
                                </a:lnTo>
                                <a:lnTo>
                                  <a:pt x="298" y="2490"/>
                                </a:lnTo>
                                <a:lnTo>
                                  <a:pt x="298" y="3816"/>
                                </a:lnTo>
                                <a:lnTo>
                                  <a:pt x="298" y="0"/>
                                </a:lnTo>
                                <a:lnTo>
                                  <a:pt x="298" y="2147"/>
                                </a:lnTo>
                                <a:lnTo>
                                  <a:pt x="313" y="2162"/>
                                </a:lnTo>
                                <a:lnTo>
                                  <a:pt x="313" y="3354"/>
                                </a:lnTo>
                                <a:lnTo>
                                  <a:pt x="313" y="0"/>
                                </a:lnTo>
                                <a:lnTo>
                                  <a:pt x="313" y="2564"/>
                                </a:lnTo>
                                <a:lnTo>
                                  <a:pt x="328" y="2579"/>
                                </a:lnTo>
                                <a:lnTo>
                                  <a:pt x="328" y="4234"/>
                                </a:lnTo>
                                <a:lnTo>
                                  <a:pt x="328" y="745"/>
                                </a:lnTo>
                                <a:lnTo>
                                  <a:pt x="328" y="2356"/>
                                </a:lnTo>
                                <a:lnTo>
                                  <a:pt x="343" y="2236"/>
                                </a:lnTo>
                                <a:lnTo>
                                  <a:pt x="343" y="4800"/>
                                </a:lnTo>
                                <a:lnTo>
                                  <a:pt x="343" y="104"/>
                                </a:lnTo>
                                <a:lnTo>
                                  <a:pt x="343" y="2177"/>
                                </a:lnTo>
                                <a:lnTo>
                                  <a:pt x="358" y="2326"/>
                                </a:lnTo>
                                <a:lnTo>
                                  <a:pt x="358" y="3250"/>
                                </a:lnTo>
                                <a:lnTo>
                                  <a:pt x="358" y="775"/>
                                </a:lnTo>
                                <a:lnTo>
                                  <a:pt x="358" y="2251"/>
                                </a:lnTo>
                                <a:lnTo>
                                  <a:pt x="373" y="2147"/>
                                </a:lnTo>
                                <a:lnTo>
                                  <a:pt x="373" y="3175"/>
                                </a:lnTo>
                                <a:lnTo>
                                  <a:pt x="373" y="1282"/>
                                </a:lnTo>
                                <a:lnTo>
                                  <a:pt x="373" y="2937"/>
                                </a:lnTo>
                                <a:lnTo>
                                  <a:pt x="388" y="2952"/>
                                </a:lnTo>
                                <a:lnTo>
                                  <a:pt x="388" y="3101"/>
                                </a:lnTo>
                                <a:lnTo>
                                  <a:pt x="388" y="1387"/>
                                </a:lnTo>
                                <a:lnTo>
                                  <a:pt x="388" y="2609"/>
                                </a:lnTo>
                                <a:lnTo>
                                  <a:pt x="402" y="2594"/>
                                </a:lnTo>
                                <a:lnTo>
                                  <a:pt x="402" y="3101"/>
                                </a:lnTo>
                                <a:lnTo>
                                  <a:pt x="402" y="1565"/>
                                </a:lnTo>
                                <a:lnTo>
                                  <a:pt x="402" y="2728"/>
                                </a:lnTo>
                                <a:lnTo>
                                  <a:pt x="417" y="2713"/>
                                </a:lnTo>
                                <a:lnTo>
                                  <a:pt x="417" y="2281"/>
                                </a:lnTo>
                                <a:lnTo>
                                  <a:pt x="417" y="2490"/>
                                </a:lnTo>
                                <a:lnTo>
                                  <a:pt x="432" y="2490"/>
                                </a:lnTo>
                                <a:lnTo>
                                  <a:pt x="447" y="2490"/>
                                </a:lnTo>
                                <a:lnTo>
                                  <a:pt x="462" y="2490"/>
                                </a:lnTo>
                                <a:lnTo>
                                  <a:pt x="477" y="2490"/>
                                </a:lnTo>
                                <a:lnTo>
                                  <a:pt x="492" y="2490"/>
                                </a:lnTo>
                                <a:lnTo>
                                  <a:pt x="507" y="2490"/>
                                </a:lnTo>
                                <a:lnTo>
                                  <a:pt x="522" y="2505"/>
                                </a:lnTo>
                                <a:lnTo>
                                  <a:pt x="522" y="3459"/>
                                </a:lnTo>
                                <a:lnTo>
                                  <a:pt x="522" y="1819"/>
                                </a:lnTo>
                                <a:lnTo>
                                  <a:pt x="522" y="2683"/>
                                </a:lnTo>
                                <a:lnTo>
                                  <a:pt x="537" y="2683"/>
                                </a:lnTo>
                                <a:lnTo>
                                  <a:pt x="537" y="4920"/>
                                </a:lnTo>
                                <a:lnTo>
                                  <a:pt x="537" y="686"/>
                                </a:lnTo>
                                <a:lnTo>
                                  <a:pt x="537" y="909"/>
                                </a:lnTo>
                                <a:lnTo>
                                  <a:pt x="551" y="116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Freeform 129"/>
                        <wps:cNvSpPr>
                          <a:spLocks/>
                        </wps:cNvSpPr>
                        <wps:spPr bwMode="auto">
                          <a:xfrm>
                            <a:off x="2202815" y="719455"/>
                            <a:ext cx="321945" cy="2839720"/>
                          </a:xfrm>
                          <a:custGeom>
                            <a:avLst/>
                            <a:gdLst>
                              <a:gd name="T0" fmla="*/ 0 w 507"/>
                              <a:gd name="T1" fmla="*/ 432 h 4472"/>
                              <a:gd name="T2" fmla="*/ 15 w 507"/>
                              <a:gd name="T3" fmla="*/ 4070 h 4472"/>
                              <a:gd name="T4" fmla="*/ 30 w 507"/>
                              <a:gd name="T5" fmla="*/ 2162 h 4472"/>
                              <a:gd name="T6" fmla="*/ 30 w 507"/>
                              <a:gd name="T7" fmla="*/ 2102 h 4472"/>
                              <a:gd name="T8" fmla="*/ 45 w 507"/>
                              <a:gd name="T9" fmla="*/ 835 h 4472"/>
                              <a:gd name="T10" fmla="*/ 60 w 507"/>
                              <a:gd name="T11" fmla="*/ 3891 h 4472"/>
                              <a:gd name="T12" fmla="*/ 75 w 507"/>
                              <a:gd name="T13" fmla="*/ 2668 h 4472"/>
                              <a:gd name="T14" fmla="*/ 75 w 507"/>
                              <a:gd name="T15" fmla="*/ 1789 h 4472"/>
                              <a:gd name="T16" fmla="*/ 90 w 507"/>
                              <a:gd name="T17" fmla="*/ 492 h 4472"/>
                              <a:gd name="T18" fmla="*/ 105 w 507"/>
                              <a:gd name="T19" fmla="*/ 2728 h 4472"/>
                              <a:gd name="T20" fmla="*/ 120 w 507"/>
                              <a:gd name="T21" fmla="*/ 1983 h 4472"/>
                              <a:gd name="T22" fmla="*/ 120 w 507"/>
                              <a:gd name="T23" fmla="*/ 2981 h 4472"/>
                              <a:gd name="T24" fmla="*/ 134 w 507"/>
                              <a:gd name="T25" fmla="*/ 820 h 4472"/>
                              <a:gd name="T26" fmla="*/ 149 w 507"/>
                              <a:gd name="T27" fmla="*/ 3846 h 4472"/>
                              <a:gd name="T28" fmla="*/ 164 w 507"/>
                              <a:gd name="T29" fmla="*/ 1953 h 4472"/>
                              <a:gd name="T30" fmla="*/ 164 w 507"/>
                              <a:gd name="T31" fmla="*/ 1759 h 4472"/>
                              <a:gd name="T32" fmla="*/ 179 w 507"/>
                              <a:gd name="T33" fmla="*/ 1222 h 4472"/>
                              <a:gd name="T34" fmla="*/ 194 w 507"/>
                              <a:gd name="T35" fmla="*/ 3354 h 4472"/>
                              <a:gd name="T36" fmla="*/ 209 w 507"/>
                              <a:gd name="T37" fmla="*/ 2340 h 4472"/>
                              <a:gd name="T38" fmla="*/ 209 w 507"/>
                              <a:gd name="T39" fmla="*/ 1655 h 4472"/>
                              <a:gd name="T40" fmla="*/ 224 w 507"/>
                              <a:gd name="T41" fmla="*/ 1103 h 4472"/>
                              <a:gd name="T42" fmla="*/ 239 w 507"/>
                              <a:gd name="T43" fmla="*/ 3488 h 4472"/>
                              <a:gd name="T44" fmla="*/ 254 w 507"/>
                              <a:gd name="T45" fmla="*/ 2922 h 4472"/>
                              <a:gd name="T46" fmla="*/ 254 w 507"/>
                              <a:gd name="T47" fmla="*/ 2773 h 4472"/>
                              <a:gd name="T48" fmla="*/ 268 w 507"/>
                              <a:gd name="T49" fmla="*/ 1193 h 4472"/>
                              <a:gd name="T50" fmla="*/ 283 w 507"/>
                              <a:gd name="T51" fmla="*/ 3354 h 4472"/>
                              <a:gd name="T52" fmla="*/ 298 w 507"/>
                              <a:gd name="T53" fmla="*/ 1744 h 4472"/>
                              <a:gd name="T54" fmla="*/ 298 w 507"/>
                              <a:gd name="T55" fmla="*/ 1998 h 4472"/>
                              <a:gd name="T56" fmla="*/ 313 w 507"/>
                              <a:gd name="T57" fmla="*/ 894 h 4472"/>
                              <a:gd name="T58" fmla="*/ 328 w 507"/>
                              <a:gd name="T59" fmla="*/ 4472 h 4472"/>
                              <a:gd name="T60" fmla="*/ 343 w 507"/>
                              <a:gd name="T61" fmla="*/ 1953 h 4472"/>
                              <a:gd name="T62" fmla="*/ 343 w 507"/>
                              <a:gd name="T63" fmla="*/ 1968 h 4472"/>
                              <a:gd name="T64" fmla="*/ 358 w 507"/>
                              <a:gd name="T65" fmla="*/ 1073 h 4472"/>
                              <a:gd name="T66" fmla="*/ 373 w 507"/>
                              <a:gd name="T67" fmla="*/ 3041 h 4472"/>
                              <a:gd name="T68" fmla="*/ 388 w 507"/>
                              <a:gd name="T69" fmla="*/ 1893 h 4472"/>
                              <a:gd name="T70" fmla="*/ 388 w 507"/>
                              <a:gd name="T71" fmla="*/ 2162 h 4472"/>
                              <a:gd name="T72" fmla="*/ 402 w 507"/>
                              <a:gd name="T73" fmla="*/ 1431 h 4472"/>
                              <a:gd name="T74" fmla="*/ 417 w 507"/>
                              <a:gd name="T75" fmla="*/ 2594 h 4472"/>
                              <a:gd name="T76" fmla="*/ 432 w 507"/>
                              <a:gd name="T77" fmla="*/ 1923 h 4472"/>
                              <a:gd name="T78" fmla="*/ 432 w 507"/>
                              <a:gd name="T79" fmla="*/ 1968 h 4472"/>
                              <a:gd name="T80" fmla="*/ 447 w 507"/>
                              <a:gd name="T81" fmla="*/ 1968 h 4472"/>
                              <a:gd name="T82" fmla="*/ 477 w 507"/>
                              <a:gd name="T83" fmla="*/ 1983 h 44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07" h="4472">
                                <a:moveTo>
                                  <a:pt x="0" y="656"/>
                                </a:moveTo>
                                <a:lnTo>
                                  <a:pt x="0" y="4428"/>
                                </a:lnTo>
                                <a:lnTo>
                                  <a:pt x="0" y="432"/>
                                </a:lnTo>
                                <a:lnTo>
                                  <a:pt x="0" y="2981"/>
                                </a:lnTo>
                                <a:lnTo>
                                  <a:pt x="15" y="2862"/>
                                </a:lnTo>
                                <a:lnTo>
                                  <a:pt x="15" y="4070"/>
                                </a:lnTo>
                                <a:lnTo>
                                  <a:pt x="15" y="432"/>
                                </a:lnTo>
                                <a:lnTo>
                                  <a:pt x="15" y="2251"/>
                                </a:lnTo>
                                <a:lnTo>
                                  <a:pt x="30" y="2162"/>
                                </a:lnTo>
                                <a:lnTo>
                                  <a:pt x="30" y="3280"/>
                                </a:lnTo>
                                <a:lnTo>
                                  <a:pt x="30" y="775"/>
                                </a:lnTo>
                                <a:lnTo>
                                  <a:pt x="30" y="2102"/>
                                </a:lnTo>
                                <a:lnTo>
                                  <a:pt x="45" y="1789"/>
                                </a:lnTo>
                                <a:lnTo>
                                  <a:pt x="45" y="3101"/>
                                </a:lnTo>
                                <a:lnTo>
                                  <a:pt x="45" y="835"/>
                                </a:lnTo>
                                <a:lnTo>
                                  <a:pt x="45" y="1983"/>
                                </a:lnTo>
                                <a:lnTo>
                                  <a:pt x="60" y="1968"/>
                                </a:lnTo>
                                <a:lnTo>
                                  <a:pt x="60" y="3891"/>
                                </a:lnTo>
                                <a:lnTo>
                                  <a:pt x="60" y="939"/>
                                </a:lnTo>
                                <a:lnTo>
                                  <a:pt x="60" y="2326"/>
                                </a:lnTo>
                                <a:lnTo>
                                  <a:pt x="75" y="2668"/>
                                </a:lnTo>
                                <a:lnTo>
                                  <a:pt x="75" y="3518"/>
                                </a:lnTo>
                                <a:lnTo>
                                  <a:pt x="75" y="626"/>
                                </a:lnTo>
                                <a:lnTo>
                                  <a:pt x="75" y="1789"/>
                                </a:lnTo>
                                <a:lnTo>
                                  <a:pt x="90" y="1923"/>
                                </a:lnTo>
                                <a:lnTo>
                                  <a:pt x="90" y="4174"/>
                                </a:lnTo>
                                <a:lnTo>
                                  <a:pt x="90" y="492"/>
                                </a:lnTo>
                                <a:lnTo>
                                  <a:pt x="90" y="2027"/>
                                </a:lnTo>
                                <a:lnTo>
                                  <a:pt x="105" y="1998"/>
                                </a:lnTo>
                                <a:lnTo>
                                  <a:pt x="105" y="2728"/>
                                </a:lnTo>
                                <a:lnTo>
                                  <a:pt x="105" y="1357"/>
                                </a:lnTo>
                                <a:lnTo>
                                  <a:pt x="105" y="1953"/>
                                </a:lnTo>
                                <a:lnTo>
                                  <a:pt x="120" y="1983"/>
                                </a:lnTo>
                                <a:lnTo>
                                  <a:pt x="120" y="3801"/>
                                </a:lnTo>
                                <a:lnTo>
                                  <a:pt x="120" y="373"/>
                                </a:lnTo>
                                <a:lnTo>
                                  <a:pt x="120" y="2981"/>
                                </a:lnTo>
                                <a:lnTo>
                                  <a:pt x="134" y="2981"/>
                                </a:lnTo>
                                <a:lnTo>
                                  <a:pt x="134" y="4144"/>
                                </a:lnTo>
                                <a:lnTo>
                                  <a:pt x="134" y="820"/>
                                </a:lnTo>
                                <a:lnTo>
                                  <a:pt x="134" y="1893"/>
                                </a:lnTo>
                                <a:lnTo>
                                  <a:pt x="149" y="1834"/>
                                </a:lnTo>
                                <a:lnTo>
                                  <a:pt x="149" y="3846"/>
                                </a:lnTo>
                                <a:lnTo>
                                  <a:pt x="149" y="388"/>
                                </a:lnTo>
                                <a:lnTo>
                                  <a:pt x="149" y="1953"/>
                                </a:lnTo>
                                <a:lnTo>
                                  <a:pt x="164" y="1953"/>
                                </a:lnTo>
                                <a:lnTo>
                                  <a:pt x="164" y="3548"/>
                                </a:lnTo>
                                <a:lnTo>
                                  <a:pt x="164" y="1073"/>
                                </a:lnTo>
                                <a:lnTo>
                                  <a:pt x="164" y="1759"/>
                                </a:lnTo>
                                <a:lnTo>
                                  <a:pt x="179" y="1804"/>
                                </a:lnTo>
                                <a:lnTo>
                                  <a:pt x="179" y="3190"/>
                                </a:lnTo>
                                <a:lnTo>
                                  <a:pt x="179" y="1222"/>
                                </a:lnTo>
                                <a:lnTo>
                                  <a:pt x="179" y="1714"/>
                                </a:lnTo>
                                <a:lnTo>
                                  <a:pt x="194" y="1804"/>
                                </a:lnTo>
                                <a:lnTo>
                                  <a:pt x="194" y="3354"/>
                                </a:lnTo>
                                <a:lnTo>
                                  <a:pt x="194" y="1178"/>
                                </a:lnTo>
                                <a:lnTo>
                                  <a:pt x="194" y="2311"/>
                                </a:lnTo>
                                <a:lnTo>
                                  <a:pt x="209" y="2340"/>
                                </a:lnTo>
                                <a:lnTo>
                                  <a:pt x="209" y="3786"/>
                                </a:lnTo>
                                <a:lnTo>
                                  <a:pt x="209" y="671"/>
                                </a:lnTo>
                                <a:lnTo>
                                  <a:pt x="209" y="1655"/>
                                </a:lnTo>
                                <a:lnTo>
                                  <a:pt x="224" y="2057"/>
                                </a:lnTo>
                                <a:lnTo>
                                  <a:pt x="224" y="2892"/>
                                </a:lnTo>
                                <a:lnTo>
                                  <a:pt x="224" y="1103"/>
                                </a:lnTo>
                                <a:lnTo>
                                  <a:pt x="224" y="1983"/>
                                </a:lnTo>
                                <a:lnTo>
                                  <a:pt x="239" y="2042"/>
                                </a:lnTo>
                                <a:lnTo>
                                  <a:pt x="239" y="3488"/>
                                </a:lnTo>
                                <a:lnTo>
                                  <a:pt x="239" y="701"/>
                                </a:lnTo>
                                <a:lnTo>
                                  <a:pt x="239" y="2967"/>
                                </a:lnTo>
                                <a:lnTo>
                                  <a:pt x="254" y="2922"/>
                                </a:lnTo>
                                <a:lnTo>
                                  <a:pt x="254" y="3354"/>
                                </a:lnTo>
                                <a:lnTo>
                                  <a:pt x="254" y="522"/>
                                </a:lnTo>
                                <a:lnTo>
                                  <a:pt x="254" y="2773"/>
                                </a:lnTo>
                                <a:lnTo>
                                  <a:pt x="268" y="2817"/>
                                </a:lnTo>
                                <a:lnTo>
                                  <a:pt x="268" y="3384"/>
                                </a:lnTo>
                                <a:lnTo>
                                  <a:pt x="268" y="1193"/>
                                </a:lnTo>
                                <a:lnTo>
                                  <a:pt x="268" y="1506"/>
                                </a:lnTo>
                                <a:lnTo>
                                  <a:pt x="283" y="1491"/>
                                </a:lnTo>
                                <a:lnTo>
                                  <a:pt x="283" y="3354"/>
                                </a:lnTo>
                                <a:lnTo>
                                  <a:pt x="283" y="1207"/>
                                </a:lnTo>
                                <a:lnTo>
                                  <a:pt x="283" y="1729"/>
                                </a:lnTo>
                                <a:lnTo>
                                  <a:pt x="298" y="1744"/>
                                </a:lnTo>
                                <a:lnTo>
                                  <a:pt x="298" y="2981"/>
                                </a:lnTo>
                                <a:lnTo>
                                  <a:pt x="298" y="1282"/>
                                </a:lnTo>
                                <a:lnTo>
                                  <a:pt x="298" y="1998"/>
                                </a:lnTo>
                                <a:lnTo>
                                  <a:pt x="313" y="1968"/>
                                </a:lnTo>
                                <a:lnTo>
                                  <a:pt x="313" y="3295"/>
                                </a:lnTo>
                                <a:lnTo>
                                  <a:pt x="313" y="894"/>
                                </a:lnTo>
                                <a:lnTo>
                                  <a:pt x="313" y="1983"/>
                                </a:lnTo>
                                <a:lnTo>
                                  <a:pt x="328" y="1998"/>
                                </a:lnTo>
                                <a:lnTo>
                                  <a:pt x="328" y="4472"/>
                                </a:lnTo>
                                <a:lnTo>
                                  <a:pt x="328" y="0"/>
                                </a:lnTo>
                                <a:lnTo>
                                  <a:pt x="328" y="1983"/>
                                </a:lnTo>
                                <a:lnTo>
                                  <a:pt x="343" y="1953"/>
                                </a:lnTo>
                                <a:lnTo>
                                  <a:pt x="343" y="3772"/>
                                </a:lnTo>
                                <a:lnTo>
                                  <a:pt x="343" y="1118"/>
                                </a:lnTo>
                                <a:lnTo>
                                  <a:pt x="343" y="1968"/>
                                </a:lnTo>
                                <a:lnTo>
                                  <a:pt x="358" y="1893"/>
                                </a:lnTo>
                                <a:lnTo>
                                  <a:pt x="358" y="3727"/>
                                </a:lnTo>
                                <a:lnTo>
                                  <a:pt x="358" y="1073"/>
                                </a:lnTo>
                                <a:lnTo>
                                  <a:pt x="358" y="1804"/>
                                </a:lnTo>
                                <a:lnTo>
                                  <a:pt x="373" y="1789"/>
                                </a:lnTo>
                                <a:lnTo>
                                  <a:pt x="373" y="3041"/>
                                </a:lnTo>
                                <a:lnTo>
                                  <a:pt x="373" y="1357"/>
                                </a:lnTo>
                                <a:lnTo>
                                  <a:pt x="373" y="1878"/>
                                </a:lnTo>
                                <a:lnTo>
                                  <a:pt x="388" y="1893"/>
                                </a:lnTo>
                                <a:lnTo>
                                  <a:pt x="388" y="2922"/>
                                </a:lnTo>
                                <a:lnTo>
                                  <a:pt x="388" y="1491"/>
                                </a:lnTo>
                                <a:lnTo>
                                  <a:pt x="388" y="2162"/>
                                </a:lnTo>
                                <a:lnTo>
                                  <a:pt x="402" y="2147"/>
                                </a:lnTo>
                                <a:lnTo>
                                  <a:pt x="402" y="2758"/>
                                </a:lnTo>
                                <a:lnTo>
                                  <a:pt x="402" y="1431"/>
                                </a:lnTo>
                                <a:lnTo>
                                  <a:pt x="402" y="1908"/>
                                </a:lnTo>
                                <a:lnTo>
                                  <a:pt x="417" y="1699"/>
                                </a:lnTo>
                                <a:lnTo>
                                  <a:pt x="417" y="2594"/>
                                </a:lnTo>
                                <a:lnTo>
                                  <a:pt x="417" y="1282"/>
                                </a:lnTo>
                                <a:lnTo>
                                  <a:pt x="417" y="1878"/>
                                </a:lnTo>
                                <a:lnTo>
                                  <a:pt x="432" y="1923"/>
                                </a:lnTo>
                                <a:lnTo>
                                  <a:pt x="432" y="2176"/>
                                </a:lnTo>
                                <a:lnTo>
                                  <a:pt x="432" y="1729"/>
                                </a:lnTo>
                                <a:lnTo>
                                  <a:pt x="432" y="1968"/>
                                </a:lnTo>
                                <a:lnTo>
                                  <a:pt x="447" y="1983"/>
                                </a:lnTo>
                                <a:lnTo>
                                  <a:pt x="447" y="2012"/>
                                </a:lnTo>
                                <a:lnTo>
                                  <a:pt x="447" y="1968"/>
                                </a:lnTo>
                                <a:lnTo>
                                  <a:pt x="447" y="1983"/>
                                </a:lnTo>
                                <a:lnTo>
                                  <a:pt x="462" y="1983"/>
                                </a:lnTo>
                                <a:lnTo>
                                  <a:pt x="477" y="1983"/>
                                </a:lnTo>
                                <a:lnTo>
                                  <a:pt x="492" y="1983"/>
                                </a:lnTo>
                                <a:lnTo>
                                  <a:pt x="507" y="198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6" name="Freeform 130"/>
                        <wps:cNvSpPr>
                          <a:spLocks/>
                        </wps:cNvSpPr>
                        <wps:spPr bwMode="auto">
                          <a:xfrm>
                            <a:off x="2524760" y="397510"/>
                            <a:ext cx="311785" cy="3161665"/>
                          </a:xfrm>
                          <a:custGeom>
                            <a:avLst/>
                            <a:gdLst>
                              <a:gd name="T0" fmla="*/ 29 w 491"/>
                              <a:gd name="T1" fmla="*/ 2505 h 4979"/>
                              <a:gd name="T2" fmla="*/ 29 w 491"/>
                              <a:gd name="T3" fmla="*/ 2132 h 4979"/>
                              <a:gd name="T4" fmla="*/ 44 w 491"/>
                              <a:gd name="T5" fmla="*/ 611 h 4979"/>
                              <a:gd name="T6" fmla="*/ 59 w 491"/>
                              <a:gd name="T7" fmla="*/ 4979 h 4979"/>
                              <a:gd name="T8" fmla="*/ 74 w 491"/>
                              <a:gd name="T9" fmla="*/ 2311 h 4979"/>
                              <a:gd name="T10" fmla="*/ 74 w 491"/>
                              <a:gd name="T11" fmla="*/ 2847 h 4979"/>
                              <a:gd name="T12" fmla="*/ 89 w 491"/>
                              <a:gd name="T13" fmla="*/ 1088 h 4979"/>
                              <a:gd name="T14" fmla="*/ 104 w 491"/>
                              <a:gd name="T15" fmla="*/ 4949 h 4979"/>
                              <a:gd name="T16" fmla="*/ 119 w 491"/>
                              <a:gd name="T17" fmla="*/ 3235 h 4979"/>
                              <a:gd name="T18" fmla="*/ 119 w 491"/>
                              <a:gd name="T19" fmla="*/ 2430 h 4979"/>
                              <a:gd name="T20" fmla="*/ 134 w 491"/>
                              <a:gd name="T21" fmla="*/ 1208 h 4979"/>
                              <a:gd name="T22" fmla="*/ 149 w 491"/>
                              <a:gd name="T23" fmla="*/ 4353 h 4979"/>
                              <a:gd name="T24" fmla="*/ 163 w 491"/>
                              <a:gd name="T25" fmla="*/ 2370 h 4979"/>
                              <a:gd name="T26" fmla="*/ 163 w 491"/>
                              <a:gd name="T27" fmla="*/ 2251 h 4979"/>
                              <a:gd name="T28" fmla="*/ 178 w 491"/>
                              <a:gd name="T29" fmla="*/ 0 h 4979"/>
                              <a:gd name="T30" fmla="*/ 193 w 491"/>
                              <a:gd name="T31" fmla="*/ 4979 h 4979"/>
                              <a:gd name="T32" fmla="*/ 208 w 491"/>
                              <a:gd name="T33" fmla="*/ 2162 h 4979"/>
                              <a:gd name="T34" fmla="*/ 208 w 491"/>
                              <a:gd name="T35" fmla="*/ 2326 h 4979"/>
                              <a:gd name="T36" fmla="*/ 223 w 491"/>
                              <a:gd name="T37" fmla="*/ 0 h 4979"/>
                              <a:gd name="T38" fmla="*/ 238 w 491"/>
                              <a:gd name="T39" fmla="*/ 4875 h 4979"/>
                              <a:gd name="T40" fmla="*/ 253 w 491"/>
                              <a:gd name="T41" fmla="*/ 2311 h 4979"/>
                              <a:gd name="T42" fmla="*/ 253 w 491"/>
                              <a:gd name="T43" fmla="*/ 4249 h 4979"/>
                              <a:gd name="T44" fmla="*/ 268 w 491"/>
                              <a:gd name="T45" fmla="*/ 641 h 4979"/>
                              <a:gd name="T46" fmla="*/ 283 w 491"/>
                              <a:gd name="T47" fmla="*/ 4010 h 4979"/>
                              <a:gd name="T48" fmla="*/ 297 w 491"/>
                              <a:gd name="T49" fmla="*/ 2475 h 4979"/>
                              <a:gd name="T50" fmla="*/ 297 w 491"/>
                              <a:gd name="T51" fmla="*/ 2445 h 4979"/>
                              <a:gd name="T52" fmla="*/ 312 w 491"/>
                              <a:gd name="T53" fmla="*/ 611 h 4979"/>
                              <a:gd name="T54" fmla="*/ 327 w 491"/>
                              <a:gd name="T55" fmla="*/ 4979 h 4979"/>
                              <a:gd name="T56" fmla="*/ 342 w 491"/>
                              <a:gd name="T57" fmla="*/ 2028 h 4979"/>
                              <a:gd name="T58" fmla="*/ 342 w 491"/>
                              <a:gd name="T59" fmla="*/ 2579 h 4979"/>
                              <a:gd name="T60" fmla="*/ 357 w 491"/>
                              <a:gd name="T61" fmla="*/ 626 h 4979"/>
                              <a:gd name="T62" fmla="*/ 372 w 491"/>
                              <a:gd name="T63" fmla="*/ 4159 h 4979"/>
                              <a:gd name="T64" fmla="*/ 387 w 491"/>
                              <a:gd name="T65" fmla="*/ 2341 h 4979"/>
                              <a:gd name="T66" fmla="*/ 387 w 491"/>
                              <a:gd name="T67" fmla="*/ 2594 h 4979"/>
                              <a:gd name="T68" fmla="*/ 402 w 491"/>
                              <a:gd name="T69" fmla="*/ 1059 h 4979"/>
                              <a:gd name="T70" fmla="*/ 417 w 491"/>
                              <a:gd name="T71" fmla="*/ 3533 h 4979"/>
                              <a:gd name="T72" fmla="*/ 431 w 491"/>
                              <a:gd name="T73" fmla="*/ 2505 h 4979"/>
                              <a:gd name="T74" fmla="*/ 431 w 491"/>
                              <a:gd name="T75" fmla="*/ 1446 h 4979"/>
                              <a:gd name="T76" fmla="*/ 446 w 491"/>
                              <a:gd name="T77" fmla="*/ 775 h 4979"/>
                              <a:gd name="T78" fmla="*/ 461 w 491"/>
                              <a:gd name="T79" fmla="*/ 4979 h 4979"/>
                              <a:gd name="T80" fmla="*/ 476 w 491"/>
                              <a:gd name="T81" fmla="*/ 2132 h 4979"/>
                              <a:gd name="T82" fmla="*/ 476 w 491"/>
                              <a:gd name="T83" fmla="*/ 2490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91" h="4979">
                                <a:moveTo>
                                  <a:pt x="0" y="2490"/>
                                </a:moveTo>
                                <a:lnTo>
                                  <a:pt x="15" y="2490"/>
                                </a:lnTo>
                                <a:lnTo>
                                  <a:pt x="29" y="2505"/>
                                </a:lnTo>
                                <a:lnTo>
                                  <a:pt x="29" y="4979"/>
                                </a:lnTo>
                                <a:lnTo>
                                  <a:pt x="29" y="1178"/>
                                </a:lnTo>
                                <a:lnTo>
                                  <a:pt x="29" y="2132"/>
                                </a:lnTo>
                                <a:lnTo>
                                  <a:pt x="44" y="2117"/>
                                </a:lnTo>
                                <a:lnTo>
                                  <a:pt x="44" y="4979"/>
                                </a:lnTo>
                                <a:lnTo>
                                  <a:pt x="44" y="611"/>
                                </a:lnTo>
                                <a:lnTo>
                                  <a:pt x="44" y="2698"/>
                                </a:lnTo>
                                <a:lnTo>
                                  <a:pt x="59" y="2892"/>
                                </a:lnTo>
                                <a:lnTo>
                                  <a:pt x="59" y="4979"/>
                                </a:lnTo>
                                <a:lnTo>
                                  <a:pt x="59" y="388"/>
                                </a:lnTo>
                                <a:lnTo>
                                  <a:pt x="59" y="1953"/>
                                </a:lnTo>
                                <a:lnTo>
                                  <a:pt x="74" y="2311"/>
                                </a:lnTo>
                                <a:lnTo>
                                  <a:pt x="74" y="4979"/>
                                </a:lnTo>
                                <a:lnTo>
                                  <a:pt x="74" y="358"/>
                                </a:lnTo>
                                <a:lnTo>
                                  <a:pt x="74" y="2847"/>
                                </a:lnTo>
                                <a:lnTo>
                                  <a:pt x="89" y="2818"/>
                                </a:lnTo>
                                <a:lnTo>
                                  <a:pt x="89" y="4115"/>
                                </a:lnTo>
                                <a:lnTo>
                                  <a:pt x="89" y="1088"/>
                                </a:lnTo>
                                <a:lnTo>
                                  <a:pt x="89" y="2490"/>
                                </a:lnTo>
                                <a:lnTo>
                                  <a:pt x="104" y="2505"/>
                                </a:lnTo>
                                <a:lnTo>
                                  <a:pt x="104" y="4949"/>
                                </a:lnTo>
                                <a:lnTo>
                                  <a:pt x="104" y="328"/>
                                </a:lnTo>
                                <a:lnTo>
                                  <a:pt x="104" y="3369"/>
                                </a:lnTo>
                                <a:lnTo>
                                  <a:pt x="119" y="3235"/>
                                </a:lnTo>
                                <a:lnTo>
                                  <a:pt x="119" y="4979"/>
                                </a:lnTo>
                                <a:lnTo>
                                  <a:pt x="119" y="0"/>
                                </a:lnTo>
                                <a:lnTo>
                                  <a:pt x="119" y="2430"/>
                                </a:lnTo>
                                <a:lnTo>
                                  <a:pt x="134" y="2445"/>
                                </a:lnTo>
                                <a:lnTo>
                                  <a:pt x="134" y="4577"/>
                                </a:lnTo>
                                <a:lnTo>
                                  <a:pt x="134" y="1208"/>
                                </a:lnTo>
                                <a:lnTo>
                                  <a:pt x="134" y="3697"/>
                                </a:lnTo>
                                <a:lnTo>
                                  <a:pt x="149" y="3578"/>
                                </a:lnTo>
                                <a:lnTo>
                                  <a:pt x="149" y="4353"/>
                                </a:lnTo>
                                <a:lnTo>
                                  <a:pt x="149" y="999"/>
                                </a:lnTo>
                                <a:lnTo>
                                  <a:pt x="149" y="2579"/>
                                </a:lnTo>
                                <a:lnTo>
                                  <a:pt x="163" y="2370"/>
                                </a:lnTo>
                                <a:lnTo>
                                  <a:pt x="163" y="4472"/>
                                </a:lnTo>
                                <a:lnTo>
                                  <a:pt x="163" y="418"/>
                                </a:lnTo>
                                <a:lnTo>
                                  <a:pt x="163" y="2251"/>
                                </a:lnTo>
                                <a:lnTo>
                                  <a:pt x="178" y="2743"/>
                                </a:lnTo>
                                <a:lnTo>
                                  <a:pt x="178" y="4979"/>
                                </a:lnTo>
                                <a:lnTo>
                                  <a:pt x="178" y="0"/>
                                </a:lnTo>
                                <a:lnTo>
                                  <a:pt x="178" y="3220"/>
                                </a:lnTo>
                                <a:lnTo>
                                  <a:pt x="193" y="2624"/>
                                </a:lnTo>
                                <a:lnTo>
                                  <a:pt x="193" y="4979"/>
                                </a:lnTo>
                                <a:lnTo>
                                  <a:pt x="193" y="90"/>
                                </a:lnTo>
                                <a:lnTo>
                                  <a:pt x="193" y="2206"/>
                                </a:lnTo>
                                <a:lnTo>
                                  <a:pt x="208" y="2162"/>
                                </a:lnTo>
                                <a:lnTo>
                                  <a:pt x="208" y="4741"/>
                                </a:lnTo>
                                <a:lnTo>
                                  <a:pt x="208" y="194"/>
                                </a:lnTo>
                                <a:lnTo>
                                  <a:pt x="208" y="2326"/>
                                </a:lnTo>
                                <a:lnTo>
                                  <a:pt x="223" y="2713"/>
                                </a:lnTo>
                                <a:lnTo>
                                  <a:pt x="223" y="4726"/>
                                </a:lnTo>
                                <a:lnTo>
                                  <a:pt x="223" y="0"/>
                                </a:lnTo>
                                <a:lnTo>
                                  <a:pt x="223" y="2490"/>
                                </a:lnTo>
                                <a:lnTo>
                                  <a:pt x="238" y="2475"/>
                                </a:lnTo>
                                <a:lnTo>
                                  <a:pt x="238" y="4875"/>
                                </a:lnTo>
                                <a:lnTo>
                                  <a:pt x="238" y="0"/>
                                </a:lnTo>
                                <a:lnTo>
                                  <a:pt x="238" y="1938"/>
                                </a:lnTo>
                                <a:lnTo>
                                  <a:pt x="253" y="2311"/>
                                </a:lnTo>
                                <a:lnTo>
                                  <a:pt x="253" y="4621"/>
                                </a:lnTo>
                                <a:lnTo>
                                  <a:pt x="253" y="1059"/>
                                </a:lnTo>
                                <a:lnTo>
                                  <a:pt x="253" y="4249"/>
                                </a:lnTo>
                                <a:lnTo>
                                  <a:pt x="268" y="4457"/>
                                </a:lnTo>
                                <a:lnTo>
                                  <a:pt x="268" y="4979"/>
                                </a:lnTo>
                                <a:lnTo>
                                  <a:pt x="268" y="641"/>
                                </a:lnTo>
                                <a:lnTo>
                                  <a:pt x="268" y="2490"/>
                                </a:lnTo>
                                <a:lnTo>
                                  <a:pt x="283" y="2475"/>
                                </a:lnTo>
                                <a:lnTo>
                                  <a:pt x="283" y="4010"/>
                                </a:lnTo>
                                <a:lnTo>
                                  <a:pt x="283" y="1491"/>
                                </a:lnTo>
                                <a:lnTo>
                                  <a:pt x="283" y="2490"/>
                                </a:lnTo>
                                <a:lnTo>
                                  <a:pt x="297" y="2475"/>
                                </a:lnTo>
                                <a:lnTo>
                                  <a:pt x="297" y="4562"/>
                                </a:lnTo>
                                <a:lnTo>
                                  <a:pt x="297" y="0"/>
                                </a:lnTo>
                                <a:lnTo>
                                  <a:pt x="297" y="2445"/>
                                </a:lnTo>
                                <a:lnTo>
                                  <a:pt x="312" y="2460"/>
                                </a:lnTo>
                                <a:lnTo>
                                  <a:pt x="312" y="4204"/>
                                </a:lnTo>
                                <a:lnTo>
                                  <a:pt x="312" y="611"/>
                                </a:lnTo>
                                <a:lnTo>
                                  <a:pt x="312" y="2236"/>
                                </a:lnTo>
                                <a:lnTo>
                                  <a:pt x="327" y="2251"/>
                                </a:lnTo>
                                <a:lnTo>
                                  <a:pt x="327" y="4979"/>
                                </a:lnTo>
                                <a:lnTo>
                                  <a:pt x="327" y="1073"/>
                                </a:lnTo>
                                <a:lnTo>
                                  <a:pt x="327" y="1953"/>
                                </a:lnTo>
                                <a:lnTo>
                                  <a:pt x="342" y="2028"/>
                                </a:lnTo>
                                <a:lnTo>
                                  <a:pt x="342" y="4979"/>
                                </a:lnTo>
                                <a:lnTo>
                                  <a:pt x="342" y="626"/>
                                </a:lnTo>
                                <a:lnTo>
                                  <a:pt x="342" y="2579"/>
                                </a:lnTo>
                                <a:lnTo>
                                  <a:pt x="357" y="2356"/>
                                </a:lnTo>
                                <a:lnTo>
                                  <a:pt x="357" y="4979"/>
                                </a:lnTo>
                                <a:lnTo>
                                  <a:pt x="357" y="626"/>
                                </a:lnTo>
                                <a:lnTo>
                                  <a:pt x="357" y="2400"/>
                                </a:lnTo>
                                <a:lnTo>
                                  <a:pt x="372" y="2445"/>
                                </a:lnTo>
                                <a:lnTo>
                                  <a:pt x="372" y="4159"/>
                                </a:lnTo>
                                <a:lnTo>
                                  <a:pt x="372" y="328"/>
                                </a:lnTo>
                                <a:lnTo>
                                  <a:pt x="372" y="2311"/>
                                </a:lnTo>
                                <a:lnTo>
                                  <a:pt x="387" y="2341"/>
                                </a:lnTo>
                                <a:lnTo>
                                  <a:pt x="387" y="4979"/>
                                </a:lnTo>
                                <a:lnTo>
                                  <a:pt x="387" y="1103"/>
                                </a:lnTo>
                                <a:lnTo>
                                  <a:pt x="387" y="2594"/>
                                </a:lnTo>
                                <a:lnTo>
                                  <a:pt x="402" y="2564"/>
                                </a:lnTo>
                                <a:lnTo>
                                  <a:pt x="402" y="4875"/>
                                </a:lnTo>
                                <a:lnTo>
                                  <a:pt x="402" y="1059"/>
                                </a:lnTo>
                                <a:lnTo>
                                  <a:pt x="402" y="3339"/>
                                </a:lnTo>
                                <a:lnTo>
                                  <a:pt x="417" y="3310"/>
                                </a:lnTo>
                                <a:lnTo>
                                  <a:pt x="417" y="3533"/>
                                </a:lnTo>
                                <a:lnTo>
                                  <a:pt x="417" y="1849"/>
                                </a:lnTo>
                                <a:lnTo>
                                  <a:pt x="417" y="2475"/>
                                </a:lnTo>
                                <a:lnTo>
                                  <a:pt x="431" y="2505"/>
                                </a:lnTo>
                                <a:lnTo>
                                  <a:pt x="431" y="4979"/>
                                </a:lnTo>
                                <a:lnTo>
                                  <a:pt x="431" y="641"/>
                                </a:lnTo>
                                <a:lnTo>
                                  <a:pt x="431" y="1446"/>
                                </a:lnTo>
                                <a:lnTo>
                                  <a:pt x="446" y="1714"/>
                                </a:lnTo>
                                <a:lnTo>
                                  <a:pt x="446" y="4979"/>
                                </a:lnTo>
                                <a:lnTo>
                                  <a:pt x="446" y="775"/>
                                </a:lnTo>
                                <a:lnTo>
                                  <a:pt x="446" y="1893"/>
                                </a:lnTo>
                                <a:lnTo>
                                  <a:pt x="461" y="1878"/>
                                </a:lnTo>
                                <a:lnTo>
                                  <a:pt x="461" y="4979"/>
                                </a:lnTo>
                                <a:lnTo>
                                  <a:pt x="461" y="537"/>
                                </a:lnTo>
                                <a:lnTo>
                                  <a:pt x="461" y="2132"/>
                                </a:lnTo>
                                <a:lnTo>
                                  <a:pt x="476" y="2132"/>
                                </a:lnTo>
                                <a:lnTo>
                                  <a:pt x="476" y="3757"/>
                                </a:lnTo>
                                <a:lnTo>
                                  <a:pt x="476" y="1670"/>
                                </a:lnTo>
                                <a:lnTo>
                                  <a:pt x="476" y="2490"/>
                                </a:lnTo>
                                <a:lnTo>
                                  <a:pt x="491" y="2505"/>
                                </a:lnTo>
                                <a:lnTo>
                                  <a:pt x="491" y="404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7" name="Freeform 131"/>
                        <wps:cNvSpPr>
                          <a:spLocks/>
                        </wps:cNvSpPr>
                        <wps:spPr bwMode="auto">
                          <a:xfrm>
                            <a:off x="2836545" y="397510"/>
                            <a:ext cx="330835" cy="3161665"/>
                          </a:xfrm>
                          <a:custGeom>
                            <a:avLst/>
                            <a:gdLst>
                              <a:gd name="T0" fmla="*/ 0 w 521"/>
                              <a:gd name="T1" fmla="*/ 2341 h 4979"/>
                              <a:gd name="T2" fmla="*/ 15 w 521"/>
                              <a:gd name="T3" fmla="*/ 1536 h 4979"/>
                              <a:gd name="T4" fmla="*/ 30 w 521"/>
                              <a:gd name="T5" fmla="*/ 2967 h 4979"/>
                              <a:gd name="T6" fmla="*/ 45 w 521"/>
                              <a:gd name="T7" fmla="*/ 2505 h 4979"/>
                              <a:gd name="T8" fmla="*/ 45 w 521"/>
                              <a:gd name="T9" fmla="*/ 2460 h 4979"/>
                              <a:gd name="T10" fmla="*/ 60 w 521"/>
                              <a:gd name="T11" fmla="*/ 0 h 4979"/>
                              <a:gd name="T12" fmla="*/ 74 w 521"/>
                              <a:gd name="T13" fmla="*/ 3951 h 4979"/>
                              <a:gd name="T14" fmla="*/ 89 w 521"/>
                              <a:gd name="T15" fmla="*/ 2460 h 4979"/>
                              <a:gd name="T16" fmla="*/ 89 w 521"/>
                              <a:gd name="T17" fmla="*/ 2475 h 4979"/>
                              <a:gd name="T18" fmla="*/ 104 w 521"/>
                              <a:gd name="T19" fmla="*/ 2475 h 4979"/>
                              <a:gd name="T20" fmla="*/ 134 w 521"/>
                              <a:gd name="T21" fmla="*/ 2490 h 4979"/>
                              <a:gd name="T22" fmla="*/ 179 w 521"/>
                              <a:gd name="T23" fmla="*/ 2490 h 4979"/>
                              <a:gd name="T24" fmla="*/ 194 w 521"/>
                              <a:gd name="T25" fmla="*/ 209 h 4979"/>
                              <a:gd name="T26" fmla="*/ 208 w 521"/>
                              <a:gd name="T27" fmla="*/ 3980 h 4979"/>
                              <a:gd name="T28" fmla="*/ 223 w 521"/>
                              <a:gd name="T29" fmla="*/ 2728 h 4979"/>
                              <a:gd name="T30" fmla="*/ 223 w 521"/>
                              <a:gd name="T31" fmla="*/ 2266 h 4979"/>
                              <a:gd name="T32" fmla="*/ 238 w 521"/>
                              <a:gd name="T33" fmla="*/ 0 h 4979"/>
                              <a:gd name="T34" fmla="*/ 253 w 521"/>
                              <a:gd name="T35" fmla="*/ 4979 h 4979"/>
                              <a:gd name="T36" fmla="*/ 268 w 521"/>
                              <a:gd name="T37" fmla="*/ 2773 h 4979"/>
                              <a:gd name="T38" fmla="*/ 268 w 521"/>
                              <a:gd name="T39" fmla="*/ 1625 h 4979"/>
                              <a:gd name="T40" fmla="*/ 283 w 521"/>
                              <a:gd name="T41" fmla="*/ 0 h 4979"/>
                              <a:gd name="T42" fmla="*/ 298 w 521"/>
                              <a:gd name="T43" fmla="*/ 4696 h 4979"/>
                              <a:gd name="T44" fmla="*/ 313 w 521"/>
                              <a:gd name="T45" fmla="*/ 3116 h 4979"/>
                              <a:gd name="T46" fmla="*/ 313 w 521"/>
                              <a:gd name="T47" fmla="*/ 2042 h 4979"/>
                              <a:gd name="T48" fmla="*/ 328 w 521"/>
                              <a:gd name="T49" fmla="*/ 567 h 4979"/>
                              <a:gd name="T50" fmla="*/ 343 w 521"/>
                              <a:gd name="T51" fmla="*/ 4979 h 4979"/>
                              <a:gd name="T52" fmla="*/ 357 w 521"/>
                              <a:gd name="T53" fmla="*/ 2534 h 4979"/>
                              <a:gd name="T54" fmla="*/ 357 w 521"/>
                              <a:gd name="T55" fmla="*/ 2788 h 4979"/>
                              <a:gd name="T56" fmla="*/ 372 w 521"/>
                              <a:gd name="T57" fmla="*/ 0 h 4979"/>
                              <a:gd name="T58" fmla="*/ 387 w 521"/>
                              <a:gd name="T59" fmla="*/ 3459 h 4979"/>
                              <a:gd name="T60" fmla="*/ 402 w 521"/>
                              <a:gd name="T61" fmla="*/ 2326 h 4979"/>
                              <a:gd name="T62" fmla="*/ 402 w 521"/>
                              <a:gd name="T63" fmla="*/ 2460 h 4979"/>
                              <a:gd name="T64" fmla="*/ 417 w 521"/>
                              <a:gd name="T65" fmla="*/ 0 h 4979"/>
                              <a:gd name="T66" fmla="*/ 432 w 521"/>
                              <a:gd name="T67" fmla="*/ 4741 h 4979"/>
                              <a:gd name="T68" fmla="*/ 447 w 521"/>
                              <a:gd name="T69" fmla="*/ 2147 h 4979"/>
                              <a:gd name="T70" fmla="*/ 447 w 521"/>
                              <a:gd name="T71" fmla="*/ 2639 h 4979"/>
                              <a:gd name="T72" fmla="*/ 462 w 521"/>
                              <a:gd name="T73" fmla="*/ 15 h 4979"/>
                              <a:gd name="T74" fmla="*/ 477 w 521"/>
                              <a:gd name="T75" fmla="*/ 4115 h 4979"/>
                              <a:gd name="T76" fmla="*/ 491 w 521"/>
                              <a:gd name="T77" fmla="*/ 2669 h 4979"/>
                              <a:gd name="T78" fmla="*/ 491 w 521"/>
                              <a:gd name="T79" fmla="*/ 3131 h 4979"/>
                              <a:gd name="T80" fmla="*/ 506 w 521"/>
                              <a:gd name="T81" fmla="*/ 0 h 4979"/>
                              <a:gd name="T82" fmla="*/ 521 w 521"/>
                              <a:gd name="T83" fmla="*/ 4234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1" h="4979">
                                <a:moveTo>
                                  <a:pt x="0" y="4040"/>
                                </a:moveTo>
                                <a:lnTo>
                                  <a:pt x="0" y="1282"/>
                                </a:lnTo>
                                <a:lnTo>
                                  <a:pt x="0" y="2341"/>
                                </a:lnTo>
                                <a:lnTo>
                                  <a:pt x="15" y="2221"/>
                                </a:lnTo>
                                <a:lnTo>
                                  <a:pt x="15" y="3816"/>
                                </a:lnTo>
                                <a:lnTo>
                                  <a:pt x="15" y="1536"/>
                                </a:lnTo>
                                <a:lnTo>
                                  <a:pt x="15" y="2624"/>
                                </a:lnTo>
                                <a:lnTo>
                                  <a:pt x="30" y="2549"/>
                                </a:lnTo>
                                <a:lnTo>
                                  <a:pt x="30" y="2967"/>
                                </a:lnTo>
                                <a:lnTo>
                                  <a:pt x="30" y="1983"/>
                                </a:lnTo>
                                <a:lnTo>
                                  <a:pt x="30" y="2490"/>
                                </a:lnTo>
                                <a:lnTo>
                                  <a:pt x="45" y="2505"/>
                                </a:lnTo>
                                <a:lnTo>
                                  <a:pt x="45" y="4830"/>
                                </a:lnTo>
                                <a:lnTo>
                                  <a:pt x="45" y="865"/>
                                </a:lnTo>
                                <a:lnTo>
                                  <a:pt x="45" y="2460"/>
                                </a:lnTo>
                                <a:lnTo>
                                  <a:pt x="60" y="2818"/>
                                </a:lnTo>
                                <a:lnTo>
                                  <a:pt x="60" y="4875"/>
                                </a:lnTo>
                                <a:lnTo>
                                  <a:pt x="60" y="0"/>
                                </a:lnTo>
                                <a:lnTo>
                                  <a:pt x="60" y="1714"/>
                                </a:lnTo>
                                <a:lnTo>
                                  <a:pt x="74" y="2609"/>
                                </a:lnTo>
                                <a:lnTo>
                                  <a:pt x="74" y="3951"/>
                                </a:lnTo>
                                <a:lnTo>
                                  <a:pt x="74" y="790"/>
                                </a:lnTo>
                                <a:lnTo>
                                  <a:pt x="74" y="2475"/>
                                </a:lnTo>
                                <a:lnTo>
                                  <a:pt x="89" y="2460"/>
                                </a:lnTo>
                                <a:lnTo>
                                  <a:pt x="89" y="2609"/>
                                </a:lnTo>
                                <a:lnTo>
                                  <a:pt x="89" y="2370"/>
                                </a:lnTo>
                                <a:lnTo>
                                  <a:pt x="89" y="2475"/>
                                </a:lnTo>
                                <a:lnTo>
                                  <a:pt x="104" y="2490"/>
                                </a:lnTo>
                                <a:lnTo>
                                  <a:pt x="104" y="2505"/>
                                </a:lnTo>
                                <a:lnTo>
                                  <a:pt x="104" y="2475"/>
                                </a:lnTo>
                                <a:lnTo>
                                  <a:pt x="104" y="2490"/>
                                </a:lnTo>
                                <a:lnTo>
                                  <a:pt x="119" y="2490"/>
                                </a:lnTo>
                                <a:lnTo>
                                  <a:pt x="134" y="2490"/>
                                </a:lnTo>
                                <a:lnTo>
                                  <a:pt x="149" y="2490"/>
                                </a:lnTo>
                                <a:lnTo>
                                  <a:pt x="164" y="2490"/>
                                </a:lnTo>
                                <a:lnTo>
                                  <a:pt x="179" y="2490"/>
                                </a:lnTo>
                                <a:lnTo>
                                  <a:pt x="194" y="2505"/>
                                </a:lnTo>
                                <a:lnTo>
                                  <a:pt x="194" y="4979"/>
                                </a:lnTo>
                                <a:lnTo>
                                  <a:pt x="194" y="209"/>
                                </a:lnTo>
                                <a:lnTo>
                                  <a:pt x="194" y="3295"/>
                                </a:lnTo>
                                <a:lnTo>
                                  <a:pt x="208" y="3295"/>
                                </a:lnTo>
                                <a:lnTo>
                                  <a:pt x="208" y="3980"/>
                                </a:lnTo>
                                <a:lnTo>
                                  <a:pt x="208" y="0"/>
                                </a:lnTo>
                                <a:lnTo>
                                  <a:pt x="208" y="2803"/>
                                </a:lnTo>
                                <a:lnTo>
                                  <a:pt x="223" y="2728"/>
                                </a:lnTo>
                                <a:lnTo>
                                  <a:pt x="223" y="3474"/>
                                </a:lnTo>
                                <a:lnTo>
                                  <a:pt x="223" y="0"/>
                                </a:lnTo>
                                <a:lnTo>
                                  <a:pt x="223" y="2266"/>
                                </a:lnTo>
                                <a:lnTo>
                                  <a:pt x="238" y="2356"/>
                                </a:lnTo>
                                <a:lnTo>
                                  <a:pt x="238" y="4979"/>
                                </a:lnTo>
                                <a:lnTo>
                                  <a:pt x="238" y="0"/>
                                </a:lnTo>
                                <a:lnTo>
                                  <a:pt x="238" y="2370"/>
                                </a:lnTo>
                                <a:lnTo>
                                  <a:pt x="253" y="2281"/>
                                </a:lnTo>
                                <a:lnTo>
                                  <a:pt x="253" y="4979"/>
                                </a:lnTo>
                                <a:lnTo>
                                  <a:pt x="253" y="45"/>
                                </a:lnTo>
                                <a:lnTo>
                                  <a:pt x="253" y="2758"/>
                                </a:lnTo>
                                <a:lnTo>
                                  <a:pt x="268" y="2773"/>
                                </a:lnTo>
                                <a:lnTo>
                                  <a:pt x="268" y="4935"/>
                                </a:lnTo>
                                <a:lnTo>
                                  <a:pt x="268" y="0"/>
                                </a:lnTo>
                                <a:lnTo>
                                  <a:pt x="268" y="1625"/>
                                </a:lnTo>
                                <a:lnTo>
                                  <a:pt x="283" y="2370"/>
                                </a:lnTo>
                                <a:lnTo>
                                  <a:pt x="283" y="4785"/>
                                </a:lnTo>
                                <a:lnTo>
                                  <a:pt x="283" y="0"/>
                                </a:lnTo>
                                <a:lnTo>
                                  <a:pt x="283" y="2549"/>
                                </a:lnTo>
                                <a:lnTo>
                                  <a:pt x="298" y="2132"/>
                                </a:lnTo>
                                <a:lnTo>
                                  <a:pt x="298" y="4696"/>
                                </a:lnTo>
                                <a:lnTo>
                                  <a:pt x="298" y="75"/>
                                </a:lnTo>
                                <a:lnTo>
                                  <a:pt x="298" y="3146"/>
                                </a:lnTo>
                                <a:lnTo>
                                  <a:pt x="313" y="3116"/>
                                </a:lnTo>
                                <a:lnTo>
                                  <a:pt x="313" y="4159"/>
                                </a:lnTo>
                                <a:lnTo>
                                  <a:pt x="313" y="0"/>
                                </a:lnTo>
                                <a:lnTo>
                                  <a:pt x="313" y="2042"/>
                                </a:lnTo>
                                <a:lnTo>
                                  <a:pt x="328" y="2013"/>
                                </a:lnTo>
                                <a:lnTo>
                                  <a:pt x="328" y="4055"/>
                                </a:lnTo>
                                <a:lnTo>
                                  <a:pt x="328" y="567"/>
                                </a:lnTo>
                                <a:lnTo>
                                  <a:pt x="328" y="1521"/>
                                </a:lnTo>
                                <a:lnTo>
                                  <a:pt x="343" y="3146"/>
                                </a:lnTo>
                                <a:lnTo>
                                  <a:pt x="343" y="4979"/>
                                </a:lnTo>
                                <a:lnTo>
                                  <a:pt x="343" y="0"/>
                                </a:lnTo>
                                <a:lnTo>
                                  <a:pt x="343" y="2519"/>
                                </a:lnTo>
                                <a:lnTo>
                                  <a:pt x="357" y="2534"/>
                                </a:lnTo>
                                <a:lnTo>
                                  <a:pt x="357" y="4010"/>
                                </a:lnTo>
                                <a:lnTo>
                                  <a:pt x="357" y="0"/>
                                </a:lnTo>
                                <a:lnTo>
                                  <a:pt x="357" y="2788"/>
                                </a:lnTo>
                                <a:lnTo>
                                  <a:pt x="372" y="2519"/>
                                </a:lnTo>
                                <a:lnTo>
                                  <a:pt x="372" y="3846"/>
                                </a:lnTo>
                                <a:lnTo>
                                  <a:pt x="372" y="0"/>
                                </a:lnTo>
                                <a:lnTo>
                                  <a:pt x="372" y="2192"/>
                                </a:lnTo>
                                <a:lnTo>
                                  <a:pt x="387" y="2385"/>
                                </a:lnTo>
                                <a:lnTo>
                                  <a:pt x="387" y="3459"/>
                                </a:lnTo>
                                <a:lnTo>
                                  <a:pt x="387" y="745"/>
                                </a:lnTo>
                                <a:lnTo>
                                  <a:pt x="387" y="2356"/>
                                </a:lnTo>
                                <a:lnTo>
                                  <a:pt x="402" y="2326"/>
                                </a:lnTo>
                                <a:lnTo>
                                  <a:pt x="402" y="4681"/>
                                </a:lnTo>
                                <a:lnTo>
                                  <a:pt x="402" y="45"/>
                                </a:lnTo>
                                <a:lnTo>
                                  <a:pt x="402" y="2460"/>
                                </a:lnTo>
                                <a:lnTo>
                                  <a:pt x="417" y="2356"/>
                                </a:lnTo>
                                <a:lnTo>
                                  <a:pt x="417" y="4771"/>
                                </a:lnTo>
                                <a:lnTo>
                                  <a:pt x="417" y="0"/>
                                </a:lnTo>
                                <a:lnTo>
                                  <a:pt x="417" y="2415"/>
                                </a:lnTo>
                                <a:lnTo>
                                  <a:pt x="432" y="2400"/>
                                </a:lnTo>
                                <a:lnTo>
                                  <a:pt x="432" y="4741"/>
                                </a:lnTo>
                                <a:lnTo>
                                  <a:pt x="432" y="0"/>
                                </a:lnTo>
                                <a:lnTo>
                                  <a:pt x="432" y="2162"/>
                                </a:lnTo>
                                <a:lnTo>
                                  <a:pt x="447" y="2147"/>
                                </a:lnTo>
                                <a:lnTo>
                                  <a:pt x="447" y="3667"/>
                                </a:lnTo>
                                <a:lnTo>
                                  <a:pt x="447" y="1625"/>
                                </a:lnTo>
                                <a:lnTo>
                                  <a:pt x="447" y="2639"/>
                                </a:lnTo>
                                <a:lnTo>
                                  <a:pt x="462" y="2624"/>
                                </a:lnTo>
                                <a:lnTo>
                                  <a:pt x="462" y="4979"/>
                                </a:lnTo>
                                <a:lnTo>
                                  <a:pt x="462" y="15"/>
                                </a:lnTo>
                                <a:lnTo>
                                  <a:pt x="462" y="3026"/>
                                </a:lnTo>
                                <a:lnTo>
                                  <a:pt x="477" y="2445"/>
                                </a:lnTo>
                                <a:lnTo>
                                  <a:pt x="477" y="4115"/>
                                </a:lnTo>
                                <a:lnTo>
                                  <a:pt x="477" y="0"/>
                                </a:lnTo>
                                <a:lnTo>
                                  <a:pt x="477" y="2624"/>
                                </a:lnTo>
                                <a:lnTo>
                                  <a:pt x="491" y="2669"/>
                                </a:lnTo>
                                <a:lnTo>
                                  <a:pt x="491" y="4368"/>
                                </a:lnTo>
                                <a:lnTo>
                                  <a:pt x="491" y="0"/>
                                </a:lnTo>
                                <a:lnTo>
                                  <a:pt x="491" y="3131"/>
                                </a:lnTo>
                                <a:lnTo>
                                  <a:pt x="506" y="3175"/>
                                </a:lnTo>
                                <a:lnTo>
                                  <a:pt x="506" y="4979"/>
                                </a:lnTo>
                                <a:lnTo>
                                  <a:pt x="506" y="0"/>
                                </a:lnTo>
                                <a:lnTo>
                                  <a:pt x="506" y="2460"/>
                                </a:lnTo>
                                <a:lnTo>
                                  <a:pt x="521" y="2639"/>
                                </a:lnTo>
                                <a:lnTo>
                                  <a:pt x="521" y="4234"/>
                                </a:lnTo>
                                <a:lnTo>
                                  <a:pt x="521" y="0"/>
                                </a:lnTo>
                                <a:lnTo>
                                  <a:pt x="521" y="3265"/>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8" name="Freeform 132"/>
                        <wps:cNvSpPr>
                          <a:spLocks/>
                        </wps:cNvSpPr>
                        <wps:spPr bwMode="auto">
                          <a:xfrm>
                            <a:off x="3167380" y="397510"/>
                            <a:ext cx="349885" cy="3161665"/>
                          </a:xfrm>
                          <a:custGeom>
                            <a:avLst/>
                            <a:gdLst>
                              <a:gd name="T0" fmla="*/ 15 w 551"/>
                              <a:gd name="T1" fmla="*/ 4070 h 4979"/>
                              <a:gd name="T2" fmla="*/ 30 w 551"/>
                              <a:gd name="T3" fmla="*/ 2698 h 4979"/>
                              <a:gd name="T4" fmla="*/ 30 w 551"/>
                              <a:gd name="T5" fmla="*/ 1998 h 4979"/>
                              <a:gd name="T6" fmla="*/ 45 w 551"/>
                              <a:gd name="T7" fmla="*/ 373 h 4979"/>
                              <a:gd name="T8" fmla="*/ 60 w 551"/>
                              <a:gd name="T9" fmla="*/ 4800 h 4979"/>
                              <a:gd name="T10" fmla="*/ 75 w 551"/>
                              <a:gd name="T11" fmla="*/ 2445 h 4979"/>
                              <a:gd name="T12" fmla="*/ 75 w 551"/>
                              <a:gd name="T13" fmla="*/ 2475 h 4979"/>
                              <a:gd name="T14" fmla="*/ 90 w 551"/>
                              <a:gd name="T15" fmla="*/ 641 h 4979"/>
                              <a:gd name="T16" fmla="*/ 104 w 551"/>
                              <a:gd name="T17" fmla="*/ 2818 h 4979"/>
                              <a:gd name="T18" fmla="*/ 119 w 551"/>
                              <a:gd name="T19" fmla="*/ 2475 h 4979"/>
                              <a:gd name="T20" fmla="*/ 119 w 551"/>
                              <a:gd name="T21" fmla="*/ 2490 h 4979"/>
                              <a:gd name="T22" fmla="*/ 134 w 551"/>
                              <a:gd name="T23" fmla="*/ 2460 h 4979"/>
                              <a:gd name="T24" fmla="*/ 164 w 551"/>
                              <a:gd name="T25" fmla="*/ 2490 h 4979"/>
                              <a:gd name="T26" fmla="*/ 209 w 551"/>
                              <a:gd name="T27" fmla="*/ 2490 h 4979"/>
                              <a:gd name="T28" fmla="*/ 238 w 551"/>
                              <a:gd name="T29" fmla="*/ 2534 h 4979"/>
                              <a:gd name="T30" fmla="*/ 253 w 551"/>
                              <a:gd name="T31" fmla="*/ 2505 h 4979"/>
                              <a:gd name="T32" fmla="*/ 253 w 551"/>
                              <a:gd name="T33" fmla="*/ 2505 h 4979"/>
                              <a:gd name="T34" fmla="*/ 268 w 551"/>
                              <a:gd name="T35" fmla="*/ 1610 h 4979"/>
                              <a:gd name="T36" fmla="*/ 283 w 551"/>
                              <a:gd name="T37" fmla="*/ 4979 h 4979"/>
                              <a:gd name="T38" fmla="*/ 298 w 551"/>
                              <a:gd name="T39" fmla="*/ 1819 h 4979"/>
                              <a:gd name="T40" fmla="*/ 298 w 551"/>
                              <a:gd name="T41" fmla="*/ 2519 h 4979"/>
                              <a:gd name="T42" fmla="*/ 313 w 551"/>
                              <a:gd name="T43" fmla="*/ 0 h 4979"/>
                              <a:gd name="T44" fmla="*/ 328 w 551"/>
                              <a:gd name="T45" fmla="*/ 4949 h 4979"/>
                              <a:gd name="T46" fmla="*/ 343 w 551"/>
                              <a:gd name="T47" fmla="*/ 2490 h 4979"/>
                              <a:gd name="T48" fmla="*/ 343 w 551"/>
                              <a:gd name="T49" fmla="*/ 2430 h 4979"/>
                              <a:gd name="T50" fmla="*/ 358 w 551"/>
                              <a:gd name="T51" fmla="*/ 1029 h 4979"/>
                              <a:gd name="T52" fmla="*/ 372 w 551"/>
                              <a:gd name="T53" fmla="*/ 4979 h 4979"/>
                              <a:gd name="T54" fmla="*/ 387 w 551"/>
                              <a:gd name="T55" fmla="*/ 1834 h 4979"/>
                              <a:gd name="T56" fmla="*/ 387 w 551"/>
                              <a:gd name="T57" fmla="*/ 2490 h 4979"/>
                              <a:gd name="T58" fmla="*/ 402 w 551"/>
                              <a:gd name="T59" fmla="*/ 1237 h 4979"/>
                              <a:gd name="T60" fmla="*/ 417 w 551"/>
                              <a:gd name="T61" fmla="*/ 4979 h 4979"/>
                              <a:gd name="T62" fmla="*/ 432 w 551"/>
                              <a:gd name="T63" fmla="*/ 2549 h 4979"/>
                              <a:gd name="T64" fmla="*/ 432 w 551"/>
                              <a:gd name="T65" fmla="*/ 2326 h 4979"/>
                              <a:gd name="T66" fmla="*/ 447 w 551"/>
                              <a:gd name="T67" fmla="*/ 1267 h 4979"/>
                              <a:gd name="T68" fmla="*/ 462 w 551"/>
                              <a:gd name="T69" fmla="*/ 4979 h 4979"/>
                              <a:gd name="T70" fmla="*/ 477 w 551"/>
                              <a:gd name="T71" fmla="*/ 2475 h 4979"/>
                              <a:gd name="T72" fmla="*/ 477 w 551"/>
                              <a:gd name="T73" fmla="*/ 2385 h 4979"/>
                              <a:gd name="T74" fmla="*/ 492 w 551"/>
                              <a:gd name="T75" fmla="*/ 15 h 4979"/>
                              <a:gd name="T76" fmla="*/ 506 w 551"/>
                              <a:gd name="T77" fmla="*/ 4010 h 4979"/>
                              <a:gd name="T78" fmla="*/ 521 w 551"/>
                              <a:gd name="T79" fmla="*/ 2192 h 4979"/>
                              <a:gd name="T80" fmla="*/ 521 w 551"/>
                              <a:gd name="T81" fmla="*/ 2683 h 4979"/>
                              <a:gd name="T82" fmla="*/ 536 w 551"/>
                              <a:gd name="T83" fmla="*/ 969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51" h="4979">
                                <a:moveTo>
                                  <a:pt x="0" y="3265"/>
                                </a:moveTo>
                                <a:lnTo>
                                  <a:pt x="15" y="3235"/>
                                </a:lnTo>
                                <a:lnTo>
                                  <a:pt x="15" y="4070"/>
                                </a:lnTo>
                                <a:lnTo>
                                  <a:pt x="15" y="0"/>
                                </a:lnTo>
                                <a:lnTo>
                                  <a:pt x="15" y="2758"/>
                                </a:lnTo>
                                <a:lnTo>
                                  <a:pt x="30" y="2698"/>
                                </a:lnTo>
                                <a:lnTo>
                                  <a:pt x="30" y="4502"/>
                                </a:lnTo>
                                <a:lnTo>
                                  <a:pt x="30" y="0"/>
                                </a:lnTo>
                                <a:lnTo>
                                  <a:pt x="30" y="1998"/>
                                </a:lnTo>
                                <a:lnTo>
                                  <a:pt x="45" y="1908"/>
                                </a:lnTo>
                                <a:lnTo>
                                  <a:pt x="45" y="4979"/>
                                </a:lnTo>
                                <a:lnTo>
                                  <a:pt x="45" y="373"/>
                                </a:lnTo>
                                <a:lnTo>
                                  <a:pt x="45" y="3086"/>
                                </a:lnTo>
                                <a:lnTo>
                                  <a:pt x="60" y="3161"/>
                                </a:lnTo>
                                <a:lnTo>
                                  <a:pt x="60" y="4800"/>
                                </a:lnTo>
                                <a:lnTo>
                                  <a:pt x="60" y="224"/>
                                </a:lnTo>
                                <a:lnTo>
                                  <a:pt x="60" y="2415"/>
                                </a:lnTo>
                                <a:lnTo>
                                  <a:pt x="75" y="2445"/>
                                </a:lnTo>
                                <a:lnTo>
                                  <a:pt x="75" y="4681"/>
                                </a:lnTo>
                                <a:lnTo>
                                  <a:pt x="75" y="865"/>
                                </a:lnTo>
                                <a:lnTo>
                                  <a:pt x="75" y="2475"/>
                                </a:lnTo>
                                <a:lnTo>
                                  <a:pt x="90" y="2490"/>
                                </a:lnTo>
                                <a:lnTo>
                                  <a:pt x="90" y="3444"/>
                                </a:lnTo>
                                <a:lnTo>
                                  <a:pt x="90" y="641"/>
                                </a:lnTo>
                                <a:lnTo>
                                  <a:pt x="90" y="2490"/>
                                </a:lnTo>
                                <a:lnTo>
                                  <a:pt x="104" y="2490"/>
                                </a:lnTo>
                                <a:lnTo>
                                  <a:pt x="104" y="2818"/>
                                </a:lnTo>
                                <a:lnTo>
                                  <a:pt x="104" y="2162"/>
                                </a:lnTo>
                                <a:lnTo>
                                  <a:pt x="104" y="2490"/>
                                </a:lnTo>
                                <a:lnTo>
                                  <a:pt x="119" y="2475"/>
                                </a:lnTo>
                                <a:lnTo>
                                  <a:pt x="119" y="2579"/>
                                </a:lnTo>
                                <a:lnTo>
                                  <a:pt x="119" y="2430"/>
                                </a:lnTo>
                                <a:lnTo>
                                  <a:pt x="119" y="2490"/>
                                </a:lnTo>
                                <a:lnTo>
                                  <a:pt x="134" y="2505"/>
                                </a:lnTo>
                                <a:lnTo>
                                  <a:pt x="134" y="2519"/>
                                </a:lnTo>
                                <a:lnTo>
                                  <a:pt x="134" y="2460"/>
                                </a:lnTo>
                                <a:lnTo>
                                  <a:pt x="134" y="2490"/>
                                </a:lnTo>
                                <a:lnTo>
                                  <a:pt x="149" y="2490"/>
                                </a:lnTo>
                                <a:lnTo>
                                  <a:pt x="164" y="2490"/>
                                </a:lnTo>
                                <a:lnTo>
                                  <a:pt x="179" y="2490"/>
                                </a:lnTo>
                                <a:lnTo>
                                  <a:pt x="194" y="2490"/>
                                </a:lnTo>
                                <a:lnTo>
                                  <a:pt x="209" y="2490"/>
                                </a:lnTo>
                                <a:lnTo>
                                  <a:pt x="224" y="2490"/>
                                </a:lnTo>
                                <a:lnTo>
                                  <a:pt x="238" y="2505"/>
                                </a:lnTo>
                                <a:lnTo>
                                  <a:pt x="238" y="2534"/>
                                </a:lnTo>
                                <a:lnTo>
                                  <a:pt x="238" y="2445"/>
                                </a:lnTo>
                                <a:lnTo>
                                  <a:pt x="238" y="2490"/>
                                </a:lnTo>
                                <a:lnTo>
                                  <a:pt x="253" y="2505"/>
                                </a:lnTo>
                                <a:lnTo>
                                  <a:pt x="253" y="3116"/>
                                </a:lnTo>
                                <a:lnTo>
                                  <a:pt x="253" y="2117"/>
                                </a:lnTo>
                                <a:lnTo>
                                  <a:pt x="253" y="2505"/>
                                </a:lnTo>
                                <a:lnTo>
                                  <a:pt x="268" y="2519"/>
                                </a:lnTo>
                                <a:lnTo>
                                  <a:pt x="268" y="3757"/>
                                </a:lnTo>
                                <a:lnTo>
                                  <a:pt x="268" y="1610"/>
                                </a:lnTo>
                                <a:lnTo>
                                  <a:pt x="268" y="2460"/>
                                </a:lnTo>
                                <a:lnTo>
                                  <a:pt x="283" y="2445"/>
                                </a:lnTo>
                                <a:lnTo>
                                  <a:pt x="283" y="4979"/>
                                </a:lnTo>
                                <a:lnTo>
                                  <a:pt x="283" y="0"/>
                                </a:lnTo>
                                <a:lnTo>
                                  <a:pt x="283" y="2549"/>
                                </a:lnTo>
                                <a:lnTo>
                                  <a:pt x="298" y="1819"/>
                                </a:lnTo>
                                <a:lnTo>
                                  <a:pt x="298" y="4979"/>
                                </a:lnTo>
                                <a:lnTo>
                                  <a:pt x="298" y="745"/>
                                </a:lnTo>
                                <a:lnTo>
                                  <a:pt x="298" y="2519"/>
                                </a:lnTo>
                                <a:lnTo>
                                  <a:pt x="313" y="2594"/>
                                </a:lnTo>
                                <a:lnTo>
                                  <a:pt x="313" y="4756"/>
                                </a:lnTo>
                                <a:lnTo>
                                  <a:pt x="313" y="0"/>
                                </a:lnTo>
                                <a:lnTo>
                                  <a:pt x="313" y="2683"/>
                                </a:lnTo>
                                <a:lnTo>
                                  <a:pt x="328" y="2087"/>
                                </a:lnTo>
                                <a:lnTo>
                                  <a:pt x="328" y="4949"/>
                                </a:lnTo>
                                <a:lnTo>
                                  <a:pt x="328" y="0"/>
                                </a:lnTo>
                                <a:lnTo>
                                  <a:pt x="328" y="2534"/>
                                </a:lnTo>
                                <a:lnTo>
                                  <a:pt x="343" y="2490"/>
                                </a:lnTo>
                                <a:lnTo>
                                  <a:pt x="343" y="4979"/>
                                </a:lnTo>
                                <a:lnTo>
                                  <a:pt x="343" y="1461"/>
                                </a:lnTo>
                                <a:lnTo>
                                  <a:pt x="343" y="2430"/>
                                </a:lnTo>
                                <a:lnTo>
                                  <a:pt x="358" y="2654"/>
                                </a:lnTo>
                                <a:lnTo>
                                  <a:pt x="358" y="4979"/>
                                </a:lnTo>
                                <a:lnTo>
                                  <a:pt x="358" y="1029"/>
                                </a:lnTo>
                                <a:lnTo>
                                  <a:pt x="358" y="3161"/>
                                </a:lnTo>
                                <a:lnTo>
                                  <a:pt x="372" y="3220"/>
                                </a:lnTo>
                                <a:lnTo>
                                  <a:pt x="372" y="4979"/>
                                </a:lnTo>
                                <a:lnTo>
                                  <a:pt x="372" y="969"/>
                                </a:lnTo>
                                <a:lnTo>
                                  <a:pt x="372" y="1774"/>
                                </a:lnTo>
                                <a:lnTo>
                                  <a:pt x="387" y="1834"/>
                                </a:lnTo>
                                <a:lnTo>
                                  <a:pt x="387" y="4979"/>
                                </a:lnTo>
                                <a:lnTo>
                                  <a:pt x="387" y="1387"/>
                                </a:lnTo>
                                <a:lnTo>
                                  <a:pt x="387" y="2490"/>
                                </a:lnTo>
                                <a:lnTo>
                                  <a:pt x="402" y="2430"/>
                                </a:lnTo>
                                <a:lnTo>
                                  <a:pt x="402" y="4979"/>
                                </a:lnTo>
                                <a:lnTo>
                                  <a:pt x="402" y="1237"/>
                                </a:lnTo>
                                <a:lnTo>
                                  <a:pt x="402" y="3011"/>
                                </a:lnTo>
                                <a:lnTo>
                                  <a:pt x="417" y="3026"/>
                                </a:lnTo>
                                <a:lnTo>
                                  <a:pt x="417" y="4979"/>
                                </a:lnTo>
                                <a:lnTo>
                                  <a:pt x="417" y="268"/>
                                </a:lnTo>
                                <a:lnTo>
                                  <a:pt x="417" y="2341"/>
                                </a:lnTo>
                                <a:lnTo>
                                  <a:pt x="432" y="2549"/>
                                </a:lnTo>
                                <a:lnTo>
                                  <a:pt x="432" y="3757"/>
                                </a:lnTo>
                                <a:lnTo>
                                  <a:pt x="432" y="1103"/>
                                </a:lnTo>
                                <a:lnTo>
                                  <a:pt x="432" y="2326"/>
                                </a:lnTo>
                                <a:lnTo>
                                  <a:pt x="447" y="2311"/>
                                </a:lnTo>
                                <a:lnTo>
                                  <a:pt x="447" y="4979"/>
                                </a:lnTo>
                                <a:lnTo>
                                  <a:pt x="447" y="1267"/>
                                </a:lnTo>
                                <a:lnTo>
                                  <a:pt x="447" y="2192"/>
                                </a:lnTo>
                                <a:lnTo>
                                  <a:pt x="462" y="2326"/>
                                </a:lnTo>
                                <a:lnTo>
                                  <a:pt x="462" y="4979"/>
                                </a:lnTo>
                                <a:lnTo>
                                  <a:pt x="462" y="1416"/>
                                </a:lnTo>
                                <a:lnTo>
                                  <a:pt x="462" y="2490"/>
                                </a:lnTo>
                                <a:lnTo>
                                  <a:pt x="477" y="2475"/>
                                </a:lnTo>
                                <a:lnTo>
                                  <a:pt x="477" y="4979"/>
                                </a:lnTo>
                                <a:lnTo>
                                  <a:pt x="477" y="15"/>
                                </a:lnTo>
                                <a:lnTo>
                                  <a:pt x="477" y="2385"/>
                                </a:lnTo>
                                <a:lnTo>
                                  <a:pt x="492" y="1893"/>
                                </a:lnTo>
                                <a:lnTo>
                                  <a:pt x="492" y="4979"/>
                                </a:lnTo>
                                <a:lnTo>
                                  <a:pt x="492" y="15"/>
                                </a:lnTo>
                                <a:lnTo>
                                  <a:pt x="492" y="2654"/>
                                </a:lnTo>
                                <a:lnTo>
                                  <a:pt x="506" y="2311"/>
                                </a:lnTo>
                                <a:lnTo>
                                  <a:pt x="506" y="4010"/>
                                </a:lnTo>
                                <a:lnTo>
                                  <a:pt x="506" y="1237"/>
                                </a:lnTo>
                                <a:lnTo>
                                  <a:pt x="506" y="2624"/>
                                </a:lnTo>
                                <a:lnTo>
                                  <a:pt x="521" y="2192"/>
                                </a:lnTo>
                                <a:lnTo>
                                  <a:pt x="521" y="4979"/>
                                </a:lnTo>
                                <a:lnTo>
                                  <a:pt x="521" y="909"/>
                                </a:lnTo>
                                <a:lnTo>
                                  <a:pt x="521" y="2683"/>
                                </a:lnTo>
                                <a:lnTo>
                                  <a:pt x="536" y="2728"/>
                                </a:lnTo>
                                <a:lnTo>
                                  <a:pt x="536" y="4979"/>
                                </a:lnTo>
                                <a:lnTo>
                                  <a:pt x="536" y="969"/>
                                </a:lnTo>
                                <a:lnTo>
                                  <a:pt x="536" y="3429"/>
                                </a:lnTo>
                                <a:lnTo>
                                  <a:pt x="551" y="347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9" name="Freeform 133"/>
                        <wps:cNvSpPr>
                          <a:spLocks/>
                        </wps:cNvSpPr>
                        <wps:spPr bwMode="auto">
                          <a:xfrm>
                            <a:off x="3517265" y="397510"/>
                            <a:ext cx="330835" cy="3161665"/>
                          </a:xfrm>
                          <a:custGeom>
                            <a:avLst/>
                            <a:gdLst>
                              <a:gd name="T0" fmla="*/ 0 w 521"/>
                              <a:gd name="T1" fmla="*/ 1342 h 4979"/>
                              <a:gd name="T2" fmla="*/ 15 w 521"/>
                              <a:gd name="T3" fmla="*/ 3816 h 4979"/>
                              <a:gd name="T4" fmla="*/ 30 w 521"/>
                              <a:gd name="T5" fmla="*/ 2534 h 4979"/>
                              <a:gd name="T6" fmla="*/ 30 w 521"/>
                              <a:gd name="T7" fmla="*/ 2415 h 4979"/>
                              <a:gd name="T8" fmla="*/ 45 w 521"/>
                              <a:gd name="T9" fmla="*/ 939 h 4979"/>
                              <a:gd name="T10" fmla="*/ 60 w 521"/>
                              <a:gd name="T11" fmla="*/ 4651 h 4979"/>
                              <a:gd name="T12" fmla="*/ 75 w 521"/>
                              <a:gd name="T13" fmla="*/ 3220 h 4979"/>
                              <a:gd name="T14" fmla="*/ 75 w 521"/>
                              <a:gd name="T15" fmla="*/ 2505 h 4979"/>
                              <a:gd name="T16" fmla="*/ 89 w 521"/>
                              <a:gd name="T17" fmla="*/ 1401 h 4979"/>
                              <a:gd name="T18" fmla="*/ 104 w 521"/>
                              <a:gd name="T19" fmla="*/ 3846 h 4979"/>
                              <a:gd name="T20" fmla="*/ 119 w 521"/>
                              <a:gd name="T21" fmla="*/ 2579 h 4979"/>
                              <a:gd name="T22" fmla="*/ 119 w 521"/>
                              <a:gd name="T23" fmla="*/ 2460 h 4979"/>
                              <a:gd name="T24" fmla="*/ 134 w 521"/>
                              <a:gd name="T25" fmla="*/ 2460 h 4979"/>
                              <a:gd name="T26" fmla="*/ 149 w 521"/>
                              <a:gd name="T27" fmla="*/ 2505 h 4979"/>
                              <a:gd name="T28" fmla="*/ 179 w 521"/>
                              <a:gd name="T29" fmla="*/ 2490 h 4979"/>
                              <a:gd name="T30" fmla="*/ 223 w 521"/>
                              <a:gd name="T31" fmla="*/ 2505 h 4979"/>
                              <a:gd name="T32" fmla="*/ 223 w 521"/>
                              <a:gd name="T33" fmla="*/ 2490 h 4979"/>
                              <a:gd name="T34" fmla="*/ 238 w 521"/>
                              <a:gd name="T35" fmla="*/ 939 h 4979"/>
                              <a:gd name="T36" fmla="*/ 253 w 521"/>
                              <a:gd name="T37" fmla="*/ 954 h 4979"/>
                              <a:gd name="T38" fmla="*/ 268 w 521"/>
                              <a:gd name="T39" fmla="*/ 4979 h 4979"/>
                              <a:gd name="T40" fmla="*/ 283 w 521"/>
                              <a:gd name="T41" fmla="*/ 2385 h 4979"/>
                              <a:gd name="T42" fmla="*/ 283 w 521"/>
                              <a:gd name="T43" fmla="*/ 3280 h 4979"/>
                              <a:gd name="T44" fmla="*/ 298 w 521"/>
                              <a:gd name="T45" fmla="*/ 0 h 4979"/>
                              <a:gd name="T46" fmla="*/ 313 w 521"/>
                              <a:gd name="T47" fmla="*/ 4830 h 4979"/>
                              <a:gd name="T48" fmla="*/ 328 w 521"/>
                              <a:gd name="T49" fmla="*/ 2803 h 4979"/>
                              <a:gd name="T50" fmla="*/ 328 w 521"/>
                              <a:gd name="T51" fmla="*/ 2087 h 4979"/>
                              <a:gd name="T52" fmla="*/ 343 w 521"/>
                              <a:gd name="T53" fmla="*/ 373 h 4979"/>
                              <a:gd name="T54" fmla="*/ 357 w 521"/>
                              <a:gd name="T55" fmla="*/ 4979 h 4979"/>
                              <a:gd name="T56" fmla="*/ 372 w 521"/>
                              <a:gd name="T57" fmla="*/ 2564 h 4979"/>
                              <a:gd name="T58" fmla="*/ 372 w 521"/>
                              <a:gd name="T59" fmla="*/ 2490 h 4979"/>
                              <a:gd name="T60" fmla="*/ 387 w 521"/>
                              <a:gd name="T61" fmla="*/ 1431 h 4979"/>
                              <a:gd name="T62" fmla="*/ 402 w 521"/>
                              <a:gd name="T63" fmla="*/ 3503 h 4979"/>
                              <a:gd name="T64" fmla="*/ 417 w 521"/>
                              <a:gd name="T65" fmla="*/ 2505 h 4979"/>
                              <a:gd name="T66" fmla="*/ 417 w 521"/>
                              <a:gd name="T67" fmla="*/ 2624 h 4979"/>
                              <a:gd name="T68" fmla="*/ 432 w 521"/>
                              <a:gd name="T69" fmla="*/ 954 h 4979"/>
                              <a:gd name="T70" fmla="*/ 447 w 521"/>
                              <a:gd name="T71" fmla="*/ 3638 h 4979"/>
                              <a:gd name="T72" fmla="*/ 462 w 521"/>
                              <a:gd name="T73" fmla="*/ 2311 h 4979"/>
                              <a:gd name="T74" fmla="*/ 462 w 521"/>
                              <a:gd name="T75" fmla="*/ 2475 h 4979"/>
                              <a:gd name="T76" fmla="*/ 477 w 521"/>
                              <a:gd name="T77" fmla="*/ 895 h 4979"/>
                              <a:gd name="T78" fmla="*/ 491 w 521"/>
                              <a:gd name="T79" fmla="*/ 4979 h 4979"/>
                              <a:gd name="T80" fmla="*/ 506 w 521"/>
                              <a:gd name="T81" fmla="*/ 2952 h 4979"/>
                              <a:gd name="T82" fmla="*/ 506 w 521"/>
                              <a:gd name="T83" fmla="*/ 3324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1" h="4979">
                                <a:moveTo>
                                  <a:pt x="0" y="3474"/>
                                </a:moveTo>
                                <a:lnTo>
                                  <a:pt x="0" y="4979"/>
                                </a:lnTo>
                                <a:lnTo>
                                  <a:pt x="0" y="1342"/>
                                </a:lnTo>
                                <a:lnTo>
                                  <a:pt x="0" y="1625"/>
                                </a:lnTo>
                                <a:lnTo>
                                  <a:pt x="15" y="1610"/>
                                </a:lnTo>
                                <a:lnTo>
                                  <a:pt x="15" y="3816"/>
                                </a:lnTo>
                                <a:lnTo>
                                  <a:pt x="15" y="1476"/>
                                </a:lnTo>
                                <a:lnTo>
                                  <a:pt x="15" y="2519"/>
                                </a:lnTo>
                                <a:lnTo>
                                  <a:pt x="30" y="2534"/>
                                </a:lnTo>
                                <a:lnTo>
                                  <a:pt x="30" y="4592"/>
                                </a:lnTo>
                                <a:lnTo>
                                  <a:pt x="30" y="1431"/>
                                </a:lnTo>
                                <a:lnTo>
                                  <a:pt x="30" y="2415"/>
                                </a:lnTo>
                                <a:lnTo>
                                  <a:pt x="45" y="2415"/>
                                </a:lnTo>
                                <a:lnTo>
                                  <a:pt x="45" y="4979"/>
                                </a:lnTo>
                                <a:lnTo>
                                  <a:pt x="45" y="939"/>
                                </a:lnTo>
                                <a:lnTo>
                                  <a:pt x="45" y="2624"/>
                                </a:lnTo>
                                <a:lnTo>
                                  <a:pt x="60" y="2639"/>
                                </a:lnTo>
                                <a:lnTo>
                                  <a:pt x="60" y="4651"/>
                                </a:lnTo>
                                <a:lnTo>
                                  <a:pt x="60" y="1357"/>
                                </a:lnTo>
                                <a:lnTo>
                                  <a:pt x="60" y="3205"/>
                                </a:lnTo>
                                <a:lnTo>
                                  <a:pt x="75" y="3220"/>
                                </a:lnTo>
                                <a:lnTo>
                                  <a:pt x="75" y="3265"/>
                                </a:lnTo>
                                <a:lnTo>
                                  <a:pt x="75" y="1834"/>
                                </a:lnTo>
                                <a:lnTo>
                                  <a:pt x="75" y="2505"/>
                                </a:lnTo>
                                <a:lnTo>
                                  <a:pt x="89" y="2490"/>
                                </a:lnTo>
                                <a:lnTo>
                                  <a:pt x="89" y="3518"/>
                                </a:lnTo>
                                <a:lnTo>
                                  <a:pt x="89" y="1401"/>
                                </a:lnTo>
                                <a:lnTo>
                                  <a:pt x="89" y="2236"/>
                                </a:lnTo>
                                <a:lnTo>
                                  <a:pt x="104" y="2683"/>
                                </a:lnTo>
                                <a:lnTo>
                                  <a:pt x="104" y="3846"/>
                                </a:lnTo>
                                <a:lnTo>
                                  <a:pt x="104" y="1237"/>
                                </a:lnTo>
                                <a:lnTo>
                                  <a:pt x="104" y="2624"/>
                                </a:lnTo>
                                <a:lnTo>
                                  <a:pt x="119" y="2579"/>
                                </a:lnTo>
                                <a:lnTo>
                                  <a:pt x="119" y="3146"/>
                                </a:lnTo>
                                <a:lnTo>
                                  <a:pt x="119" y="1670"/>
                                </a:lnTo>
                                <a:lnTo>
                                  <a:pt x="119" y="2460"/>
                                </a:lnTo>
                                <a:lnTo>
                                  <a:pt x="134" y="2475"/>
                                </a:lnTo>
                                <a:lnTo>
                                  <a:pt x="134" y="2519"/>
                                </a:lnTo>
                                <a:lnTo>
                                  <a:pt x="134" y="2460"/>
                                </a:lnTo>
                                <a:lnTo>
                                  <a:pt x="134" y="2490"/>
                                </a:lnTo>
                                <a:lnTo>
                                  <a:pt x="149" y="2475"/>
                                </a:lnTo>
                                <a:lnTo>
                                  <a:pt x="149" y="2505"/>
                                </a:lnTo>
                                <a:lnTo>
                                  <a:pt x="149" y="2490"/>
                                </a:lnTo>
                                <a:lnTo>
                                  <a:pt x="164" y="2490"/>
                                </a:lnTo>
                                <a:lnTo>
                                  <a:pt x="179" y="2490"/>
                                </a:lnTo>
                                <a:lnTo>
                                  <a:pt x="194" y="2490"/>
                                </a:lnTo>
                                <a:lnTo>
                                  <a:pt x="209" y="2490"/>
                                </a:lnTo>
                                <a:lnTo>
                                  <a:pt x="223" y="2505"/>
                                </a:lnTo>
                                <a:lnTo>
                                  <a:pt x="223" y="2475"/>
                                </a:lnTo>
                                <a:lnTo>
                                  <a:pt x="223" y="2490"/>
                                </a:lnTo>
                                <a:lnTo>
                                  <a:pt x="238" y="2505"/>
                                </a:lnTo>
                                <a:lnTo>
                                  <a:pt x="238" y="4979"/>
                                </a:lnTo>
                                <a:lnTo>
                                  <a:pt x="238" y="939"/>
                                </a:lnTo>
                                <a:lnTo>
                                  <a:pt x="238" y="4815"/>
                                </a:lnTo>
                                <a:lnTo>
                                  <a:pt x="253" y="4979"/>
                                </a:lnTo>
                                <a:lnTo>
                                  <a:pt x="253" y="954"/>
                                </a:lnTo>
                                <a:lnTo>
                                  <a:pt x="253" y="4159"/>
                                </a:lnTo>
                                <a:lnTo>
                                  <a:pt x="268" y="3757"/>
                                </a:lnTo>
                                <a:lnTo>
                                  <a:pt x="268" y="4979"/>
                                </a:lnTo>
                                <a:lnTo>
                                  <a:pt x="268" y="1133"/>
                                </a:lnTo>
                                <a:lnTo>
                                  <a:pt x="268" y="2370"/>
                                </a:lnTo>
                                <a:lnTo>
                                  <a:pt x="283" y="2385"/>
                                </a:lnTo>
                                <a:lnTo>
                                  <a:pt x="283" y="4547"/>
                                </a:lnTo>
                                <a:lnTo>
                                  <a:pt x="283" y="1252"/>
                                </a:lnTo>
                                <a:lnTo>
                                  <a:pt x="283" y="3280"/>
                                </a:lnTo>
                                <a:lnTo>
                                  <a:pt x="298" y="3205"/>
                                </a:lnTo>
                                <a:lnTo>
                                  <a:pt x="298" y="4920"/>
                                </a:lnTo>
                                <a:lnTo>
                                  <a:pt x="298" y="0"/>
                                </a:lnTo>
                                <a:lnTo>
                                  <a:pt x="298" y="3787"/>
                                </a:lnTo>
                                <a:lnTo>
                                  <a:pt x="313" y="3190"/>
                                </a:lnTo>
                                <a:lnTo>
                                  <a:pt x="313" y="4830"/>
                                </a:lnTo>
                                <a:lnTo>
                                  <a:pt x="313" y="0"/>
                                </a:lnTo>
                                <a:lnTo>
                                  <a:pt x="313" y="2311"/>
                                </a:lnTo>
                                <a:lnTo>
                                  <a:pt x="328" y="2803"/>
                                </a:lnTo>
                                <a:lnTo>
                                  <a:pt x="328" y="4979"/>
                                </a:lnTo>
                                <a:lnTo>
                                  <a:pt x="328" y="403"/>
                                </a:lnTo>
                                <a:lnTo>
                                  <a:pt x="328" y="2087"/>
                                </a:lnTo>
                                <a:lnTo>
                                  <a:pt x="343" y="2177"/>
                                </a:lnTo>
                                <a:lnTo>
                                  <a:pt x="343" y="4979"/>
                                </a:lnTo>
                                <a:lnTo>
                                  <a:pt x="343" y="373"/>
                                </a:lnTo>
                                <a:lnTo>
                                  <a:pt x="343" y="2624"/>
                                </a:lnTo>
                                <a:lnTo>
                                  <a:pt x="357" y="2534"/>
                                </a:lnTo>
                                <a:lnTo>
                                  <a:pt x="357" y="4979"/>
                                </a:lnTo>
                                <a:lnTo>
                                  <a:pt x="357" y="626"/>
                                </a:lnTo>
                                <a:lnTo>
                                  <a:pt x="357" y="2579"/>
                                </a:lnTo>
                                <a:lnTo>
                                  <a:pt x="372" y="2564"/>
                                </a:lnTo>
                                <a:lnTo>
                                  <a:pt x="372" y="2728"/>
                                </a:lnTo>
                                <a:lnTo>
                                  <a:pt x="372" y="2206"/>
                                </a:lnTo>
                                <a:lnTo>
                                  <a:pt x="372" y="2490"/>
                                </a:lnTo>
                                <a:lnTo>
                                  <a:pt x="387" y="2475"/>
                                </a:lnTo>
                                <a:lnTo>
                                  <a:pt x="387" y="3772"/>
                                </a:lnTo>
                                <a:lnTo>
                                  <a:pt x="387" y="1431"/>
                                </a:lnTo>
                                <a:lnTo>
                                  <a:pt x="387" y="1983"/>
                                </a:lnTo>
                                <a:lnTo>
                                  <a:pt x="402" y="2505"/>
                                </a:lnTo>
                                <a:lnTo>
                                  <a:pt x="402" y="3503"/>
                                </a:lnTo>
                                <a:lnTo>
                                  <a:pt x="402" y="1521"/>
                                </a:lnTo>
                                <a:lnTo>
                                  <a:pt x="402" y="2490"/>
                                </a:lnTo>
                                <a:lnTo>
                                  <a:pt x="417" y="2505"/>
                                </a:lnTo>
                                <a:lnTo>
                                  <a:pt x="417" y="3518"/>
                                </a:lnTo>
                                <a:lnTo>
                                  <a:pt x="417" y="1446"/>
                                </a:lnTo>
                                <a:lnTo>
                                  <a:pt x="417" y="2624"/>
                                </a:lnTo>
                                <a:lnTo>
                                  <a:pt x="432" y="2639"/>
                                </a:lnTo>
                                <a:lnTo>
                                  <a:pt x="432" y="4920"/>
                                </a:lnTo>
                                <a:lnTo>
                                  <a:pt x="432" y="954"/>
                                </a:lnTo>
                                <a:lnTo>
                                  <a:pt x="432" y="2162"/>
                                </a:lnTo>
                                <a:lnTo>
                                  <a:pt x="447" y="2177"/>
                                </a:lnTo>
                                <a:lnTo>
                                  <a:pt x="447" y="3638"/>
                                </a:lnTo>
                                <a:lnTo>
                                  <a:pt x="447" y="1670"/>
                                </a:lnTo>
                                <a:lnTo>
                                  <a:pt x="447" y="2326"/>
                                </a:lnTo>
                                <a:lnTo>
                                  <a:pt x="462" y="2311"/>
                                </a:lnTo>
                                <a:lnTo>
                                  <a:pt x="462" y="3011"/>
                                </a:lnTo>
                                <a:lnTo>
                                  <a:pt x="462" y="2162"/>
                                </a:lnTo>
                                <a:lnTo>
                                  <a:pt x="462" y="2475"/>
                                </a:lnTo>
                                <a:lnTo>
                                  <a:pt x="477" y="2490"/>
                                </a:lnTo>
                                <a:lnTo>
                                  <a:pt x="477" y="4979"/>
                                </a:lnTo>
                                <a:lnTo>
                                  <a:pt x="477" y="895"/>
                                </a:lnTo>
                                <a:lnTo>
                                  <a:pt x="477" y="3131"/>
                                </a:lnTo>
                                <a:lnTo>
                                  <a:pt x="491" y="3175"/>
                                </a:lnTo>
                                <a:lnTo>
                                  <a:pt x="491" y="4979"/>
                                </a:lnTo>
                                <a:lnTo>
                                  <a:pt x="491" y="462"/>
                                </a:lnTo>
                                <a:lnTo>
                                  <a:pt x="491" y="2877"/>
                                </a:lnTo>
                                <a:lnTo>
                                  <a:pt x="506" y="2952"/>
                                </a:lnTo>
                                <a:lnTo>
                                  <a:pt x="506" y="4979"/>
                                </a:lnTo>
                                <a:lnTo>
                                  <a:pt x="506" y="596"/>
                                </a:lnTo>
                                <a:lnTo>
                                  <a:pt x="506" y="3324"/>
                                </a:lnTo>
                                <a:lnTo>
                                  <a:pt x="521" y="3429"/>
                                </a:lnTo>
                                <a:lnTo>
                                  <a:pt x="521" y="3459"/>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0" name="Freeform 134"/>
                        <wps:cNvSpPr>
                          <a:spLocks/>
                        </wps:cNvSpPr>
                        <wps:spPr bwMode="auto">
                          <a:xfrm>
                            <a:off x="3848100" y="397510"/>
                            <a:ext cx="340360" cy="3161665"/>
                          </a:xfrm>
                          <a:custGeom>
                            <a:avLst/>
                            <a:gdLst>
                              <a:gd name="T0" fmla="*/ 0 w 536"/>
                              <a:gd name="T1" fmla="*/ 2519 h 4979"/>
                              <a:gd name="T2" fmla="*/ 15 w 536"/>
                              <a:gd name="T3" fmla="*/ 2296 h 4979"/>
                              <a:gd name="T4" fmla="*/ 30 w 536"/>
                              <a:gd name="T5" fmla="*/ 3131 h 4979"/>
                              <a:gd name="T6" fmla="*/ 45 w 536"/>
                              <a:gd name="T7" fmla="*/ 2236 h 4979"/>
                              <a:gd name="T8" fmla="*/ 45 w 536"/>
                              <a:gd name="T9" fmla="*/ 1744 h 4979"/>
                              <a:gd name="T10" fmla="*/ 60 w 536"/>
                              <a:gd name="T11" fmla="*/ 1297 h 4979"/>
                              <a:gd name="T12" fmla="*/ 75 w 536"/>
                              <a:gd name="T13" fmla="*/ 3846 h 4979"/>
                              <a:gd name="T14" fmla="*/ 90 w 536"/>
                              <a:gd name="T15" fmla="*/ 2192 h 4979"/>
                              <a:gd name="T16" fmla="*/ 90 w 536"/>
                              <a:gd name="T17" fmla="*/ 2549 h 4979"/>
                              <a:gd name="T18" fmla="*/ 105 w 536"/>
                              <a:gd name="T19" fmla="*/ 1252 h 4979"/>
                              <a:gd name="T20" fmla="*/ 119 w 536"/>
                              <a:gd name="T21" fmla="*/ 2997 h 4979"/>
                              <a:gd name="T22" fmla="*/ 134 w 536"/>
                              <a:gd name="T23" fmla="*/ 2385 h 4979"/>
                              <a:gd name="T24" fmla="*/ 134 w 536"/>
                              <a:gd name="T25" fmla="*/ 2579 h 4979"/>
                              <a:gd name="T26" fmla="*/ 149 w 536"/>
                              <a:gd name="T27" fmla="*/ 1088 h 4979"/>
                              <a:gd name="T28" fmla="*/ 164 w 536"/>
                              <a:gd name="T29" fmla="*/ 4785 h 4979"/>
                              <a:gd name="T30" fmla="*/ 179 w 536"/>
                              <a:gd name="T31" fmla="*/ 2251 h 4979"/>
                              <a:gd name="T32" fmla="*/ 179 w 536"/>
                              <a:gd name="T33" fmla="*/ 2177 h 4979"/>
                              <a:gd name="T34" fmla="*/ 194 w 536"/>
                              <a:gd name="T35" fmla="*/ 2042 h 4979"/>
                              <a:gd name="T36" fmla="*/ 209 w 536"/>
                              <a:gd name="T37" fmla="*/ 3190 h 4979"/>
                              <a:gd name="T38" fmla="*/ 224 w 536"/>
                              <a:gd name="T39" fmla="*/ 2505 h 4979"/>
                              <a:gd name="T40" fmla="*/ 224 w 536"/>
                              <a:gd name="T41" fmla="*/ 2490 h 4979"/>
                              <a:gd name="T42" fmla="*/ 239 w 536"/>
                              <a:gd name="T43" fmla="*/ 2475 h 4979"/>
                              <a:gd name="T44" fmla="*/ 253 w 536"/>
                              <a:gd name="T45" fmla="*/ 2505 h 4979"/>
                              <a:gd name="T46" fmla="*/ 268 w 536"/>
                              <a:gd name="T47" fmla="*/ 2505 h 4979"/>
                              <a:gd name="T48" fmla="*/ 268 w 536"/>
                              <a:gd name="T49" fmla="*/ 2490 h 4979"/>
                              <a:gd name="T50" fmla="*/ 313 w 536"/>
                              <a:gd name="T51" fmla="*/ 2490 h 4979"/>
                              <a:gd name="T52" fmla="*/ 358 w 536"/>
                              <a:gd name="T53" fmla="*/ 2490 h 4979"/>
                              <a:gd name="T54" fmla="*/ 373 w 536"/>
                              <a:gd name="T55" fmla="*/ 2281 h 4979"/>
                              <a:gd name="T56" fmla="*/ 387 w 536"/>
                              <a:gd name="T57" fmla="*/ 3951 h 4979"/>
                              <a:gd name="T58" fmla="*/ 402 w 536"/>
                              <a:gd name="T59" fmla="*/ 1014 h 4979"/>
                              <a:gd name="T60" fmla="*/ 402 w 536"/>
                              <a:gd name="T61" fmla="*/ 3056 h 4979"/>
                              <a:gd name="T62" fmla="*/ 417 w 536"/>
                              <a:gd name="T63" fmla="*/ 880 h 4979"/>
                              <a:gd name="T64" fmla="*/ 432 w 536"/>
                              <a:gd name="T65" fmla="*/ 4428 h 4979"/>
                              <a:gd name="T66" fmla="*/ 447 w 536"/>
                              <a:gd name="T67" fmla="*/ 2788 h 4979"/>
                              <a:gd name="T68" fmla="*/ 447 w 536"/>
                              <a:gd name="T69" fmla="*/ 2296 h 4979"/>
                              <a:gd name="T70" fmla="*/ 462 w 536"/>
                              <a:gd name="T71" fmla="*/ 0 h 4979"/>
                              <a:gd name="T72" fmla="*/ 477 w 536"/>
                              <a:gd name="T73" fmla="*/ 4264 h 4979"/>
                              <a:gd name="T74" fmla="*/ 492 w 536"/>
                              <a:gd name="T75" fmla="*/ 2549 h 4979"/>
                              <a:gd name="T76" fmla="*/ 492 w 536"/>
                              <a:gd name="T77" fmla="*/ 1834 h 4979"/>
                              <a:gd name="T78" fmla="*/ 507 w 536"/>
                              <a:gd name="T79" fmla="*/ 0 h 4979"/>
                              <a:gd name="T80" fmla="*/ 521 w 536"/>
                              <a:gd name="T81" fmla="*/ 4457 h 4979"/>
                              <a:gd name="T82" fmla="*/ 536 w 536"/>
                              <a:gd name="T83" fmla="*/ 2564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36" h="4979">
                                <a:moveTo>
                                  <a:pt x="0" y="3459"/>
                                </a:moveTo>
                                <a:lnTo>
                                  <a:pt x="0" y="1655"/>
                                </a:lnTo>
                                <a:lnTo>
                                  <a:pt x="0" y="2519"/>
                                </a:lnTo>
                                <a:lnTo>
                                  <a:pt x="15" y="2460"/>
                                </a:lnTo>
                                <a:lnTo>
                                  <a:pt x="15" y="2698"/>
                                </a:lnTo>
                                <a:lnTo>
                                  <a:pt x="15" y="2296"/>
                                </a:lnTo>
                                <a:lnTo>
                                  <a:pt x="15" y="2490"/>
                                </a:lnTo>
                                <a:lnTo>
                                  <a:pt x="30" y="2475"/>
                                </a:lnTo>
                                <a:lnTo>
                                  <a:pt x="30" y="3131"/>
                                </a:lnTo>
                                <a:lnTo>
                                  <a:pt x="30" y="1923"/>
                                </a:lnTo>
                                <a:lnTo>
                                  <a:pt x="30" y="2221"/>
                                </a:lnTo>
                                <a:lnTo>
                                  <a:pt x="45" y="2236"/>
                                </a:lnTo>
                                <a:lnTo>
                                  <a:pt x="45" y="4979"/>
                                </a:lnTo>
                                <a:lnTo>
                                  <a:pt x="45" y="1163"/>
                                </a:lnTo>
                                <a:lnTo>
                                  <a:pt x="45" y="1744"/>
                                </a:lnTo>
                                <a:lnTo>
                                  <a:pt x="60" y="1744"/>
                                </a:lnTo>
                                <a:lnTo>
                                  <a:pt x="60" y="4592"/>
                                </a:lnTo>
                                <a:lnTo>
                                  <a:pt x="60" y="1297"/>
                                </a:lnTo>
                                <a:lnTo>
                                  <a:pt x="60" y="2206"/>
                                </a:lnTo>
                                <a:lnTo>
                                  <a:pt x="75" y="2221"/>
                                </a:lnTo>
                                <a:lnTo>
                                  <a:pt x="75" y="3846"/>
                                </a:lnTo>
                                <a:lnTo>
                                  <a:pt x="75" y="1819"/>
                                </a:lnTo>
                                <a:lnTo>
                                  <a:pt x="75" y="2206"/>
                                </a:lnTo>
                                <a:lnTo>
                                  <a:pt x="90" y="2192"/>
                                </a:lnTo>
                                <a:lnTo>
                                  <a:pt x="90" y="4979"/>
                                </a:lnTo>
                                <a:lnTo>
                                  <a:pt x="90" y="984"/>
                                </a:lnTo>
                                <a:lnTo>
                                  <a:pt x="90" y="2549"/>
                                </a:lnTo>
                                <a:lnTo>
                                  <a:pt x="105" y="2579"/>
                                </a:lnTo>
                                <a:lnTo>
                                  <a:pt x="105" y="4800"/>
                                </a:lnTo>
                                <a:lnTo>
                                  <a:pt x="105" y="1252"/>
                                </a:lnTo>
                                <a:lnTo>
                                  <a:pt x="105" y="2803"/>
                                </a:lnTo>
                                <a:lnTo>
                                  <a:pt x="119" y="2847"/>
                                </a:lnTo>
                                <a:lnTo>
                                  <a:pt x="119" y="2997"/>
                                </a:lnTo>
                                <a:lnTo>
                                  <a:pt x="119" y="2162"/>
                                </a:lnTo>
                                <a:lnTo>
                                  <a:pt x="119" y="2400"/>
                                </a:lnTo>
                                <a:lnTo>
                                  <a:pt x="134" y="2385"/>
                                </a:lnTo>
                                <a:lnTo>
                                  <a:pt x="134" y="4979"/>
                                </a:lnTo>
                                <a:lnTo>
                                  <a:pt x="134" y="1357"/>
                                </a:lnTo>
                                <a:lnTo>
                                  <a:pt x="134" y="2579"/>
                                </a:lnTo>
                                <a:lnTo>
                                  <a:pt x="149" y="2564"/>
                                </a:lnTo>
                                <a:lnTo>
                                  <a:pt x="149" y="4979"/>
                                </a:lnTo>
                                <a:lnTo>
                                  <a:pt x="149" y="1088"/>
                                </a:lnTo>
                                <a:lnTo>
                                  <a:pt x="149" y="2654"/>
                                </a:lnTo>
                                <a:lnTo>
                                  <a:pt x="164" y="2594"/>
                                </a:lnTo>
                                <a:lnTo>
                                  <a:pt x="164" y="4785"/>
                                </a:lnTo>
                                <a:lnTo>
                                  <a:pt x="164" y="1759"/>
                                </a:lnTo>
                                <a:lnTo>
                                  <a:pt x="164" y="2266"/>
                                </a:lnTo>
                                <a:lnTo>
                                  <a:pt x="179" y="2251"/>
                                </a:lnTo>
                                <a:lnTo>
                                  <a:pt x="179" y="4159"/>
                                </a:lnTo>
                                <a:lnTo>
                                  <a:pt x="179" y="1849"/>
                                </a:lnTo>
                                <a:lnTo>
                                  <a:pt x="179" y="2177"/>
                                </a:lnTo>
                                <a:lnTo>
                                  <a:pt x="194" y="2192"/>
                                </a:lnTo>
                                <a:lnTo>
                                  <a:pt x="194" y="3250"/>
                                </a:lnTo>
                                <a:lnTo>
                                  <a:pt x="194" y="2042"/>
                                </a:lnTo>
                                <a:lnTo>
                                  <a:pt x="194" y="2370"/>
                                </a:lnTo>
                                <a:lnTo>
                                  <a:pt x="209" y="2356"/>
                                </a:lnTo>
                                <a:lnTo>
                                  <a:pt x="209" y="3190"/>
                                </a:lnTo>
                                <a:lnTo>
                                  <a:pt x="209" y="1998"/>
                                </a:lnTo>
                                <a:lnTo>
                                  <a:pt x="209" y="2490"/>
                                </a:lnTo>
                                <a:lnTo>
                                  <a:pt x="224" y="2505"/>
                                </a:lnTo>
                                <a:lnTo>
                                  <a:pt x="224" y="2728"/>
                                </a:lnTo>
                                <a:lnTo>
                                  <a:pt x="224" y="2266"/>
                                </a:lnTo>
                                <a:lnTo>
                                  <a:pt x="224" y="2490"/>
                                </a:lnTo>
                                <a:lnTo>
                                  <a:pt x="239" y="2505"/>
                                </a:lnTo>
                                <a:lnTo>
                                  <a:pt x="239" y="2475"/>
                                </a:lnTo>
                                <a:lnTo>
                                  <a:pt x="239" y="2490"/>
                                </a:lnTo>
                                <a:lnTo>
                                  <a:pt x="253" y="2475"/>
                                </a:lnTo>
                                <a:lnTo>
                                  <a:pt x="253" y="2505"/>
                                </a:lnTo>
                                <a:lnTo>
                                  <a:pt x="253" y="2475"/>
                                </a:lnTo>
                                <a:lnTo>
                                  <a:pt x="253" y="2490"/>
                                </a:lnTo>
                                <a:lnTo>
                                  <a:pt x="268" y="2505"/>
                                </a:lnTo>
                                <a:lnTo>
                                  <a:pt x="268" y="2475"/>
                                </a:lnTo>
                                <a:lnTo>
                                  <a:pt x="268" y="2490"/>
                                </a:lnTo>
                                <a:lnTo>
                                  <a:pt x="283" y="2490"/>
                                </a:lnTo>
                                <a:lnTo>
                                  <a:pt x="298" y="2490"/>
                                </a:lnTo>
                                <a:lnTo>
                                  <a:pt x="313" y="2490"/>
                                </a:lnTo>
                                <a:lnTo>
                                  <a:pt x="328" y="2490"/>
                                </a:lnTo>
                                <a:lnTo>
                                  <a:pt x="343" y="2490"/>
                                </a:lnTo>
                                <a:lnTo>
                                  <a:pt x="358" y="2490"/>
                                </a:lnTo>
                                <a:lnTo>
                                  <a:pt x="373" y="2505"/>
                                </a:lnTo>
                                <a:lnTo>
                                  <a:pt x="373" y="2713"/>
                                </a:lnTo>
                                <a:lnTo>
                                  <a:pt x="373" y="2281"/>
                                </a:lnTo>
                                <a:lnTo>
                                  <a:pt x="373" y="2519"/>
                                </a:lnTo>
                                <a:lnTo>
                                  <a:pt x="387" y="2490"/>
                                </a:lnTo>
                                <a:lnTo>
                                  <a:pt x="387" y="3951"/>
                                </a:lnTo>
                                <a:lnTo>
                                  <a:pt x="387" y="0"/>
                                </a:lnTo>
                                <a:lnTo>
                                  <a:pt x="387" y="1193"/>
                                </a:lnTo>
                                <a:lnTo>
                                  <a:pt x="402" y="1014"/>
                                </a:lnTo>
                                <a:lnTo>
                                  <a:pt x="402" y="4547"/>
                                </a:lnTo>
                                <a:lnTo>
                                  <a:pt x="402" y="0"/>
                                </a:lnTo>
                                <a:lnTo>
                                  <a:pt x="402" y="3056"/>
                                </a:lnTo>
                                <a:lnTo>
                                  <a:pt x="417" y="2952"/>
                                </a:lnTo>
                                <a:lnTo>
                                  <a:pt x="417" y="3488"/>
                                </a:lnTo>
                                <a:lnTo>
                                  <a:pt x="417" y="880"/>
                                </a:lnTo>
                                <a:lnTo>
                                  <a:pt x="417" y="1029"/>
                                </a:lnTo>
                                <a:lnTo>
                                  <a:pt x="432" y="1237"/>
                                </a:lnTo>
                                <a:lnTo>
                                  <a:pt x="432" y="4428"/>
                                </a:lnTo>
                                <a:lnTo>
                                  <a:pt x="432" y="0"/>
                                </a:lnTo>
                                <a:lnTo>
                                  <a:pt x="432" y="2564"/>
                                </a:lnTo>
                                <a:lnTo>
                                  <a:pt x="447" y="2788"/>
                                </a:lnTo>
                                <a:lnTo>
                                  <a:pt x="447" y="4413"/>
                                </a:lnTo>
                                <a:lnTo>
                                  <a:pt x="447" y="0"/>
                                </a:lnTo>
                                <a:lnTo>
                                  <a:pt x="447" y="2296"/>
                                </a:lnTo>
                                <a:lnTo>
                                  <a:pt x="462" y="2266"/>
                                </a:lnTo>
                                <a:lnTo>
                                  <a:pt x="462" y="4949"/>
                                </a:lnTo>
                                <a:lnTo>
                                  <a:pt x="462" y="0"/>
                                </a:lnTo>
                                <a:lnTo>
                                  <a:pt x="462" y="2698"/>
                                </a:lnTo>
                                <a:lnTo>
                                  <a:pt x="477" y="2192"/>
                                </a:lnTo>
                                <a:lnTo>
                                  <a:pt x="477" y="4264"/>
                                </a:lnTo>
                                <a:lnTo>
                                  <a:pt x="477" y="1088"/>
                                </a:lnTo>
                                <a:lnTo>
                                  <a:pt x="477" y="2519"/>
                                </a:lnTo>
                                <a:lnTo>
                                  <a:pt x="492" y="2549"/>
                                </a:lnTo>
                                <a:lnTo>
                                  <a:pt x="492" y="4905"/>
                                </a:lnTo>
                                <a:lnTo>
                                  <a:pt x="492" y="0"/>
                                </a:lnTo>
                                <a:lnTo>
                                  <a:pt x="492" y="1834"/>
                                </a:lnTo>
                                <a:lnTo>
                                  <a:pt x="507" y="2847"/>
                                </a:lnTo>
                                <a:lnTo>
                                  <a:pt x="507" y="4979"/>
                                </a:lnTo>
                                <a:lnTo>
                                  <a:pt x="507" y="0"/>
                                </a:lnTo>
                                <a:lnTo>
                                  <a:pt x="507" y="1223"/>
                                </a:lnTo>
                                <a:lnTo>
                                  <a:pt x="521" y="2937"/>
                                </a:lnTo>
                                <a:lnTo>
                                  <a:pt x="521" y="4457"/>
                                </a:lnTo>
                                <a:lnTo>
                                  <a:pt x="521" y="0"/>
                                </a:lnTo>
                                <a:lnTo>
                                  <a:pt x="521" y="2519"/>
                                </a:lnTo>
                                <a:lnTo>
                                  <a:pt x="536" y="2564"/>
                                </a:lnTo>
                                <a:lnTo>
                                  <a:pt x="536" y="4264"/>
                                </a:lnTo>
                                <a:lnTo>
                                  <a:pt x="536" y="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1" name="Freeform 135"/>
                        <wps:cNvSpPr>
                          <a:spLocks/>
                        </wps:cNvSpPr>
                        <wps:spPr bwMode="auto">
                          <a:xfrm>
                            <a:off x="4188460" y="397510"/>
                            <a:ext cx="340360" cy="3161665"/>
                          </a:xfrm>
                          <a:custGeom>
                            <a:avLst/>
                            <a:gdLst>
                              <a:gd name="T0" fmla="*/ 15 w 536"/>
                              <a:gd name="T1" fmla="*/ 2326 h 4979"/>
                              <a:gd name="T2" fmla="*/ 15 w 536"/>
                              <a:gd name="T3" fmla="*/ 2341 h 4979"/>
                              <a:gd name="T4" fmla="*/ 30 w 536"/>
                              <a:gd name="T5" fmla="*/ 596 h 4979"/>
                              <a:gd name="T6" fmla="*/ 45 w 536"/>
                              <a:gd name="T7" fmla="*/ 3339 h 4979"/>
                              <a:gd name="T8" fmla="*/ 60 w 536"/>
                              <a:gd name="T9" fmla="*/ 2370 h 4979"/>
                              <a:gd name="T10" fmla="*/ 60 w 536"/>
                              <a:gd name="T11" fmla="*/ 2997 h 4979"/>
                              <a:gd name="T12" fmla="*/ 75 w 536"/>
                              <a:gd name="T13" fmla="*/ 1118 h 4979"/>
                              <a:gd name="T14" fmla="*/ 90 w 536"/>
                              <a:gd name="T15" fmla="*/ 4323 h 4979"/>
                              <a:gd name="T16" fmla="*/ 105 w 536"/>
                              <a:gd name="T17" fmla="*/ 3161 h 4979"/>
                              <a:gd name="T18" fmla="*/ 105 w 536"/>
                              <a:gd name="T19" fmla="*/ 1983 h 4979"/>
                              <a:gd name="T20" fmla="*/ 119 w 536"/>
                              <a:gd name="T21" fmla="*/ 0 h 4979"/>
                              <a:gd name="T22" fmla="*/ 134 w 536"/>
                              <a:gd name="T23" fmla="*/ 3891 h 4979"/>
                              <a:gd name="T24" fmla="*/ 149 w 536"/>
                              <a:gd name="T25" fmla="*/ 2773 h 4979"/>
                              <a:gd name="T26" fmla="*/ 149 w 536"/>
                              <a:gd name="T27" fmla="*/ 2519 h 4979"/>
                              <a:gd name="T28" fmla="*/ 164 w 536"/>
                              <a:gd name="T29" fmla="*/ 30 h 4979"/>
                              <a:gd name="T30" fmla="*/ 179 w 536"/>
                              <a:gd name="T31" fmla="*/ 4398 h 4979"/>
                              <a:gd name="T32" fmla="*/ 194 w 536"/>
                              <a:gd name="T33" fmla="*/ 2624 h 4979"/>
                              <a:gd name="T34" fmla="*/ 194 w 536"/>
                              <a:gd name="T35" fmla="*/ 2579 h 4979"/>
                              <a:gd name="T36" fmla="*/ 209 w 536"/>
                              <a:gd name="T37" fmla="*/ 1327 h 4979"/>
                              <a:gd name="T38" fmla="*/ 224 w 536"/>
                              <a:gd name="T39" fmla="*/ 3459 h 4979"/>
                              <a:gd name="T40" fmla="*/ 239 w 536"/>
                              <a:gd name="T41" fmla="*/ 2415 h 4979"/>
                              <a:gd name="T42" fmla="*/ 239 w 536"/>
                              <a:gd name="T43" fmla="*/ 2862 h 4979"/>
                              <a:gd name="T44" fmla="*/ 253 w 536"/>
                              <a:gd name="T45" fmla="*/ 254 h 4979"/>
                              <a:gd name="T46" fmla="*/ 268 w 536"/>
                              <a:gd name="T47" fmla="*/ 3548 h 4979"/>
                              <a:gd name="T48" fmla="*/ 283 w 536"/>
                              <a:gd name="T49" fmla="*/ 2505 h 4979"/>
                              <a:gd name="T50" fmla="*/ 283 w 536"/>
                              <a:gd name="T51" fmla="*/ 805 h 4979"/>
                              <a:gd name="T52" fmla="*/ 298 w 536"/>
                              <a:gd name="T53" fmla="*/ 0 h 4979"/>
                              <a:gd name="T54" fmla="*/ 313 w 536"/>
                              <a:gd name="T55" fmla="*/ 3175 h 4979"/>
                              <a:gd name="T56" fmla="*/ 328 w 536"/>
                              <a:gd name="T57" fmla="*/ 2430 h 4979"/>
                              <a:gd name="T58" fmla="*/ 328 w 536"/>
                              <a:gd name="T59" fmla="*/ 2192 h 4979"/>
                              <a:gd name="T60" fmla="*/ 343 w 536"/>
                              <a:gd name="T61" fmla="*/ 969 h 4979"/>
                              <a:gd name="T62" fmla="*/ 358 w 536"/>
                              <a:gd name="T63" fmla="*/ 3742 h 4979"/>
                              <a:gd name="T64" fmla="*/ 373 w 536"/>
                              <a:gd name="T65" fmla="*/ 2564 h 4979"/>
                              <a:gd name="T66" fmla="*/ 373 w 536"/>
                              <a:gd name="T67" fmla="*/ 2490 h 4979"/>
                              <a:gd name="T68" fmla="*/ 387 w 536"/>
                              <a:gd name="T69" fmla="*/ 2460 h 4979"/>
                              <a:gd name="T70" fmla="*/ 417 w 536"/>
                              <a:gd name="T71" fmla="*/ 2490 h 4979"/>
                              <a:gd name="T72" fmla="*/ 462 w 536"/>
                              <a:gd name="T73" fmla="*/ 2490 h 4979"/>
                              <a:gd name="T74" fmla="*/ 492 w 536"/>
                              <a:gd name="T75" fmla="*/ 4979 h 4979"/>
                              <a:gd name="T76" fmla="*/ 507 w 536"/>
                              <a:gd name="T77" fmla="*/ 2967 h 4979"/>
                              <a:gd name="T78" fmla="*/ 507 w 536"/>
                              <a:gd name="T79" fmla="*/ 969 h 4979"/>
                              <a:gd name="T80" fmla="*/ 521 w 536"/>
                              <a:gd name="T81" fmla="*/ 0 h 4979"/>
                              <a:gd name="T82" fmla="*/ 536 w 536"/>
                              <a:gd name="T83" fmla="*/ 4979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36" h="4979">
                                <a:moveTo>
                                  <a:pt x="0" y="0"/>
                                </a:moveTo>
                                <a:lnTo>
                                  <a:pt x="0" y="2534"/>
                                </a:lnTo>
                                <a:lnTo>
                                  <a:pt x="15" y="2326"/>
                                </a:lnTo>
                                <a:lnTo>
                                  <a:pt x="15" y="4487"/>
                                </a:lnTo>
                                <a:lnTo>
                                  <a:pt x="15" y="0"/>
                                </a:lnTo>
                                <a:lnTo>
                                  <a:pt x="15" y="2341"/>
                                </a:lnTo>
                                <a:lnTo>
                                  <a:pt x="30" y="2132"/>
                                </a:lnTo>
                                <a:lnTo>
                                  <a:pt x="30" y="4323"/>
                                </a:lnTo>
                                <a:lnTo>
                                  <a:pt x="30" y="596"/>
                                </a:lnTo>
                                <a:lnTo>
                                  <a:pt x="30" y="2549"/>
                                </a:lnTo>
                                <a:lnTo>
                                  <a:pt x="45" y="2356"/>
                                </a:lnTo>
                                <a:lnTo>
                                  <a:pt x="45" y="3339"/>
                                </a:lnTo>
                                <a:lnTo>
                                  <a:pt x="45" y="1476"/>
                                </a:lnTo>
                                <a:lnTo>
                                  <a:pt x="45" y="2534"/>
                                </a:lnTo>
                                <a:lnTo>
                                  <a:pt x="60" y="2370"/>
                                </a:lnTo>
                                <a:lnTo>
                                  <a:pt x="60" y="3354"/>
                                </a:lnTo>
                                <a:lnTo>
                                  <a:pt x="60" y="1193"/>
                                </a:lnTo>
                                <a:lnTo>
                                  <a:pt x="60" y="2997"/>
                                </a:lnTo>
                                <a:lnTo>
                                  <a:pt x="75" y="2967"/>
                                </a:lnTo>
                                <a:lnTo>
                                  <a:pt x="75" y="3802"/>
                                </a:lnTo>
                                <a:lnTo>
                                  <a:pt x="75" y="1118"/>
                                </a:lnTo>
                                <a:lnTo>
                                  <a:pt x="75" y="2206"/>
                                </a:lnTo>
                                <a:lnTo>
                                  <a:pt x="90" y="2147"/>
                                </a:lnTo>
                                <a:lnTo>
                                  <a:pt x="90" y="4323"/>
                                </a:lnTo>
                                <a:lnTo>
                                  <a:pt x="90" y="298"/>
                                </a:lnTo>
                                <a:lnTo>
                                  <a:pt x="90" y="3056"/>
                                </a:lnTo>
                                <a:lnTo>
                                  <a:pt x="105" y="3161"/>
                                </a:lnTo>
                                <a:lnTo>
                                  <a:pt x="105" y="4323"/>
                                </a:lnTo>
                                <a:lnTo>
                                  <a:pt x="105" y="0"/>
                                </a:lnTo>
                                <a:lnTo>
                                  <a:pt x="105" y="1983"/>
                                </a:lnTo>
                                <a:lnTo>
                                  <a:pt x="119" y="2102"/>
                                </a:lnTo>
                                <a:lnTo>
                                  <a:pt x="119" y="3846"/>
                                </a:lnTo>
                                <a:lnTo>
                                  <a:pt x="119" y="0"/>
                                </a:lnTo>
                                <a:lnTo>
                                  <a:pt x="119" y="2803"/>
                                </a:lnTo>
                                <a:lnTo>
                                  <a:pt x="134" y="2877"/>
                                </a:lnTo>
                                <a:lnTo>
                                  <a:pt x="134" y="3891"/>
                                </a:lnTo>
                                <a:lnTo>
                                  <a:pt x="134" y="0"/>
                                </a:lnTo>
                                <a:lnTo>
                                  <a:pt x="134" y="2847"/>
                                </a:lnTo>
                                <a:lnTo>
                                  <a:pt x="149" y="2773"/>
                                </a:lnTo>
                                <a:lnTo>
                                  <a:pt x="149" y="4547"/>
                                </a:lnTo>
                                <a:lnTo>
                                  <a:pt x="149" y="0"/>
                                </a:lnTo>
                                <a:lnTo>
                                  <a:pt x="149" y="2519"/>
                                </a:lnTo>
                                <a:lnTo>
                                  <a:pt x="164" y="2505"/>
                                </a:lnTo>
                                <a:lnTo>
                                  <a:pt x="164" y="4979"/>
                                </a:lnTo>
                                <a:lnTo>
                                  <a:pt x="164" y="30"/>
                                </a:lnTo>
                                <a:lnTo>
                                  <a:pt x="164" y="1312"/>
                                </a:lnTo>
                                <a:lnTo>
                                  <a:pt x="179" y="1953"/>
                                </a:lnTo>
                                <a:lnTo>
                                  <a:pt x="179" y="4398"/>
                                </a:lnTo>
                                <a:lnTo>
                                  <a:pt x="179" y="835"/>
                                </a:lnTo>
                                <a:lnTo>
                                  <a:pt x="179" y="2609"/>
                                </a:lnTo>
                                <a:lnTo>
                                  <a:pt x="194" y="2624"/>
                                </a:lnTo>
                                <a:lnTo>
                                  <a:pt x="194" y="3474"/>
                                </a:lnTo>
                                <a:lnTo>
                                  <a:pt x="194" y="984"/>
                                </a:lnTo>
                                <a:lnTo>
                                  <a:pt x="194" y="2579"/>
                                </a:lnTo>
                                <a:lnTo>
                                  <a:pt x="209" y="2549"/>
                                </a:lnTo>
                                <a:lnTo>
                                  <a:pt x="209" y="3265"/>
                                </a:lnTo>
                                <a:lnTo>
                                  <a:pt x="209" y="1327"/>
                                </a:lnTo>
                                <a:lnTo>
                                  <a:pt x="209" y="1878"/>
                                </a:lnTo>
                                <a:lnTo>
                                  <a:pt x="224" y="1908"/>
                                </a:lnTo>
                                <a:lnTo>
                                  <a:pt x="224" y="3459"/>
                                </a:lnTo>
                                <a:lnTo>
                                  <a:pt x="224" y="1223"/>
                                </a:lnTo>
                                <a:lnTo>
                                  <a:pt x="224" y="2549"/>
                                </a:lnTo>
                                <a:lnTo>
                                  <a:pt x="239" y="2415"/>
                                </a:lnTo>
                                <a:lnTo>
                                  <a:pt x="239" y="3503"/>
                                </a:lnTo>
                                <a:lnTo>
                                  <a:pt x="239" y="0"/>
                                </a:lnTo>
                                <a:lnTo>
                                  <a:pt x="239" y="2862"/>
                                </a:lnTo>
                                <a:lnTo>
                                  <a:pt x="253" y="2788"/>
                                </a:lnTo>
                                <a:lnTo>
                                  <a:pt x="253" y="3578"/>
                                </a:lnTo>
                                <a:lnTo>
                                  <a:pt x="253" y="254"/>
                                </a:lnTo>
                                <a:lnTo>
                                  <a:pt x="253" y="2534"/>
                                </a:lnTo>
                                <a:lnTo>
                                  <a:pt x="268" y="2743"/>
                                </a:lnTo>
                                <a:lnTo>
                                  <a:pt x="268" y="3548"/>
                                </a:lnTo>
                                <a:lnTo>
                                  <a:pt x="268" y="1163"/>
                                </a:lnTo>
                                <a:lnTo>
                                  <a:pt x="268" y="2490"/>
                                </a:lnTo>
                                <a:lnTo>
                                  <a:pt x="283" y="2505"/>
                                </a:lnTo>
                                <a:lnTo>
                                  <a:pt x="283" y="4562"/>
                                </a:lnTo>
                                <a:lnTo>
                                  <a:pt x="283" y="209"/>
                                </a:lnTo>
                                <a:lnTo>
                                  <a:pt x="283" y="805"/>
                                </a:lnTo>
                                <a:lnTo>
                                  <a:pt x="298" y="1357"/>
                                </a:lnTo>
                                <a:lnTo>
                                  <a:pt x="298" y="4890"/>
                                </a:lnTo>
                                <a:lnTo>
                                  <a:pt x="298" y="0"/>
                                </a:lnTo>
                                <a:lnTo>
                                  <a:pt x="298" y="2385"/>
                                </a:lnTo>
                                <a:lnTo>
                                  <a:pt x="313" y="2445"/>
                                </a:lnTo>
                                <a:lnTo>
                                  <a:pt x="313" y="3175"/>
                                </a:lnTo>
                                <a:lnTo>
                                  <a:pt x="313" y="1446"/>
                                </a:lnTo>
                                <a:lnTo>
                                  <a:pt x="313" y="2311"/>
                                </a:lnTo>
                                <a:lnTo>
                                  <a:pt x="328" y="2430"/>
                                </a:lnTo>
                                <a:lnTo>
                                  <a:pt x="328" y="3116"/>
                                </a:lnTo>
                                <a:lnTo>
                                  <a:pt x="328" y="1923"/>
                                </a:lnTo>
                                <a:lnTo>
                                  <a:pt x="328" y="2192"/>
                                </a:lnTo>
                                <a:lnTo>
                                  <a:pt x="343" y="2236"/>
                                </a:lnTo>
                                <a:lnTo>
                                  <a:pt x="343" y="4055"/>
                                </a:lnTo>
                                <a:lnTo>
                                  <a:pt x="343" y="969"/>
                                </a:lnTo>
                                <a:lnTo>
                                  <a:pt x="343" y="2773"/>
                                </a:lnTo>
                                <a:lnTo>
                                  <a:pt x="358" y="2743"/>
                                </a:lnTo>
                                <a:lnTo>
                                  <a:pt x="358" y="3742"/>
                                </a:lnTo>
                                <a:lnTo>
                                  <a:pt x="358" y="1193"/>
                                </a:lnTo>
                                <a:lnTo>
                                  <a:pt x="358" y="2549"/>
                                </a:lnTo>
                                <a:lnTo>
                                  <a:pt x="373" y="2564"/>
                                </a:lnTo>
                                <a:lnTo>
                                  <a:pt x="373" y="2758"/>
                                </a:lnTo>
                                <a:lnTo>
                                  <a:pt x="373" y="2192"/>
                                </a:lnTo>
                                <a:lnTo>
                                  <a:pt x="373" y="2490"/>
                                </a:lnTo>
                                <a:lnTo>
                                  <a:pt x="387" y="2505"/>
                                </a:lnTo>
                                <a:lnTo>
                                  <a:pt x="387" y="2519"/>
                                </a:lnTo>
                                <a:lnTo>
                                  <a:pt x="387" y="2460"/>
                                </a:lnTo>
                                <a:lnTo>
                                  <a:pt x="387" y="2490"/>
                                </a:lnTo>
                                <a:lnTo>
                                  <a:pt x="402" y="2490"/>
                                </a:lnTo>
                                <a:lnTo>
                                  <a:pt x="417" y="2490"/>
                                </a:lnTo>
                                <a:lnTo>
                                  <a:pt x="432" y="2490"/>
                                </a:lnTo>
                                <a:lnTo>
                                  <a:pt x="447" y="2490"/>
                                </a:lnTo>
                                <a:lnTo>
                                  <a:pt x="462" y="2490"/>
                                </a:lnTo>
                                <a:lnTo>
                                  <a:pt x="477" y="2490"/>
                                </a:lnTo>
                                <a:lnTo>
                                  <a:pt x="492" y="2505"/>
                                </a:lnTo>
                                <a:lnTo>
                                  <a:pt x="492" y="4979"/>
                                </a:lnTo>
                                <a:lnTo>
                                  <a:pt x="492" y="104"/>
                                </a:lnTo>
                                <a:lnTo>
                                  <a:pt x="492" y="3011"/>
                                </a:lnTo>
                                <a:lnTo>
                                  <a:pt x="507" y="2967"/>
                                </a:lnTo>
                                <a:lnTo>
                                  <a:pt x="507" y="4979"/>
                                </a:lnTo>
                                <a:lnTo>
                                  <a:pt x="507" y="0"/>
                                </a:lnTo>
                                <a:lnTo>
                                  <a:pt x="507" y="969"/>
                                </a:lnTo>
                                <a:lnTo>
                                  <a:pt x="521" y="1133"/>
                                </a:lnTo>
                                <a:lnTo>
                                  <a:pt x="521" y="4979"/>
                                </a:lnTo>
                                <a:lnTo>
                                  <a:pt x="521" y="0"/>
                                </a:lnTo>
                                <a:lnTo>
                                  <a:pt x="521" y="3175"/>
                                </a:lnTo>
                                <a:lnTo>
                                  <a:pt x="536" y="2564"/>
                                </a:lnTo>
                                <a:lnTo>
                                  <a:pt x="536" y="4979"/>
                                </a:lnTo>
                                <a:lnTo>
                                  <a:pt x="536" y="1252"/>
                                </a:lnTo>
                                <a:lnTo>
                                  <a:pt x="536" y="1983"/>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2" name="Freeform 136"/>
                        <wps:cNvSpPr>
                          <a:spLocks/>
                        </wps:cNvSpPr>
                        <wps:spPr bwMode="auto">
                          <a:xfrm>
                            <a:off x="4528820" y="397510"/>
                            <a:ext cx="302895" cy="3161665"/>
                          </a:xfrm>
                          <a:custGeom>
                            <a:avLst/>
                            <a:gdLst>
                              <a:gd name="T0" fmla="*/ 15 w 477"/>
                              <a:gd name="T1" fmla="*/ 4979 h 4979"/>
                              <a:gd name="T2" fmla="*/ 30 w 477"/>
                              <a:gd name="T3" fmla="*/ 2579 h 4979"/>
                              <a:gd name="T4" fmla="*/ 30 w 477"/>
                              <a:gd name="T5" fmla="*/ 1968 h 4979"/>
                              <a:gd name="T6" fmla="*/ 45 w 477"/>
                              <a:gd name="T7" fmla="*/ 1088 h 4979"/>
                              <a:gd name="T8" fmla="*/ 60 w 477"/>
                              <a:gd name="T9" fmla="*/ 4159 h 4979"/>
                              <a:gd name="T10" fmla="*/ 75 w 477"/>
                              <a:gd name="T11" fmla="*/ 2758 h 4979"/>
                              <a:gd name="T12" fmla="*/ 75 w 477"/>
                              <a:gd name="T13" fmla="*/ 2490 h 4979"/>
                              <a:gd name="T14" fmla="*/ 90 w 477"/>
                              <a:gd name="T15" fmla="*/ 2087 h 4979"/>
                              <a:gd name="T16" fmla="*/ 105 w 477"/>
                              <a:gd name="T17" fmla="*/ 2997 h 4979"/>
                              <a:gd name="T18" fmla="*/ 119 w 477"/>
                              <a:gd name="T19" fmla="*/ 2221 h 4979"/>
                              <a:gd name="T20" fmla="*/ 119 w 477"/>
                              <a:gd name="T21" fmla="*/ 2505 h 4979"/>
                              <a:gd name="T22" fmla="*/ 134 w 477"/>
                              <a:gd name="T23" fmla="*/ 239 h 4979"/>
                              <a:gd name="T24" fmla="*/ 149 w 477"/>
                              <a:gd name="T25" fmla="*/ 4979 h 4979"/>
                              <a:gd name="T26" fmla="*/ 164 w 477"/>
                              <a:gd name="T27" fmla="*/ 2519 h 4979"/>
                              <a:gd name="T28" fmla="*/ 164 w 477"/>
                              <a:gd name="T29" fmla="*/ 2982 h 4979"/>
                              <a:gd name="T30" fmla="*/ 179 w 477"/>
                              <a:gd name="T31" fmla="*/ 880 h 4979"/>
                              <a:gd name="T32" fmla="*/ 194 w 477"/>
                              <a:gd name="T33" fmla="*/ 4368 h 4979"/>
                              <a:gd name="T34" fmla="*/ 209 w 477"/>
                              <a:gd name="T35" fmla="*/ 2743 h 4979"/>
                              <a:gd name="T36" fmla="*/ 209 w 477"/>
                              <a:gd name="T37" fmla="*/ 2833 h 4979"/>
                              <a:gd name="T38" fmla="*/ 224 w 477"/>
                              <a:gd name="T39" fmla="*/ 701 h 4979"/>
                              <a:gd name="T40" fmla="*/ 239 w 477"/>
                              <a:gd name="T41" fmla="*/ 4651 h 4979"/>
                              <a:gd name="T42" fmla="*/ 253 w 477"/>
                              <a:gd name="T43" fmla="*/ 3071 h 4979"/>
                              <a:gd name="T44" fmla="*/ 253 w 477"/>
                              <a:gd name="T45" fmla="*/ 2490 h 4979"/>
                              <a:gd name="T46" fmla="*/ 268 w 477"/>
                              <a:gd name="T47" fmla="*/ 2341 h 4979"/>
                              <a:gd name="T48" fmla="*/ 283 w 477"/>
                              <a:gd name="T49" fmla="*/ 4949 h 4979"/>
                              <a:gd name="T50" fmla="*/ 298 w 477"/>
                              <a:gd name="T51" fmla="*/ 2326 h 4979"/>
                              <a:gd name="T52" fmla="*/ 298 w 477"/>
                              <a:gd name="T53" fmla="*/ 2251 h 4979"/>
                              <a:gd name="T54" fmla="*/ 313 w 477"/>
                              <a:gd name="T55" fmla="*/ 1193 h 4979"/>
                              <a:gd name="T56" fmla="*/ 328 w 477"/>
                              <a:gd name="T57" fmla="*/ 4741 h 4979"/>
                              <a:gd name="T58" fmla="*/ 343 w 477"/>
                              <a:gd name="T59" fmla="*/ 3831 h 4979"/>
                              <a:gd name="T60" fmla="*/ 343 w 477"/>
                              <a:gd name="T61" fmla="*/ 1849 h 4979"/>
                              <a:gd name="T62" fmla="*/ 358 w 477"/>
                              <a:gd name="T63" fmla="*/ 447 h 4979"/>
                              <a:gd name="T64" fmla="*/ 373 w 477"/>
                              <a:gd name="T65" fmla="*/ 4979 h 4979"/>
                              <a:gd name="T66" fmla="*/ 388 w 477"/>
                              <a:gd name="T67" fmla="*/ 2683 h 4979"/>
                              <a:gd name="T68" fmla="*/ 388 w 477"/>
                              <a:gd name="T69" fmla="*/ 2370 h 4979"/>
                              <a:gd name="T70" fmla="*/ 402 w 477"/>
                              <a:gd name="T71" fmla="*/ 1223 h 4979"/>
                              <a:gd name="T72" fmla="*/ 417 w 477"/>
                              <a:gd name="T73" fmla="*/ 3682 h 4979"/>
                              <a:gd name="T74" fmla="*/ 432 w 477"/>
                              <a:gd name="T75" fmla="*/ 2430 h 4979"/>
                              <a:gd name="T76" fmla="*/ 432 w 477"/>
                              <a:gd name="T77" fmla="*/ 3235 h 4979"/>
                              <a:gd name="T78" fmla="*/ 447 w 477"/>
                              <a:gd name="T79" fmla="*/ 1685 h 4979"/>
                              <a:gd name="T80" fmla="*/ 462 w 477"/>
                              <a:gd name="T81" fmla="*/ 3131 h 4979"/>
                              <a:gd name="T82" fmla="*/ 477 w 477"/>
                              <a:gd name="T83" fmla="*/ 2460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477" h="4979">
                                <a:moveTo>
                                  <a:pt x="0" y="1983"/>
                                </a:moveTo>
                                <a:lnTo>
                                  <a:pt x="15" y="2758"/>
                                </a:lnTo>
                                <a:lnTo>
                                  <a:pt x="15" y="4979"/>
                                </a:lnTo>
                                <a:lnTo>
                                  <a:pt x="15" y="283"/>
                                </a:lnTo>
                                <a:lnTo>
                                  <a:pt x="15" y="2341"/>
                                </a:lnTo>
                                <a:lnTo>
                                  <a:pt x="30" y="2579"/>
                                </a:lnTo>
                                <a:lnTo>
                                  <a:pt x="30" y="4979"/>
                                </a:lnTo>
                                <a:lnTo>
                                  <a:pt x="30" y="820"/>
                                </a:lnTo>
                                <a:lnTo>
                                  <a:pt x="30" y="1968"/>
                                </a:lnTo>
                                <a:lnTo>
                                  <a:pt x="45" y="1938"/>
                                </a:lnTo>
                                <a:lnTo>
                                  <a:pt x="45" y="4979"/>
                                </a:lnTo>
                                <a:lnTo>
                                  <a:pt x="45" y="1088"/>
                                </a:lnTo>
                                <a:lnTo>
                                  <a:pt x="45" y="3101"/>
                                </a:lnTo>
                                <a:lnTo>
                                  <a:pt x="60" y="3146"/>
                                </a:lnTo>
                                <a:lnTo>
                                  <a:pt x="60" y="4159"/>
                                </a:lnTo>
                                <a:lnTo>
                                  <a:pt x="60" y="775"/>
                                </a:lnTo>
                                <a:lnTo>
                                  <a:pt x="60" y="2281"/>
                                </a:lnTo>
                                <a:lnTo>
                                  <a:pt x="75" y="2758"/>
                                </a:lnTo>
                                <a:lnTo>
                                  <a:pt x="75" y="3011"/>
                                </a:lnTo>
                                <a:lnTo>
                                  <a:pt x="75" y="1849"/>
                                </a:lnTo>
                                <a:lnTo>
                                  <a:pt x="75" y="2490"/>
                                </a:lnTo>
                                <a:lnTo>
                                  <a:pt x="90" y="2475"/>
                                </a:lnTo>
                                <a:lnTo>
                                  <a:pt x="90" y="2713"/>
                                </a:lnTo>
                                <a:lnTo>
                                  <a:pt x="90" y="2087"/>
                                </a:lnTo>
                                <a:lnTo>
                                  <a:pt x="90" y="2490"/>
                                </a:lnTo>
                                <a:lnTo>
                                  <a:pt x="105" y="2505"/>
                                </a:lnTo>
                                <a:lnTo>
                                  <a:pt x="105" y="2997"/>
                                </a:lnTo>
                                <a:lnTo>
                                  <a:pt x="105" y="2042"/>
                                </a:lnTo>
                                <a:lnTo>
                                  <a:pt x="105" y="2206"/>
                                </a:lnTo>
                                <a:lnTo>
                                  <a:pt x="119" y="2221"/>
                                </a:lnTo>
                                <a:lnTo>
                                  <a:pt x="119" y="4517"/>
                                </a:lnTo>
                                <a:lnTo>
                                  <a:pt x="119" y="1446"/>
                                </a:lnTo>
                                <a:lnTo>
                                  <a:pt x="119" y="2505"/>
                                </a:lnTo>
                                <a:lnTo>
                                  <a:pt x="134" y="2445"/>
                                </a:lnTo>
                                <a:lnTo>
                                  <a:pt x="134" y="4979"/>
                                </a:lnTo>
                                <a:lnTo>
                                  <a:pt x="134" y="239"/>
                                </a:lnTo>
                                <a:lnTo>
                                  <a:pt x="134" y="2326"/>
                                </a:lnTo>
                                <a:lnTo>
                                  <a:pt x="149" y="2460"/>
                                </a:lnTo>
                                <a:lnTo>
                                  <a:pt x="149" y="4979"/>
                                </a:lnTo>
                                <a:lnTo>
                                  <a:pt x="149" y="0"/>
                                </a:lnTo>
                                <a:lnTo>
                                  <a:pt x="149" y="2505"/>
                                </a:lnTo>
                                <a:lnTo>
                                  <a:pt x="164" y="2519"/>
                                </a:lnTo>
                                <a:lnTo>
                                  <a:pt x="164" y="4100"/>
                                </a:lnTo>
                                <a:lnTo>
                                  <a:pt x="164" y="984"/>
                                </a:lnTo>
                                <a:lnTo>
                                  <a:pt x="164" y="2982"/>
                                </a:lnTo>
                                <a:lnTo>
                                  <a:pt x="179" y="2982"/>
                                </a:lnTo>
                                <a:lnTo>
                                  <a:pt x="179" y="4979"/>
                                </a:lnTo>
                                <a:lnTo>
                                  <a:pt x="179" y="880"/>
                                </a:lnTo>
                                <a:lnTo>
                                  <a:pt x="179" y="1893"/>
                                </a:lnTo>
                                <a:lnTo>
                                  <a:pt x="194" y="1864"/>
                                </a:lnTo>
                                <a:lnTo>
                                  <a:pt x="194" y="4368"/>
                                </a:lnTo>
                                <a:lnTo>
                                  <a:pt x="194" y="1312"/>
                                </a:lnTo>
                                <a:lnTo>
                                  <a:pt x="194" y="2758"/>
                                </a:lnTo>
                                <a:lnTo>
                                  <a:pt x="209" y="2743"/>
                                </a:lnTo>
                                <a:lnTo>
                                  <a:pt x="209" y="4979"/>
                                </a:lnTo>
                                <a:lnTo>
                                  <a:pt x="209" y="611"/>
                                </a:lnTo>
                                <a:lnTo>
                                  <a:pt x="209" y="2833"/>
                                </a:lnTo>
                                <a:lnTo>
                                  <a:pt x="224" y="2773"/>
                                </a:lnTo>
                                <a:lnTo>
                                  <a:pt x="224" y="4979"/>
                                </a:lnTo>
                                <a:lnTo>
                                  <a:pt x="224" y="701"/>
                                </a:lnTo>
                                <a:lnTo>
                                  <a:pt x="224" y="2028"/>
                                </a:lnTo>
                                <a:lnTo>
                                  <a:pt x="239" y="1923"/>
                                </a:lnTo>
                                <a:lnTo>
                                  <a:pt x="239" y="4651"/>
                                </a:lnTo>
                                <a:lnTo>
                                  <a:pt x="239" y="1133"/>
                                </a:lnTo>
                                <a:lnTo>
                                  <a:pt x="239" y="2385"/>
                                </a:lnTo>
                                <a:lnTo>
                                  <a:pt x="253" y="3071"/>
                                </a:lnTo>
                                <a:lnTo>
                                  <a:pt x="253" y="3444"/>
                                </a:lnTo>
                                <a:lnTo>
                                  <a:pt x="253" y="1804"/>
                                </a:lnTo>
                                <a:lnTo>
                                  <a:pt x="253" y="2490"/>
                                </a:lnTo>
                                <a:lnTo>
                                  <a:pt x="268" y="2475"/>
                                </a:lnTo>
                                <a:lnTo>
                                  <a:pt x="268" y="2639"/>
                                </a:lnTo>
                                <a:lnTo>
                                  <a:pt x="268" y="2341"/>
                                </a:lnTo>
                                <a:lnTo>
                                  <a:pt x="268" y="2490"/>
                                </a:lnTo>
                                <a:lnTo>
                                  <a:pt x="283" y="2505"/>
                                </a:lnTo>
                                <a:lnTo>
                                  <a:pt x="283" y="4949"/>
                                </a:lnTo>
                                <a:lnTo>
                                  <a:pt x="283" y="1148"/>
                                </a:lnTo>
                                <a:lnTo>
                                  <a:pt x="283" y="2206"/>
                                </a:lnTo>
                                <a:lnTo>
                                  <a:pt x="298" y="2326"/>
                                </a:lnTo>
                                <a:lnTo>
                                  <a:pt x="298" y="4577"/>
                                </a:lnTo>
                                <a:lnTo>
                                  <a:pt x="298" y="1357"/>
                                </a:lnTo>
                                <a:lnTo>
                                  <a:pt x="298" y="2251"/>
                                </a:lnTo>
                                <a:lnTo>
                                  <a:pt x="313" y="2206"/>
                                </a:lnTo>
                                <a:lnTo>
                                  <a:pt x="313" y="4905"/>
                                </a:lnTo>
                                <a:lnTo>
                                  <a:pt x="313" y="1193"/>
                                </a:lnTo>
                                <a:lnTo>
                                  <a:pt x="313" y="2266"/>
                                </a:lnTo>
                                <a:lnTo>
                                  <a:pt x="328" y="2251"/>
                                </a:lnTo>
                                <a:lnTo>
                                  <a:pt x="328" y="4741"/>
                                </a:lnTo>
                                <a:lnTo>
                                  <a:pt x="328" y="1536"/>
                                </a:lnTo>
                                <a:lnTo>
                                  <a:pt x="328" y="3876"/>
                                </a:lnTo>
                                <a:lnTo>
                                  <a:pt x="343" y="3831"/>
                                </a:lnTo>
                                <a:lnTo>
                                  <a:pt x="343" y="4979"/>
                                </a:lnTo>
                                <a:lnTo>
                                  <a:pt x="343" y="537"/>
                                </a:lnTo>
                                <a:lnTo>
                                  <a:pt x="343" y="1849"/>
                                </a:lnTo>
                                <a:lnTo>
                                  <a:pt x="358" y="2013"/>
                                </a:lnTo>
                                <a:lnTo>
                                  <a:pt x="358" y="4979"/>
                                </a:lnTo>
                                <a:lnTo>
                                  <a:pt x="358" y="447"/>
                                </a:lnTo>
                                <a:lnTo>
                                  <a:pt x="358" y="2117"/>
                                </a:lnTo>
                                <a:lnTo>
                                  <a:pt x="373" y="2251"/>
                                </a:lnTo>
                                <a:lnTo>
                                  <a:pt x="373" y="4979"/>
                                </a:lnTo>
                                <a:lnTo>
                                  <a:pt x="373" y="820"/>
                                </a:lnTo>
                                <a:lnTo>
                                  <a:pt x="373" y="2698"/>
                                </a:lnTo>
                                <a:lnTo>
                                  <a:pt x="388" y="2683"/>
                                </a:lnTo>
                                <a:lnTo>
                                  <a:pt x="388" y="4249"/>
                                </a:lnTo>
                                <a:lnTo>
                                  <a:pt x="388" y="1580"/>
                                </a:lnTo>
                                <a:lnTo>
                                  <a:pt x="388" y="2370"/>
                                </a:lnTo>
                                <a:lnTo>
                                  <a:pt x="402" y="2385"/>
                                </a:lnTo>
                                <a:lnTo>
                                  <a:pt x="402" y="4502"/>
                                </a:lnTo>
                                <a:lnTo>
                                  <a:pt x="402" y="1223"/>
                                </a:lnTo>
                                <a:lnTo>
                                  <a:pt x="402" y="2698"/>
                                </a:lnTo>
                                <a:lnTo>
                                  <a:pt x="417" y="2683"/>
                                </a:lnTo>
                                <a:lnTo>
                                  <a:pt x="417" y="3682"/>
                                </a:lnTo>
                                <a:lnTo>
                                  <a:pt x="417" y="1878"/>
                                </a:lnTo>
                                <a:lnTo>
                                  <a:pt x="417" y="2400"/>
                                </a:lnTo>
                                <a:lnTo>
                                  <a:pt x="432" y="2430"/>
                                </a:lnTo>
                                <a:lnTo>
                                  <a:pt x="432" y="4368"/>
                                </a:lnTo>
                                <a:lnTo>
                                  <a:pt x="432" y="954"/>
                                </a:lnTo>
                                <a:lnTo>
                                  <a:pt x="432" y="3235"/>
                                </a:lnTo>
                                <a:lnTo>
                                  <a:pt x="447" y="3161"/>
                                </a:lnTo>
                                <a:lnTo>
                                  <a:pt x="447" y="3354"/>
                                </a:lnTo>
                                <a:lnTo>
                                  <a:pt x="447" y="1685"/>
                                </a:lnTo>
                                <a:lnTo>
                                  <a:pt x="447" y="2147"/>
                                </a:lnTo>
                                <a:lnTo>
                                  <a:pt x="462" y="2370"/>
                                </a:lnTo>
                                <a:lnTo>
                                  <a:pt x="462" y="3131"/>
                                </a:lnTo>
                                <a:lnTo>
                                  <a:pt x="462" y="1878"/>
                                </a:lnTo>
                                <a:lnTo>
                                  <a:pt x="462" y="2564"/>
                                </a:lnTo>
                                <a:lnTo>
                                  <a:pt x="477" y="2460"/>
                                </a:lnTo>
                                <a:lnTo>
                                  <a:pt x="477" y="2579"/>
                                </a:lnTo>
                                <a:lnTo>
                                  <a:pt x="477" y="2370"/>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3" name="Freeform 137"/>
                        <wps:cNvSpPr>
                          <a:spLocks/>
                        </wps:cNvSpPr>
                        <wps:spPr bwMode="auto">
                          <a:xfrm>
                            <a:off x="4831715" y="397510"/>
                            <a:ext cx="330835" cy="3161665"/>
                          </a:xfrm>
                          <a:custGeom>
                            <a:avLst/>
                            <a:gdLst>
                              <a:gd name="T0" fmla="*/ 15 w 521"/>
                              <a:gd name="T1" fmla="*/ 2505 h 4979"/>
                              <a:gd name="T2" fmla="*/ 15 w 521"/>
                              <a:gd name="T3" fmla="*/ 2490 h 4979"/>
                              <a:gd name="T4" fmla="*/ 30 w 521"/>
                              <a:gd name="T5" fmla="*/ 2490 h 4979"/>
                              <a:gd name="T6" fmla="*/ 59 w 521"/>
                              <a:gd name="T7" fmla="*/ 2490 h 4979"/>
                              <a:gd name="T8" fmla="*/ 104 w 521"/>
                              <a:gd name="T9" fmla="*/ 2505 h 4979"/>
                              <a:gd name="T10" fmla="*/ 104 w 521"/>
                              <a:gd name="T11" fmla="*/ 2475 h 4979"/>
                              <a:gd name="T12" fmla="*/ 119 w 521"/>
                              <a:gd name="T13" fmla="*/ 1521 h 4979"/>
                              <a:gd name="T14" fmla="*/ 134 w 521"/>
                              <a:gd name="T15" fmla="*/ 4741 h 4979"/>
                              <a:gd name="T16" fmla="*/ 149 w 521"/>
                              <a:gd name="T17" fmla="*/ 1774 h 4979"/>
                              <a:gd name="T18" fmla="*/ 149 w 521"/>
                              <a:gd name="T19" fmla="*/ 2445 h 4979"/>
                              <a:gd name="T20" fmla="*/ 164 w 521"/>
                              <a:gd name="T21" fmla="*/ 358 h 4979"/>
                              <a:gd name="T22" fmla="*/ 179 w 521"/>
                              <a:gd name="T23" fmla="*/ 4308 h 4979"/>
                              <a:gd name="T24" fmla="*/ 193 w 521"/>
                              <a:gd name="T25" fmla="*/ 3339 h 4979"/>
                              <a:gd name="T26" fmla="*/ 193 w 521"/>
                              <a:gd name="T27" fmla="*/ 3205 h 4979"/>
                              <a:gd name="T28" fmla="*/ 208 w 521"/>
                              <a:gd name="T29" fmla="*/ 388 h 4979"/>
                              <a:gd name="T30" fmla="*/ 223 w 521"/>
                              <a:gd name="T31" fmla="*/ 4979 h 4979"/>
                              <a:gd name="T32" fmla="*/ 238 w 521"/>
                              <a:gd name="T33" fmla="*/ 2400 h 4979"/>
                              <a:gd name="T34" fmla="*/ 238 w 521"/>
                              <a:gd name="T35" fmla="*/ 1923 h 4979"/>
                              <a:gd name="T36" fmla="*/ 253 w 521"/>
                              <a:gd name="T37" fmla="*/ 45 h 4979"/>
                              <a:gd name="T38" fmla="*/ 268 w 521"/>
                              <a:gd name="T39" fmla="*/ 4338 h 4979"/>
                              <a:gd name="T40" fmla="*/ 283 w 521"/>
                              <a:gd name="T41" fmla="*/ 2281 h 4979"/>
                              <a:gd name="T42" fmla="*/ 283 w 521"/>
                              <a:gd name="T43" fmla="*/ 4413 h 4979"/>
                              <a:gd name="T44" fmla="*/ 298 w 521"/>
                              <a:gd name="T45" fmla="*/ 0 h 4979"/>
                              <a:gd name="T46" fmla="*/ 313 w 521"/>
                              <a:gd name="T47" fmla="*/ 4979 h 4979"/>
                              <a:gd name="T48" fmla="*/ 327 w 521"/>
                              <a:gd name="T49" fmla="*/ 2594 h 4979"/>
                              <a:gd name="T50" fmla="*/ 327 w 521"/>
                              <a:gd name="T51" fmla="*/ 2505 h 4979"/>
                              <a:gd name="T52" fmla="*/ 342 w 521"/>
                              <a:gd name="T53" fmla="*/ 1133 h 4979"/>
                              <a:gd name="T54" fmla="*/ 357 w 521"/>
                              <a:gd name="T55" fmla="*/ 3712 h 4979"/>
                              <a:gd name="T56" fmla="*/ 372 w 521"/>
                              <a:gd name="T57" fmla="*/ 2311 h 4979"/>
                              <a:gd name="T58" fmla="*/ 372 w 521"/>
                              <a:gd name="T59" fmla="*/ 3011 h 4979"/>
                              <a:gd name="T60" fmla="*/ 387 w 521"/>
                              <a:gd name="T61" fmla="*/ 0 h 4979"/>
                              <a:gd name="T62" fmla="*/ 402 w 521"/>
                              <a:gd name="T63" fmla="*/ 4920 h 4979"/>
                              <a:gd name="T64" fmla="*/ 417 w 521"/>
                              <a:gd name="T65" fmla="*/ 2177 h 4979"/>
                              <a:gd name="T66" fmla="*/ 417 w 521"/>
                              <a:gd name="T67" fmla="*/ 2758 h 4979"/>
                              <a:gd name="T68" fmla="*/ 432 w 521"/>
                              <a:gd name="T69" fmla="*/ 1565 h 4979"/>
                              <a:gd name="T70" fmla="*/ 447 w 521"/>
                              <a:gd name="T71" fmla="*/ 4443 h 4979"/>
                              <a:gd name="T72" fmla="*/ 461 w 521"/>
                              <a:gd name="T73" fmla="*/ 2967 h 4979"/>
                              <a:gd name="T74" fmla="*/ 461 w 521"/>
                              <a:gd name="T75" fmla="*/ 2505 h 4979"/>
                              <a:gd name="T76" fmla="*/ 476 w 521"/>
                              <a:gd name="T77" fmla="*/ 298 h 4979"/>
                              <a:gd name="T78" fmla="*/ 491 w 521"/>
                              <a:gd name="T79" fmla="*/ 4979 h 4979"/>
                              <a:gd name="T80" fmla="*/ 506 w 521"/>
                              <a:gd name="T81" fmla="*/ 3757 h 4979"/>
                              <a:gd name="T82" fmla="*/ 506 w 521"/>
                              <a:gd name="T83" fmla="*/ 2758 h 497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Lst>
                            <a:rect l="0" t="0" r="r" b="b"/>
                            <a:pathLst>
                              <a:path w="521" h="4979">
                                <a:moveTo>
                                  <a:pt x="0" y="2370"/>
                                </a:moveTo>
                                <a:lnTo>
                                  <a:pt x="0" y="2490"/>
                                </a:lnTo>
                                <a:lnTo>
                                  <a:pt x="15" y="2505"/>
                                </a:lnTo>
                                <a:lnTo>
                                  <a:pt x="15" y="2519"/>
                                </a:lnTo>
                                <a:lnTo>
                                  <a:pt x="15" y="2460"/>
                                </a:lnTo>
                                <a:lnTo>
                                  <a:pt x="15" y="2490"/>
                                </a:lnTo>
                                <a:lnTo>
                                  <a:pt x="30" y="2505"/>
                                </a:lnTo>
                                <a:lnTo>
                                  <a:pt x="30" y="2490"/>
                                </a:lnTo>
                                <a:lnTo>
                                  <a:pt x="45" y="2490"/>
                                </a:lnTo>
                                <a:lnTo>
                                  <a:pt x="59" y="2490"/>
                                </a:lnTo>
                                <a:lnTo>
                                  <a:pt x="74" y="2490"/>
                                </a:lnTo>
                                <a:lnTo>
                                  <a:pt x="89" y="2490"/>
                                </a:lnTo>
                                <a:lnTo>
                                  <a:pt x="104" y="2505"/>
                                </a:lnTo>
                                <a:lnTo>
                                  <a:pt x="104" y="2564"/>
                                </a:lnTo>
                                <a:lnTo>
                                  <a:pt x="104" y="2385"/>
                                </a:lnTo>
                                <a:lnTo>
                                  <a:pt x="104" y="2475"/>
                                </a:lnTo>
                                <a:lnTo>
                                  <a:pt x="119" y="2430"/>
                                </a:lnTo>
                                <a:lnTo>
                                  <a:pt x="119" y="4502"/>
                                </a:lnTo>
                                <a:lnTo>
                                  <a:pt x="119" y="1521"/>
                                </a:lnTo>
                                <a:lnTo>
                                  <a:pt x="119" y="2192"/>
                                </a:lnTo>
                                <a:lnTo>
                                  <a:pt x="134" y="2117"/>
                                </a:lnTo>
                                <a:lnTo>
                                  <a:pt x="134" y="4741"/>
                                </a:lnTo>
                                <a:lnTo>
                                  <a:pt x="134" y="1312"/>
                                </a:lnTo>
                                <a:lnTo>
                                  <a:pt x="134" y="1700"/>
                                </a:lnTo>
                                <a:lnTo>
                                  <a:pt x="149" y="1774"/>
                                </a:lnTo>
                                <a:lnTo>
                                  <a:pt x="149" y="4979"/>
                                </a:lnTo>
                                <a:lnTo>
                                  <a:pt x="149" y="984"/>
                                </a:lnTo>
                                <a:lnTo>
                                  <a:pt x="149" y="2445"/>
                                </a:lnTo>
                                <a:lnTo>
                                  <a:pt x="164" y="2385"/>
                                </a:lnTo>
                                <a:lnTo>
                                  <a:pt x="164" y="4979"/>
                                </a:lnTo>
                                <a:lnTo>
                                  <a:pt x="164" y="358"/>
                                </a:lnTo>
                                <a:lnTo>
                                  <a:pt x="164" y="1208"/>
                                </a:lnTo>
                                <a:lnTo>
                                  <a:pt x="179" y="1267"/>
                                </a:lnTo>
                                <a:lnTo>
                                  <a:pt x="179" y="4308"/>
                                </a:lnTo>
                                <a:lnTo>
                                  <a:pt x="179" y="865"/>
                                </a:lnTo>
                                <a:lnTo>
                                  <a:pt x="179" y="2997"/>
                                </a:lnTo>
                                <a:lnTo>
                                  <a:pt x="193" y="3339"/>
                                </a:lnTo>
                                <a:lnTo>
                                  <a:pt x="193" y="4979"/>
                                </a:lnTo>
                                <a:lnTo>
                                  <a:pt x="193" y="0"/>
                                </a:lnTo>
                                <a:lnTo>
                                  <a:pt x="193" y="3205"/>
                                </a:lnTo>
                                <a:lnTo>
                                  <a:pt x="208" y="3891"/>
                                </a:lnTo>
                                <a:lnTo>
                                  <a:pt x="208" y="4711"/>
                                </a:lnTo>
                                <a:lnTo>
                                  <a:pt x="208" y="388"/>
                                </a:lnTo>
                                <a:lnTo>
                                  <a:pt x="208" y="1908"/>
                                </a:lnTo>
                                <a:lnTo>
                                  <a:pt x="223" y="1864"/>
                                </a:lnTo>
                                <a:lnTo>
                                  <a:pt x="223" y="4979"/>
                                </a:lnTo>
                                <a:lnTo>
                                  <a:pt x="223" y="582"/>
                                </a:lnTo>
                                <a:lnTo>
                                  <a:pt x="223" y="2534"/>
                                </a:lnTo>
                                <a:lnTo>
                                  <a:pt x="238" y="2400"/>
                                </a:lnTo>
                                <a:lnTo>
                                  <a:pt x="238" y="4979"/>
                                </a:lnTo>
                                <a:lnTo>
                                  <a:pt x="238" y="164"/>
                                </a:lnTo>
                                <a:lnTo>
                                  <a:pt x="238" y="1923"/>
                                </a:lnTo>
                                <a:lnTo>
                                  <a:pt x="253" y="1953"/>
                                </a:lnTo>
                                <a:lnTo>
                                  <a:pt x="253" y="4979"/>
                                </a:lnTo>
                                <a:lnTo>
                                  <a:pt x="253" y="45"/>
                                </a:lnTo>
                                <a:lnTo>
                                  <a:pt x="253" y="2922"/>
                                </a:lnTo>
                                <a:lnTo>
                                  <a:pt x="268" y="3638"/>
                                </a:lnTo>
                                <a:lnTo>
                                  <a:pt x="268" y="4338"/>
                                </a:lnTo>
                                <a:lnTo>
                                  <a:pt x="268" y="880"/>
                                </a:lnTo>
                                <a:lnTo>
                                  <a:pt x="268" y="2385"/>
                                </a:lnTo>
                                <a:lnTo>
                                  <a:pt x="283" y="2281"/>
                                </a:lnTo>
                                <a:lnTo>
                                  <a:pt x="283" y="4979"/>
                                </a:lnTo>
                                <a:lnTo>
                                  <a:pt x="283" y="164"/>
                                </a:lnTo>
                                <a:lnTo>
                                  <a:pt x="283" y="4413"/>
                                </a:lnTo>
                                <a:lnTo>
                                  <a:pt x="298" y="3011"/>
                                </a:lnTo>
                                <a:lnTo>
                                  <a:pt x="298" y="4979"/>
                                </a:lnTo>
                                <a:lnTo>
                                  <a:pt x="298" y="0"/>
                                </a:lnTo>
                                <a:lnTo>
                                  <a:pt x="298" y="2475"/>
                                </a:lnTo>
                                <a:lnTo>
                                  <a:pt x="313" y="2490"/>
                                </a:lnTo>
                                <a:lnTo>
                                  <a:pt x="313" y="4979"/>
                                </a:lnTo>
                                <a:lnTo>
                                  <a:pt x="313" y="179"/>
                                </a:lnTo>
                                <a:lnTo>
                                  <a:pt x="313" y="2519"/>
                                </a:lnTo>
                                <a:lnTo>
                                  <a:pt x="327" y="2594"/>
                                </a:lnTo>
                                <a:lnTo>
                                  <a:pt x="327" y="4905"/>
                                </a:lnTo>
                                <a:lnTo>
                                  <a:pt x="327" y="1237"/>
                                </a:lnTo>
                                <a:lnTo>
                                  <a:pt x="327" y="2505"/>
                                </a:lnTo>
                                <a:lnTo>
                                  <a:pt x="342" y="2490"/>
                                </a:lnTo>
                                <a:lnTo>
                                  <a:pt x="342" y="4353"/>
                                </a:lnTo>
                                <a:lnTo>
                                  <a:pt x="342" y="1133"/>
                                </a:lnTo>
                                <a:lnTo>
                                  <a:pt x="342" y="2758"/>
                                </a:lnTo>
                                <a:lnTo>
                                  <a:pt x="357" y="2818"/>
                                </a:lnTo>
                                <a:lnTo>
                                  <a:pt x="357" y="3712"/>
                                </a:lnTo>
                                <a:lnTo>
                                  <a:pt x="357" y="1610"/>
                                </a:lnTo>
                                <a:lnTo>
                                  <a:pt x="357" y="2326"/>
                                </a:lnTo>
                                <a:lnTo>
                                  <a:pt x="372" y="2311"/>
                                </a:lnTo>
                                <a:lnTo>
                                  <a:pt x="372" y="3474"/>
                                </a:lnTo>
                                <a:lnTo>
                                  <a:pt x="372" y="1893"/>
                                </a:lnTo>
                                <a:lnTo>
                                  <a:pt x="372" y="3011"/>
                                </a:lnTo>
                                <a:lnTo>
                                  <a:pt x="387" y="3071"/>
                                </a:lnTo>
                                <a:lnTo>
                                  <a:pt x="387" y="4979"/>
                                </a:lnTo>
                                <a:lnTo>
                                  <a:pt x="387" y="0"/>
                                </a:lnTo>
                                <a:lnTo>
                                  <a:pt x="387" y="2326"/>
                                </a:lnTo>
                                <a:lnTo>
                                  <a:pt x="402" y="2519"/>
                                </a:lnTo>
                                <a:lnTo>
                                  <a:pt x="402" y="4920"/>
                                </a:lnTo>
                                <a:lnTo>
                                  <a:pt x="402" y="0"/>
                                </a:lnTo>
                                <a:lnTo>
                                  <a:pt x="402" y="2967"/>
                                </a:lnTo>
                                <a:lnTo>
                                  <a:pt x="417" y="2177"/>
                                </a:lnTo>
                                <a:lnTo>
                                  <a:pt x="417" y="4979"/>
                                </a:lnTo>
                                <a:lnTo>
                                  <a:pt x="417" y="298"/>
                                </a:lnTo>
                                <a:lnTo>
                                  <a:pt x="417" y="2758"/>
                                </a:lnTo>
                                <a:lnTo>
                                  <a:pt x="432" y="2788"/>
                                </a:lnTo>
                                <a:lnTo>
                                  <a:pt x="432" y="4115"/>
                                </a:lnTo>
                                <a:lnTo>
                                  <a:pt x="432" y="1565"/>
                                </a:lnTo>
                                <a:lnTo>
                                  <a:pt x="432" y="2937"/>
                                </a:lnTo>
                                <a:lnTo>
                                  <a:pt x="447" y="2892"/>
                                </a:lnTo>
                                <a:lnTo>
                                  <a:pt x="447" y="4443"/>
                                </a:lnTo>
                                <a:lnTo>
                                  <a:pt x="447" y="1237"/>
                                </a:lnTo>
                                <a:lnTo>
                                  <a:pt x="447" y="2952"/>
                                </a:lnTo>
                                <a:lnTo>
                                  <a:pt x="461" y="2967"/>
                                </a:lnTo>
                                <a:lnTo>
                                  <a:pt x="461" y="4308"/>
                                </a:lnTo>
                                <a:lnTo>
                                  <a:pt x="461" y="1372"/>
                                </a:lnTo>
                                <a:lnTo>
                                  <a:pt x="461" y="2505"/>
                                </a:lnTo>
                                <a:lnTo>
                                  <a:pt x="476" y="2490"/>
                                </a:lnTo>
                                <a:lnTo>
                                  <a:pt x="476" y="4979"/>
                                </a:lnTo>
                                <a:lnTo>
                                  <a:pt x="476" y="298"/>
                                </a:lnTo>
                                <a:lnTo>
                                  <a:pt x="476" y="2490"/>
                                </a:lnTo>
                                <a:lnTo>
                                  <a:pt x="491" y="2534"/>
                                </a:lnTo>
                                <a:lnTo>
                                  <a:pt x="491" y="4979"/>
                                </a:lnTo>
                                <a:lnTo>
                                  <a:pt x="491" y="15"/>
                                </a:lnTo>
                                <a:lnTo>
                                  <a:pt x="491" y="2847"/>
                                </a:lnTo>
                                <a:lnTo>
                                  <a:pt x="506" y="3757"/>
                                </a:lnTo>
                                <a:lnTo>
                                  <a:pt x="506" y="4979"/>
                                </a:lnTo>
                                <a:lnTo>
                                  <a:pt x="506" y="15"/>
                                </a:lnTo>
                                <a:lnTo>
                                  <a:pt x="506" y="2758"/>
                                </a:lnTo>
                                <a:lnTo>
                                  <a:pt x="521" y="1148"/>
                                </a:lnTo>
                                <a:lnTo>
                                  <a:pt x="521" y="3846"/>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14" name="Freeform 138"/>
                        <wps:cNvSpPr>
                          <a:spLocks/>
                        </wps:cNvSpPr>
                        <wps:spPr bwMode="auto">
                          <a:xfrm>
                            <a:off x="5162550" y="1353820"/>
                            <a:ext cx="113665" cy="1921510"/>
                          </a:xfrm>
                          <a:custGeom>
                            <a:avLst/>
                            <a:gdLst>
                              <a:gd name="T0" fmla="*/ 0 w 179"/>
                              <a:gd name="T1" fmla="*/ 2340 h 3026"/>
                              <a:gd name="T2" fmla="*/ 0 w 179"/>
                              <a:gd name="T3" fmla="*/ 1699 h 3026"/>
                              <a:gd name="T4" fmla="*/ 15 w 179"/>
                              <a:gd name="T5" fmla="*/ 1505 h 3026"/>
                              <a:gd name="T6" fmla="*/ 15 w 179"/>
                              <a:gd name="T7" fmla="*/ 3026 h 3026"/>
                              <a:gd name="T8" fmla="*/ 15 w 179"/>
                              <a:gd name="T9" fmla="*/ 44 h 3026"/>
                              <a:gd name="T10" fmla="*/ 15 w 179"/>
                              <a:gd name="T11" fmla="*/ 835 h 3026"/>
                              <a:gd name="T12" fmla="*/ 30 w 179"/>
                              <a:gd name="T13" fmla="*/ 879 h 3026"/>
                              <a:gd name="T14" fmla="*/ 30 w 179"/>
                              <a:gd name="T15" fmla="*/ 2817 h 3026"/>
                              <a:gd name="T16" fmla="*/ 30 w 179"/>
                              <a:gd name="T17" fmla="*/ 0 h 3026"/>
                              <a:gd name="T18" fmla="*/ 30 w 179"/>
                              <a:gd name="T19" fmla="*/ 1133 h 3026"/>
                              <a:gd name="T20" fmla="*/ 45 w 179"/>
                              <a:gd name="T21" fmla="*/ 1163 h 3026"/>
                              <a:gd name="T22" fmla="*/ 45 w 179"/>
                              <a:gd name="T23" fmla="*/ 1789 h 3026"/>
                              <a:gd name="T24" fmla="*/ 45 w 179"/>
                              <a:gd name="T25" fmla="*/ 551 h 3026"/>
                              <a:gd name="T26" fmla="*/ 45 w 179"/>
                              <a:gd name="T27" fmla="*/ 1177 h 3026"/>
                              <a:gd name="T28" fmla="*/ 60 w 179"/>
                              <a:gd name="T29" fmla="*/ 1207 h 3026"/>
                              <a:gd name="T30" fmla="*/ 60 w 179"/>
                              <a:gd name="T31" fmla="*/ 1491 h 3026"/>
                              <a:gd name="T32" fmla="*/ 60 w 179"/>
                              <a:gd name="T33" fmla="*/ 566 h 3026"/>
                              <a:gd name="T34" fmla="*/ 60 w 179"/>
                              <a:gd name="T35" fmla="*/ 1043 h 3026"/>
                              <a:gd name="T36" fmla="*/ 74 w 179"/>
                              <a:gd name="T37" fmla="*/ 1058 h 3026"/>
                              <a:gd name="T38" fmla="*/ 74 w 179"/>
                              <a:gd name="T39" fmla="*/ 1058 h 3026"/>
                              <a:gd name="T40" fmla="*/ 74 w 179"/>
                              <a:gd name="T41" fmla="*/ 894 h 3026"/>
                              <a:gd name="T42" fmla="*/ 74 w 179"/>
                              <a:gd name="T43" fmla="*/ 969 h 3026"/>
                              <a:gd name="T44" fmla="*/ 89 w 179"/>
                              <a:gd name="T45" fmla="*/ 984 h 3026"/>
                              <a:gd name="T46" fmla="*/ 89 w 179"/>
                              <a:gd name="T47" fmla="*/ 999 h 3026"/>
                              <a:gd name="T48" fmla="*/ 89 w 179"/>
                              <a:gd name="T49" fmla="*/ 969 h 3026"/>
                              <a:gd name="T50" fmla="*/ 89 w 179"/>
                              <a:gd name="T51" fmla="*/ 984 h 3026"/>
                              <a:gd name="T52" fmla="*/ 104 w 179"/>
                              <a:gd name="T53" fmla="*/ 984 h 3026"/>
                              <a:gd name="T54" fmla="*/ 119 w 179"/>
                              <a:gd name="T55" fmla="*/ 984 h 3026"/>
                              <a:gd name="T56" fmla="*/ 134 w 179"/>
                              <a:gd name="T57" fmla="*/ 984 h 3026"/>
                              <a:gd name="T58" fmla="*/ 149 w 179"/>
                              <a:gd name="T59" fmla="*/ 984 h 3026"/>
                              <a:gd name="T60" fmla="*/ 164 w 179"/>
                              <a:gd name="T61" fmla="*/ 984 h 3026"/>
                              <a:gd name="T62" fmla="*/ 179 w 179"/>
                              <a:gd name="T63" fmla="*/ 984 h 302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Lst>
                            <a:rect l="0" t="0" r="r" b="b"/>
                            <a:pathLst>
                              <a:path w="179" h="3026">
                                <a:moveTo>
                                  <a:pt x="0" y="2340"/>
                                </a:moveTo>
                                <a:lnTo>
                                  <a:pt x="0" y="1699"/>
                                </a:lnTo>
                                <a:lnTo>
                                  <a:pt x="15" y="1505"/>
                                </a:lnTo>
                                <a:lnTo>
                                  <a:pt x="15" y="3026"/>
                                </a:lnTo>
                                <a:lnTo>
                                  <a:pt x="15" y="44"/>
                                </a:lnTo>
                                <a:lnTo>
                                  <a:pt x="15" y="835"/>
                                </a:lnTo>
                                <a:lnTo>
                                  <a:pt x="30" y="879"/>
                                </a:lnTo>
                                <a:lnTo>
                                  <a:pt x="30" y="2817"/>
                                </a:lnTo>
                                <a:lnTo>
                                  <a:pt x="30" y="0"/>
                                </a:lnTo>
                                <a:lnTo>
                                  <a:pt x="30" y="1133"/>
                                </a:lnTo>
                                <a:lnTo>
                                  <a:pt x="45" y="1163"/>
                                </a:lnTo>
                                <a:lnTo>
                                  <a:pt x="45" y="1789"/>
                                </a:lnTo>
                                <a:lnTo>
                                  <a:pt x="45" y="551"/>
                                </a:lnTo>
                                <a:lnTo>
                                  <a:pt x="45" y="1177"/>
                                </a:lnTo>
                                <a:lnTo>
                                  <a:pt x="60" y="1207"/>
                                </a:lnTo>
                                <a:lnTo>
                                  <a:pt x="60" y="1491"/>
                                </a:lnTo>
                                <a:lnTo>
                                  <a:pt x="60" y="566"/>
                                </a:lnTo>
                                <a:lnTo>
                                  <a:pt x="60" y="1043"/>
                                </a:lnTo>
                                <a:lnTo>
                                  <a:pt x="74" y="1058"/>
                                </a:lnTo>
                                <a:lnTo>
                                  <a:pt x="74" y="894"/>
                                </a:lnTo>
                                <a:lnTo>
                                  <a:pt x="74" y="969"/>
                                </a:lnTo>
                                <a:lnTo>
                                  <a:pt x="89" y="984"/>
                                </a:lnTo>
                                <a:lnTo>
                                  <a:pt x="89" y="999"/>
                                </a:lnTo>
                                <a:lnTo>
                                  <a:pt x="89" y="969"/>
                                </a:lnTo>
                                <a:lnTo>
                                  <a:pt x="89" y="984"/>
                                </a:lnTo>
                                <a:lnTo>
                                  <a:pt x="104" y="984"/>
                                </a:lnTo>
                                <a:lnTo>
                                  <a:pt x="119" y="984"/>
                                </a:lnTo>
                                <a:lnTo>
                                  <a:pt x="134" y="984"/>
                                </a:lnTo>
                                <a:lnTo>
                                  <a:pt x="149" y="984"/>
                                </a:lnTo>
                                <a:lnTo>
                                  <a:pt x="164" y="984"/>
                                </a:lnTo>
                                <a:lnTo>
                                  <a:pt x="179" y="984"/>
                                </a:lnTo>
                              </a:path>
                            </a:pathLst>
                          </a:custGeom>
                          <a:noFill/>
                          <a:ln w="0">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c:wpc>
                  </a:graphicData>
                </a:graphic>
              </wp:inline>
            </w:drawing>
          </mc:Choice>
          <mc:Fallback>
            <w:pict>
              <v:group w14:anchorId="0CE99A7A" id="Canvas 46" o:spid="_x0000_s1026" editas="canvas" style="width:481.5pt;height:343.5pt;mso-position-horizontal-relative:char;mso-position-vertical-relative:line" coordsize="61150,436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">
                <v:shape id="_x0000_s1027" type="#_x0000_t75" style="position:absolute;width:61150;height:43624;visibility:visible;mso-wrap-style:square">
                  <v:fill o:detectmouseclick="t"/>
                  <v:path o:connecttype="none"/>
                </v:shape>
                <v:rect id="Rectangle 48" o:spid="_x0000_s1028" style="position:absolute;left:7943;top:3124;width:47467;height:33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Bpqd8QA&#10;AADbAAAADwAAAGRycy9kb3ducmV2LnhtbESPT2sCMRTE74V+h/AKvdWkW7voulFEEAraQ1Xw+ti8&#10;/YObl+0m6vbbG0HocZiZ3zD5YrCtuFDvG8ca3kcKBHHhTMOVhsN+/TYB4QOywdYxafgjD4v581OO&#10;mXFX/qHLLlQiQthnqKEOocuk9EVNFv3IdcTRK11vMUTZV9L0eI1w28pEqVRabDgu1NjRqqbitDtb&#10;DZiOze93+bHdb84pTqtBrT+PSuvXl2E5AxFoCP/hR/vLaEgSuH+JP0DO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aanfEAAAA2wAAAA8AAAAAAAAAAAAAAAAAmAIAAGRycy9k&#10;b3ducmV2LnhtbFBLBQYAAAAABAAEAPUAAACJAwAAAAA=&#10;" stroked="f"/>
                <v:rect id="Rectangle 49" o:spid="_x0000_s1029" style="position:absolute;left:7943;top:3124;width:47467;height:334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UrgcUA&#10;AADbAAAADwAAAGRycy9kb3ducmV2LnhtbESPQWsCMRSE70L/Q3gFL1KzrlBlaxQRpB4q4lpKj4/N&#10;c7N087IkqW7/vREKHoeZ+YZZrHrbigv50DhWMBlnIIgrpxuuFXyeti9zECEia2wdk4I/CrBaPg0W&#10;WGh35SNdyliLBOFQoAITY1dIGSpDFsPYdcTJOztvMSbpa6k9XhPctjLPsldpseG0YLCjjaHqp/y1&#10;ChozGfm8/Fqf9ofZx6w1h/fv+Vmp4XO/fgMRqY+P8H97pxXkU7h/ST9ALm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dSuBxQAAANsAAAAPAAAAAAAAAAAAAAAAAJgCAABkcnMv&#10;ZG93bnJldi54bWxQSwUGAAAAAAQABAD1AAAAigMAAAAA&#10;" filled="f" strokecolor="white" strokeweight="0"/>
                <v:line id="Line 50" o:spid="_x0000_s1030" style="position:absolute;visibility:visible;mso-wrap-style:square" from="7943,3124" to="55410,3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tBBlsQAAADbAAAADwAAAGRycy9kb3ducmV2LnhtbESPQWvCQBSE74X+h+UJvdWNUm2MWaWU&#10;Fu3NRgMeH9lnsph9G7Jbjf/eLRR6HGbmGyZfD7YVF+q9caxgMk5AEFdOG64VHPafzykIH5A1to5J&#10;wY08rFePDzlm2l35my5FqEWEsM9QQRNCl0npq4Ys+rHriKN3cr3FEGVfS93jNcJtK6dJMpcWDceF&#10;Bjt6b6g6Fz9WgdnNN7Ov13JRyo9NmBzTc2rsQamn0fC2BBFoCP/hv/ZWK5i+wO+X+APk6g4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y0EGWxAAAANsAAAAPAAAAAAAAAAAA&#10;AAAAAKECAABkcnMvZG93bnJldi54bWxQSwUGAAAAAAQABAD5AAAAkgMAAAAA&#10;" strokeweight="0"/>
                <v:line id="Line 51" o:spid="_x0000_s1031" style="position:absolute;visibility:visible;mso-wrap-style:square" from="7943,36537" to="55410,3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zkDcQAAADbAAAADwAAAGRycy9kb3ducmV2LnhtbESPQWvCQBSE7wX/w/IEb81GQZumriJS&#10;ib21qUKPj+xrsph9G7JbE/99t1DwOMzMN8x6O9pWXKn3xrGCeZKCIK6cNlwrOH0eHjMQPiBrbB2T&#10;ght52G4mD2vMtRv4g65lqEWEsM9RQRNCl0vpq4Ys+sR1xNH7dr3FEGVfS93jEOG2lYs0XUmLhuNC&#10;gx3tG6ou5Y9VYN5XxfLt6fx8lq9FmH9ll8zYk1Kz6bh7ARFoDPfwf/uoFSyW8Pcl/gC5+Q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dnOQNxAAAANsAAAAPAAAAAAAAAAAA&#10;AAAAAKECAABkcnMvZG93bnJldi54bWxQSwUGAAAAAAQABAD5AAAAkgMAAAAA&#10;" strokeweight="0"/>
                <v:line id="Line 52" o:spid="_x0000_s1032" style="position:absolute;flip:y;visibility:visible;mso-wrap-style:square" from="55410,3124" to="55416,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R6l88UAAADbAAAADwAAAGRycy9kb3ducmV2LnhtbESPQWsCMRSE74X+h/AKvdWsHmzZGkUU&#10;RQptUevB23Pz3F3cvCxJdOO/NwXB4zAz3zCjSTSNuJDztWUF/V4GgriwuuZSwd928fYBwgdkjY1l&#10;UnAlD5Px89MIc207XtNlE0qRIOxzVFCF0OZS+qIig75nW+LkHa0zGJJ0pdQOuwQ3jRxk2VAarDkt&#10;VNjSrKLitDkbBeufdz645Tme4qH7/t3vyq/dfKrU60ucfoIIFMMjfG+vtILBEP6/pB8gxz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R6l88UAAADbAAAADwAAAAAAAAAA&#10;AAAAAAChAgAAZHJzL2Rvd25yZXYueG1sUEsFBgAAAAAEAAQA+QAAAJMDAAAAAA==&#10;" strokeweight="0"/>
                <v:line id="Line 53" o:spid="_x0000_s1033" style="position:absolute;flip:y;visibility:visible;mso-wrap-style:square" from="7943,3124" to="795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lIAaMUAAADbAAAADwAAAGRycy9kb3ducmV2LnhtbESPT2sCMRTE7wW/Q3iCt5qtBy2rUaRi&#10;KYVa/Hfo7bl53V3cvCxJdNNv3wiCx2FmfsPMFtE04krO15YVvAwzEMSF1TWXCg779fMrCB+QNTaW&#10;ScEfeVjMe08zzLXteEvXXShFgrDPUUEVQptL6YuKDPqhbYmT92udwZCkK6V22CW4aeQoy8bSYM1p&#10;ocKW3ioqzruLUbDdTPjk3i/xHE/d1/fPsfw8rpZKDfpxOQURKIZH+N7+0ApGE7h9ST9Azv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lIAaMUAAADbAAAADwAAAAAAAAAA&#10;AAAAAAChAgAAZHJzL2Rvd25yZXYueG1sUEsFBgAAAAAEAAQA+QAAAJMDAAAAAA==&#10;" strokeweight="0"/>
                <v:line id="Line 54" o:spid="_x0000_s1034" style="position:absolute;visibility:visible;mso-wrap-style:square" from="7943,36537" to="55410,3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" strokeweight="0"/>
                <v:line id="Line 55" o:spid="_x0000_s1035" style="position:absolute;flip:y;visibility:visible;mso-wrap-style:square" from="7943,3124" to="795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IExgcUAAADbAAAADwAAAGRycy9kb3ducmV2LnhtbESPQWsCMRSE74L/ITyhN83WQ6tbo0hL&#10;iwhWtPXQ23Pzuru4eVmS6Kb/3hQEj8PMfMPMFtE04kLO15YVPI4yEMSF1TWXCr6/3ocTED4ga2ws&#10;k4I/8rCY93szzLXteEeXfShFgrDPUUEVQptL6YuKDPqRbYmT92udwZCkK6V22CW4aeQ4y56kwZrT&#10;QoUtvVZUnPZno2D3+cxH93GOp3jsNtufQ7k+vC2VehjE5QuIQDHcw7f2SisYT+H/S/oB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IExgcUAAADbAAAADwAAAAAAAAAA&#10;AAAAAAChAgAAZHJzL2Rvd25yZXYueG1sUEsFBgAAAAAEAAQA+QAAAJMDAAAAAA==&#10;" strokeweight="0"/>
                <v:line id="Line 56" o:spid="_x0000_s1036" style="position:absolute;flip:y;visibility:visible;mso-wrap-style:square" from="7943,35972" to="795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GIOwcIAAADbAAAADwAAAGRycy9kb3ducmV2LnhtbERPy2oCMRTdF/yHcAV3NWOFVkajiEUp&#10;hVZ8LdxdJ9eZwcnNkEQn/ftmUejycN6zRTSNeJDztWUFo2EGgriwuuZSwfGwfp6A8AFZY2OZFPyQ&#10;h8W89zTDXNuOd/TYh1KkEPY5KqhCaHMpfVGRQT+0LXHirtYZDAm6UmqHXQo3jXzJsldpsObUUGFL&#10;q4qK2/5uFOy+3/jiNvd4i5fua3s+lZ+n96VSg35cTkEEiuFf/Of+0ArGaX36kn6A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MGIOwcIAAADbAAAADwAAAAAAAAAAAAAA&#10;AAChAgAAZHJzL2Rvd25yZXYueG1sUEsFBgAAAAAEAAQA+QAAAJADAAAAAA==&#10;" strokeweight="0"/>
                <v:line id="Line 57" o:spid="_x0000_s1037" style="position:absolute;visibility:visible;mso-wrap-style:square" from="7943,3124" to="7950,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35008MAAADbAAAADwAAAGRycy9kb3ducmV2LnhtbESPT2vCQBTE7wW/w/IEb7qJUk1TVxFR&#10;bG/+hR4f2ddkMfs2ZFdNv323IPQ4zMxvmPmys7W4U+uNYwXpKAFBXDhtuFRwPm2HGQgfkDXWjknB&#10;D3lYLnovc8y1e/CB7sdQighhn6OCKoQml9IXFVn0I9cQR+/btRZDlG0pdYuPCLe1HCfJVFo0HBcq&#10;bGhdUXE93qwCs5/uXj9nl7eL3OxC+pVdM2PPSg363eodRKAu/Ief7Q+tYJLC35f4A+TiF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d+dNPDAAAA2wAAAA8AAAAAAAAAAAAA&#10;AAAAoQIAAGRycy9kb3ducmV2LnhtbFBLBQYAAAAABAAEAPkAAACRAwAAAAA=&#10;" strokeweight="0"/>
                <v:rect id="Rectangle 58" o:spid="_x0000_s1038" style="position:absolute;left:7658;top:36823;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1xDsEA&#10;AADbAAAADwAAAGRycy9kb3ducmV2LnhtbESP3YrCMBSE7wXfIRxh7zS1wi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AdcQ7BAAAA2wAAAA8AAAAAAAAAAAAAAAAAmAIAAGRycy9kb3du&#10;cmV2LnhtbFBLBQYAAAAABAAEAPUAAACGAwAAAAA=&#10;" filled="f" stroked="f">
                  <v:textbox style="mso-fit-shape-to-text:t" inset="0,0,0,0">
                    <w:txbxContent>
                      <w:p w14:paraId="0CE99ABE" w14:textId="77777777" w:rsidR="00CE5819" w:rsidRDefault="00CE5819" w:rsidP="00E81920">
                        <w:r>
                          <w:rPr>
                            <w:rFonts w:ascii="Helvetica" w:hAnsi="Helvetica" w:cs="Helvetica"/>
                            <w:color w:val="000000"/>
                            <w:sz w:val="20"/>
                            <w:lang w:val="en-US"/>
                          </w:rPr>
                          <w:t>0</w:t>
                        </w:r>
                      </w:p>
                    </w:txbxContent>
                  </v:textbox>
                </v:rect>
                <v:line id="Line 59" o:spid="_x0000_s1039" style="position:absolute;flip:y;visibility:visible;mso-wrap-style:square" from="13144,35972" to="1315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LCQtsUAAADbAAAADwAAAGRycy9kb3ducmV2LnhtbESPT2sCMRTE7wW/Q3hCbzVbhVZWo0iL&#10;RYRW/Hfw9ty87i5uXpYkuum3bwoFj8PM/IaZzqNpxI2cry0reB5kIIgLq2suFRz2y6cxCB+QNTaW&#10;ScEPeZjPeg9TzLXteEu3XShFgrDPUUEVQptL6YuKDPqBbYmT922dwZCkK6V22CW4aeQwy16kwZrT&#10;QoUtvVVUXHZXo2D79cpn93GNl3juPjenY7k+vi+UeuzHxQREoBju4f/2SisYjeDvS/oBcvY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LCQtsUAAADbAAAADwAAAAAAAAAA&#10;AAAAAAChAgAAZHJzL2Rvd25yZXYueG1sUEsFBgAAAAAEAAQA+QAAAJMDAAAAAA==&#10;" strokeweight="0"/>
                <v:line id="Line 60" o:spid="_x0000_s1040" style="position:absolute;visibility:visible;mso-wrap-style:square" from="13144,3124" to="13150,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wnXS8QAAADbAAAADwAAAGRycy9kb3ducmV2LnhtbESPT2sCMRTE70K/Q3gFb5q1Wt1ujVKK&#10;ot7qP/D42LzuBjcvyybq+u2NUOhxmJnfMNN5aytxpcYbxwoG/QQEce604ULBYb/spSB8QNZYOSYF&#10;d/Iwn710pphpd+MtXXehEBHCPkMFZQh1JqXPS7Lo+64mjt6vayyGKJtC6gZvEW4r+ZYkY2nRcFwo&#10;sabvkvLz7mIVmJ/x6n0zOX4c5WIVBqf0nBp7UKr72n59ggjUhv/wX3utFQxH8PwSf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3CddLxAAAANsAAAAPAAAAAAAAAAAA&#10;AAAAAKECAABkcnMvZG93bnJldi54bWxQSwUGAAAAAAQABAD5AAAAkgMAAAAA&#10;" strokeweight="0"/>
                <v:rect id="Rectangle 61" o:spid="_x0000_s1041" style="position:absolute;left:12858;top:36823;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pesEA&#10;AADbAAAADwAAAGRycy9kb3ducmV2LnhtbESPzYoCMRCE74LvEFrwphmVXWQ0igiCLntx9AGaSc8P&#10;Jp0hic749puFhT0WVfUVtd0P1ogX+dA6VrCYZyCIS6dbrhXcb6fZGkSIyBqNY1LwpgD73Xi0xVy7&#10;nq/0KmItEoRDjgqaGLtcylA2ZDHMXUecvMp5izFJX0vtsU9wa+Qyyz6lxZbTQoMdHRsqH8XTKpC3&#10;4tSvC+Mz97Wsvs3lfK3IKTWdDIcNiEhD/A//tc9aweoD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06XrBAAAA2wAAAA8AAAAAAAAAAAAAAAAAmAIAAGRycy9kb3du&#10;cmV2LnhtbFBLBQYAAAAABAAEAPUAAACGAwAAAAA=&#10;" filled="f" stroked="f">
                  <v:textbox style="mso-fit-shape-to-text:t" inset="0,0,0,0">
                    <w:txbxContent>
                      <w:p w14:paraId="0CE99ABF" w14:textId="77777777" w:rsidR="00CE5819" w:rsidRDefault="00CE5819" w:rsidP="00E81920">
                        <w:r>
                          <w:rPr>
                            <w:rFonts w:ascii="Helvetica" w:hAnsi="Helvetica" w:cs="Helvetica"/>
                            <w:color w:val="000000"/>
                            <w:sz w:val="20"/>
                            <w:lang w:val="en-US"/>
                          </w:rPr>
                          <w:t>2</w:t>
                        </w:r>
                      </w:p>
                    </w:txbxContent>
                  </v:textbox>
                </v:rect>
                <v:line id="Line 62" o:spid="_x0000_s1042" style="position:absolute;flip:y;visibility:visible;mso-wrap-style:square" from="18440,35972" to="18446,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MczLsUAAADbAAAADwAAAGRycy9kb3ducmV2LnhtbESPQWsCMRSE7wX/Q3iCt5qtgpWtUaRF&#10;kYIVbT309ty87i5uXpYkuum/N4WCx2FmvmFmi2gacSXna8sKnoYZCOLC6ppLBV+fq8cpCB+QNTaW&#10;ScEveVjMew8zzLXteE/XQyhFgrDPUUEVQptL6YuKDPqhbYmT92OdwZCkK6V22CW4aeQoyybSYM1p&#10;ocKWXisqzoeLUbD/eOaTW1/iOZ667e77WL4f35ZKDfpx+QIiUAz38H97oxWMJ/D3Jf0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MczLsUAAADbAAAADwAAAAAAAAAA&#10;AAAAAAChAgAAZHJzL2Rvd25yZXYueG1sUEsFBgAAAAAEAAQA+QAAAJMDAAAAAA==&#10;" strokeweight="0"/>
                <v:line id="Line 63" o:spid="_x0000_s1043" style="position:absolute;visibility:visible;mso-wrap-style:square" from="18440,3124" to="18446,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9tJPMQAAADbAAAADwAAAGRycy9kb3ducmV2LnhtbESPQWvCQBSE70L/w/IKvdWNLZo0dQ1F&#10;FOvNWoUeH9nXZDH7NmTXGP99Vyh4HGbmG2ZeDLYRPXXeOFYwGScgiEunDVcKDt/r5wyED8gaG8ek&#10;4EoeisXDaI65dhf+on4fKhEh7HNUUIfQ5lL6siaLfuxa4uj9us5iiLKrpO7wEuG2kS9JMpMWDceF&#10;Glta1lSe9merwOxmm+k2Pb4d5WoTJj/ZKTP2oNTT4/DxDiLQEO7h//anVvCa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20k8xAAAANsAAAAPAAAAAAAAAAAA&#10;AAAAAKECAABkcnMvZG93bnJldi54bWxQSwUGAAAAAAQABAD5AAAAkgMAAAAA&#10;" strokeweight="0"/>
                <v:rect id="Rectangle 64" o:spid="_x0000_s1044" style="position:absolute;left:18154;top:36823;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fVG5L8A&#10;AADbAAAADwAAAGRycy9kb3ducmV2LnhtbERPS2rDMBDdF3IHMYXsarkO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h9UbkvwAAANsAAAAPAAAAAAAAAAAAAAAAAJgCAABkcnMvZG93bnJl&#10;di54bWxQSwUGAAAAAAQABAD1AAAAhAMAAAAA&#10;" filled="f" stroked="f">
                  <v:textbox style="mso-fit-shape-to-text:t" inset="0,0,0,0">
                    <w:txbxContent>
                      <w:p w14:paraId="0CE99AC0" w14:textId="77777777" w:rsidR="00CE5819" w:rsidRDefault="00CE5819" w:rsidP="00E81920">
                        <w:r>
                          <w:rPr>
                            <w:rFonts w:ascii="Helvetica" w:hAnsi="Helvetica" w:cs="Helvetica"/>
                            <w:color w:val="000000"/>
                            <w:sz w:val="20"/>
                            <w:lang w:val="en-US"/>
                          </w:rPr>
                          <w:t>4</w:t>
                        </w:r>
                      </w:p>
                    </w:txbxContent>
                  </v:textbox>
                </v:rect>
                <v:line id="Line 65" o:spid="_x0000_s1045" style="position:absolute;flip:y;visibility:visible;mso-wrap-style:square" from="23729,35972" to="23736,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VinXMYAAADbAAAADwAAAGRycy9kb3ducmV2LnhtbESPQWsCMRSE7wX/Q3gFbzVbC7bdGkWU&#10;ighatPXQ23Pzuru4eVmS6MZ/bwqFHoeZ+YYZT6NpxIWcry0reBxkIIgLq2suFXx9vj+8gPABWWNj&#10;mRRcycN00rsbY65txzu67EMpEoR9jgqqENpcSl9UZNAPbEucvB/rDIYkXSm1wy7BTSOHWTaSBmtO&#10;CxW2NK+oOO3PRsFu+8xHtzzHUzx2m4/vQ7k+LGZK9e/j7A1EoBj+w3/tlVbw9Aq/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KFYp1zGAAAA2wAAAA8AAAAAAAAA&#10;AAAAAAAAoQIAAGRycy9kb3ducmV2LnhtbFBLBQYAAAAABAAEAPkAAACUAwAAAAA=&#10;" strokeweight="0"/>
                <v:line id="Line 66" o:spid="_x0000_s1046" style="position:absolute;visibility:visible;mso-wrap-style:square" from="23729,3124" to="23736,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DSiNcAAAADbAAAADwAAAGRycy9kb3ducmV2LnhtbERPy4rCMBTdD/gP4QruxtTBR61GkUHR&#10;2fkEl5fm2gabm9JE7fz9ZCHM8nDe82VrK/GkxhvHCgb9BARx7rThQsH5tPlMQfiArLFyTAp+ycNy&#10;0fmYY6bdiw/0PIZCxBD2GSooQ6gzKX1ekkXfdzVx5G6usRgibAqpG3zFcFvJryQZS4uGY0OJNX2X&#10;lN+PD6vA7Mfb0c/kMr3I9TYMruk9NfasVK/brmYgArXhX/x277SCYVwf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A0ojXAAAAA2wAAAA8AAAAAAAAAAAAAAAAA&#10;oQIAAGRycy9kb3ducmV2LnhtbFBLBQYAAAAABAAEAPkAAACOAwAAAAA=&#10;" strokeweight="0"/>
                <v:rect id="Rectangle 67" o:spid="_x0000_s1047" style="position:absolute;left:23450;top:36823;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mcBMAA&#10;AADbAAAADwAAAGRycy9kb3ducmV2LnhtbESPzYoCMRCE7wu+Q2jB25pRlkVGo4gg6OLF0QdoJj0/&#10;mHSGJDrj2xtB2GNRVV9Rq81gjXiQD61jBbNpBoK4dLrlWsH1sv9egAgRWaNxTAqeFGCzHn2tMNeu&#10;5zM9iliLBOGQo4Imxi6XMpQNWQxT1xEnr3LeYkzS11J77BPcGjnPsl9pseW00GBHu4bKW3G3CuSl&#10;2PeLwvjM/c2rkzkezhU5pSbjYbsEEWmI/+FP+6AV/Mzg/SX9ALl+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MmcBMAAAADbAAAADwAAAAAAAAAAAAAAAACYAgAAZHJzL2Rvd25y&#10;ZXYueG1sUEsFBgAAAAAEAAQA9QAAAIUDAAAAAA==&#10;" filled="f" stroked="f">
                  <v:textbox style="mso-fit-shape-to-text:t" inset="0,0,0,0">
                    <w:txbxContent>
                      <w:p w14:paraId="0CE99AC1" w14:textId="77777777" w:rsidR="00CE5819" w:rsidRDefault="00CE5819" w:rsidP="00E81920">
                        <w:r>
                          <w:rPr>
                            <w:rFonts w:ascii="Helvetica" w:hAnsi="Helvetica" w:cs="Helvetica"/>
                            <w:color w:val="000000"/>
                            <w:sz w:val="20"/>
                            <w:lang w:val="en-US"/>
                          </w:rPr>
                          <w:t>6</w:t>
                        </w:r>
                      </w:p>
                    </w:txbxContent>
                  </v:textbox>
                </v:rect>
                <v:line id="Line 68" o:spid="_x0000_s1048" style="position:absolute;flip:y;visibility:visible;mso-wrap-style:square" from="29025,35972" to="29032,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pGUMUAAADbAAAADwAAAGRycy9kb3ducmV2LnhtbESPQWsCMRSE74L/ITyhN81WSpWtUaSl&#10;RQQr2nro7bl53V3cvCxJdNN/bwqCx2FmvmFmi2gacSHna8sKHkcZCOLC6ppLBd9f78MpCB+QNTaW&#10;ScEfeVjM+70Z5tp2vKPLPpQiQdjnqKAKoc2l9EVFBv3ItsTJ+7XOYEjSlVI77BLcNHKcZc/SYM1p&#10;ocKWXisqTvuzUbD7nPDRfZzjKR67zfbnUK4Pb0ulHgZx+QIiUAz38K290gqexvD/Jf0AOb8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9/pGUMUAAADbAAAADwAAAAAAAAAA&#10;AAAAAAChAgAAZHJzL2Rvd25yZXYueG1sUEsFBgAAAAAEAAQA+QAAAJMDAAAAAA==&#10;" strokeweight="0"/>
                <v:line id="Line 69" o:spid="_x0000_s1049" style="position:absolute;visibility:visible;mso-wrap-style:square" from="29025,3124" to="29032,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OY8QsQAAADbAAAADwAAAGRycy9kb3ducmV2LnhtbESPT2sCMRTE70K/Q3gFb5q1Wt1ujVKK&#10;ot7qP/D42LzuBjcvyybq+u2NUOhxmJnfMNN5aytxpcYbxwoG/QQEce604ULBYb/spSB8QNZYOSYF&#10;d/Iwn710pphpd+MtXXehEBHCPkMFZQh1JqXPS7Lo+64mjt6vayyGKJtC6gZvEW4r+ZYkY2nRcFwo&#10;sabvkvLz7mIVmJ/x6n0zOX4c5WIVBqf0nBp7UKr72n59ggjUhv/wX3utFYyG8PwSf4CcPQ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g5jxCxAAAANsAAAAPAAAAAAAAAAAA&#10;AAAAAKECAABkcnMvZG93bnJldi54bWxQSwUGAAAAAAQABAD5AAAAkgMAAAAA&#10;" strokeweight="0"/>
                <v:rect id="Rectangle 70" o:spid="_x0000_s1050" style="position:absolute;left:28746;top:36823;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4/nMAA&#10;AADbAAAADwAAAGRycy9kb3ducmV2LnhtbESPzYoCMRCE7wu+Q2jB25pRZJ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4/nMAAAADbAAAADwAAAAAAAAAAAAAAAACYAgAAZHJzL2Rvd25y&#10;ZXYueG1sUEsFBgAAAAAEAAQA9QAAAIUDAAAAAA==&#10;" filled="f" stroked="f">
                  <v:textbox style="mso-fit-shape-to-text:t" inset="0,0,0,0">
                    <w:txbxContent>
                      <w:p w14:paraId="0CE99AC2" w14:textId="77777777" w:rsidR="00CE5819" w:rsidRDefault="00CE5819" w:rsidP="00E81920">
                        <w:r>
                          <w:rPr>
                            <w:rFonts w:ascii="Helvetica" w:hAnsi="Helvetica" w:cs="Helvetica"/>
                            <w:color w:val="000000"/>
                            <w:sz w:val="20"/>
                            <w:lang w:val="en-US"/>
                          </w:rPr>
                          <w:t>8</w:t>
                        </w:r>
                      </w:p>
                    </w:txbxContent>
                  </v:textbox>
                </v:rect>
                <v:line id="Line 71" o:spid="_x0000_s1051" style="position:absolute;flip:y;visibility:visible;mso-wrap-style:square" from="34226,35972" to="34232,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BPeJMYAAADbAAAADwAAAGRycy9kb3ducmV2LnhtbESPQWsCMRSE7wX/Q3gFbzVbqW3ZGkWU&#10;ighatPXQ23Pzuru4eVmS6MZ/bwqFHoeZ+YYZT6NpxIWcry0reBxkIIgLq2suFXx9vj+8gvABWWNj&#10;mRRcycN00rsbY65txzu67EMpEoR9jgqqENpcSl9UZNAPbEucvB/rDIYkXSm1wy7BTSOHWfYsDdac&#10;FipsaV5RcdqfjYLd9oWPbnmOp3jsNh/fh3J9WMyU6t/H2RuIQDH8h//aK63gaQ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gT3iTGAAAA2wAAAA8AAAAAAAAA&#10;AAAAAAAAoQIAAGRycy9kb3ducmV2LnhtbFBLBQYAAAAABAAEAPkAAACUAwAAAAA=&#10;" strokeweight="0"/>
                <v:line id="Line 72" o:spid="_x0000_s1052" style="position:absolute;visibility:visible;mso-wrap-style:square" from="34226,3124" to="34232,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KuM8AAAADbAAAADwAAAGRycy9kb3ducmV2LnhtbERPy4rCMBTdD/gP4QruxtTBR61GkUHR&#10;2fkEl5fm2gabm9JE7fz9ZCHM8nDe82VrK/GkxhvHCgb9BARx7rThQsH5tPlMQfiArLFyTAp+ycNy&#10;0fmYY6bdiw/0PIZCxBD2GSooQ6gzKX1ekkXfdzVx5G6usRgibAqpG3zFcFvJryQZS4uGY0OJNX2X&#10;lN+PD6vA7Mfb0c/kMr3I9TYMruk9NfasVK/brmYgArXhX/x277SCYRwbv8QfIBd/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5CrjPAAAAA2wAAAA8AAAAAAAAAAAAAAAAA&#10;oQIAAGRycy9kb3ducmV2LnhtbFBLBQYAAAAABAAEAPkAAACOAwAAAAA=&#10;" strokeweight="0"/>
                <v:rect id="Rectangle 73" o:spid="_x0000_s1053" style="position:absolute;left:33566;top:36823;width:1416;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QAsEA&#10;AADbAAAADwAAAGRycy9kb3ducmV2LnhtbESPzYoCMRCE7wu+Q2jB25pRZNHRKCIIKntx9AGaSc8P&#10;Jp0hyTqzb2+EhT0WVfUVtdkN1ogn+dA6VjCbZiCIS6dbrhXcb8fPJYgQkTUax6TglwLstqOPDeba&#10;9XylZxFrkSAcclTQxNjlUoayIYth6jri5FXOW4xJ+lpqj32CWyPnWfYlLbacFhrs6NBQ+Sh+rAJ5&#10;K479sjA+c5d59W3Op2tFTqnJeNivQUQa4n/4r33SChYr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a/kALBAAAA2wAAAA8AAAAAAAAAAAAAAAAAmAIAAGRycy9kb3du&#10;cmV2LnhtbFBLBQYAAAAABAAEAPUAAACGAwAAAAA=&#10;" filled="f" stroked="f">
                  <v:textbox style="mso-fit-shape-to-text:t" inset="0,0,0,0">
                    <w:txbxContent>
                      <w:p w14:paraId="0CE99AC3" w14:textId="77777777" w:rsidR="00CE5819" w:rsidRDefault="00CE5819" w:rsidP="00E81920">
                        <w:r>
                          <w:rPr>
                            <w:rFonts w:ascii="Helvetica" w:hAnsi="Helvetica" w:cs="Helvetica"/>
                            <w:color w:val="000000"/>
                            <w:sz w:val="20"/>
                            <w:lang w:val="en-US"/>
                          </w:rPr>
                          <w:t>10</w:t>
                        </w:r>
                      </w:p>
                    </w:txbxContent>
                  </v:textbox>
                </v:rect>
                <v:line id="Line 74" o:spid="_x0000_s1054" style="position:absolute;flip:y;visibility:visible;mso-wrap-style:square" from="39522,35972" to="39528,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b3rYcIAAADbAAAADwAAAGRycy9kb3ducmV2LnhtbERPy2oCMRTdF/yHcAV3NWPBVkajiEUp&#10;hVZ8LdxdJ9eZwcnNkEQn/ftmUejycN6zRTSNeJDztWUFo2EGgriwuuZSwfGwfp6A8AFZY2OZFPyQ&#10;h8W89zTDXNuOd/TYh1KkEPY5KqhCaHMpfVGRQT+0LXHirtYZDAm6UmqHXQo3jXzJsldpsObUUGFL&#10;q4qK2/5uFOy+3/jiNvd4i5fua3s+lZ+n96VSg35cTkEEiuFf/Of+0ArGaX36kn6AnP8C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7b3rYcIAAADbAAAADwAAAAAAAAAAAAAA&#10;AAChAgAAZHJzL2Rvd25yZXYueG1sUEsFBgAAAAAEAAQA+QAAAJADAAAAAA==&#10;" strokeweight="0"/>
                <v:line id="Line 75" o:spid="_x0000_s1055" style="position:absolute;visibility:visible;mso-wrap-style:square" from="39522,3124" to="39528,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GRc8QAAADbAAAADwAAAGRycy9kb3ducmV2LnhtbESPQWvCQBSE70L/w/KE3nSTgjaNbqQU&#10;i/bWpgoeH9lnsiT7NmRXjf++Wyj0OMzMN8x6M9pOXGnwxrGCdJ6AIK6cNlwrOHy/zzIQPiBr7ByT&#10;gjt52BQPkzXm2t34i65lqEWEsM9RQRNCn0vpq4Ys+rnriaN3doPFEOVQSz3gLcJtJ5+SZCktGo4L&#10;Dfb01lDVlherwHwud4uP5+PLUW53IT1lbWbsQanH6fi6AhFoDP/hv/ZeK1ik8Psl/gBZ/A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6oZFzxAAAANsAAAAPAAAAAAAAAAAA&#10;AAAAAKECAABkcnMvZG93bnJldi54bWxQSwUGAAAAAAQABAD5AAAAkgMAAAAA&#10;" strokeweight="0"/>
                <v:rect id="Rectangle 76" o:spid="_x0000_s1056" style="position:absolute;left:38862;top:36823;width:1416;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KUrsEA&#10;AADbAAAADwAAAGRycy9kb3ducmV2LnhtbESP3YrCMBSE7wXfIRxh7zS14CJdo4ggqOyNdR/g0Jz+&#10;YHJSkmjr25uFhb0cZuYbZrMbrRFP8qFzrGC5yEAQV0533Cj4uR3naxAhIms0jknBiwLsttPJBgvt&#10;Br7Ss4yNSBAOBSpoY+wLKUPVksWwcD1x8mrnLcYkfSO1xyHBrZF5ln1Kix2nhRZ7OrRU3cuHVSBv&#10;5XFYl8Zn7pLX3+Z8utbklPqYjfsvEJHG+B/+a5+0glUOv1/SD5Db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3ClK7BAAAA2wAAAA8AAAAAAAAAAAAAAAAAmAIAAGRycy9kb3du&#10;cmV2LnhtbFBLBQYAAAAABAAEAPUAAACGAwAAAAA=&#10;" filled="f" stroked="f">
                  <v:textbox style="mso-fit-shape-to-text:t" inset="0,0,0,0">
                    <w:txbxContent>
                      <w:p w14:paraId="0CE99AC4" w14:textId="77777777" w:rsidR="00CE5819" w:rsidRDefault="00CE5819" w:rsidP="00E81920">
                        <w:r>
                          <w:rPr>
                            <w:rFonts w:ascii="Helvetica" w:hAnsi="Helvetica" w:cs="Helvetica"/>
                            <w:color w:val="000000"/>
                            <w:sz w:val="20"/>
                            <w:lang w:val="en-US"/>
                          </w:rPr>
                          <w:t>12</w:t>
                        </w:r>
                      </w:p>
                    </w:txbxContent>
                  </v:textbox>
                </v:rect>
                <v:line id="Line 77" o:spid="_x0000_s1057" style="position:absolute;flip:y;visibility:visible;mso-wrap-style:square" from="44818,35972" to="44824,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91FsYAAADbAAAADwAAAGRycy9kb3ducmV2LnhtbESPQWsCMRSE7wX/Q3gFbzVbi23ZGkWU&#10;ighatPXQ23Pzuru4eVmS6MZ/bwqFHoeZ+YYZT6NpxIWcry0reBxkIIgLq2suFXx9vj+8gvABWWNj&#10;mRRcycN00rsbY65txzu67EMpEoR9jgqqENpcSl9UZNAPbEucvB/rDIYkXSm1wy7BTSOHWfYsDdac&#10;FipsaV5RcdqfjYLd9oWPbnmOp3jsNh/fh3J9WMyU6t/H2RuIQDH8h//aK61g9A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1vdRbGAAAA2wAAAA8AAAAAAAAA&#10;AAAAAAAAoQIAAGRycy9kb3ducmV2LnhtbFBLBQYAAAAABAAEAPkAAACUAwAAAAA=&#10;" strokeweight="0"/>
                <v:line id="Line 78" o:spid="_x0000_s1058" style="position:absolute;visibility:visible;mso-wrap-style:square" from="44818,3124" to="44824,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Yy68QAAADbAAAADwAAAGRycy9kb3ducmV2LnhtbESPQWvCQBSE70L/w/IK3upGqTZNs0qR&#10;ivVmUwM9PrKvyWL2bciuGv99Vyh4HGbmGyZfDbYVZ+q9caxgOklAEFdOG64VHL43TykIH5A1to5J&#10;wZU8rJYPoxwz7S78Reci1CJC2GeooAmhy6T0VUMW/cR1xNH7db3FEGVfS93jJcJtK2dJspAWDceF&#10;BjtaN1Qdi5NVYPaL7Xz3Ur6W8mMbpj/pMTX2oNT4cXh/AxFoCPfwf/tTK5g/w+1L/AFy+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q1jLrxAAAANsAAAAPAAAAAAAAAAAA&#10;AAAAAKECAABkcnMvZG93bnJldi54bWxQSwUGAAAAAAQABAD5AAAAkgMAAAAA&#10;" strokeweight="0"/>
                <v:rect id="Rectangle 79" o:spid="_x0000_s1059" style="position:absolute;left:44157;top:36823;width:1416;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sM2sAA&#10;AADbAAAADwAAAGRycy9kb3ducmV2LnhtbESPzYoCMRCE7wu+Q2jB25pRcJHRKCIIrnhx9AGaSc8P&#10;Jp0hic7s2xtB2GNRVV9R6+1gjXiSD61jBbNpBoK4dLrlWsHtevhegggRWaNxTAr+KMB2M/paY65d&#10;zxd6FrEWCcIhRwVNjF0uZSgbshimriNOXuW8xZikr6X22Ce4NXKeZT/SYstpocGO9g2V9+JhFchr&#10;ceiXhfGZO82rs/k9XipySk3Gw24FItIQ/8Of9lErWCzg/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0isM2sAAAADbAAAADwAAAAAAAAAAAAAAAACYAgAAZHJzL2Rvd25y&#10;ZXYueG1sUEsFBgAAAAAEAAQA9QAAAIUDAAAAAA==&#10;" filled="f" stroked="f">
                  <v:textbox style="mso-fit-shape-to-text:t" inset="0,0,0,0">
                    <w:txbxContent>
                      <w:p w14:paraId="0CE99AC5" w14:textId="77777777" w:rsidR="00CE5819" w:rsidRDefault="00CE5819" w:rsidP="00E81920">
                        <w:r>
                          <w:rPr>
                            <w:rFonts w:ascii="Helvetica" w:hAnsi="Helvetica" w:cs="Helvetica"/>
                            <w:color w:val="000000"/>
                            <w:sz w:val="20"/>
                            <w:lang w:val="en-US"/>
                          </w:rPr>
                          <w:t>14</w:t>
                        </w:r>
                      </w:p>
                    </w:txbxContent>
                  </v:textbox>
                </v:rect>
                <v:line id="Line 80" o:spid="_x0000_s1060" style="position:absolute;flip:y;visibility:visible;mso-wrap-style:square" from="50114,35972" to="5012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RjWjsUAAADbAAAADwAAAGRycy9kb3ducmV2LnhtbESPQWsCMRSE7wX/Q3iCt5qtoJWtUaRF&#10;kYIVbT309ty87i5uXpYkuum/N4WCx2FmvmFmi2gacSXna8sKnoYZCOLC6ppLBV+fq8cpCB+QNTaW&#10;ScEveVjMew8zzLXteE/XQyhFgrDPUUEVQptL6YuKDPqhbYmT92OdwZCkK6V22CW4aeQoyybSYM1p&#10;ocKWXisqzoeLUbD/eOaTW1/iOZ667e77WL4f35ZKDfpx+QIiUAz38H97oxWMJ/D3Jf0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RjWjsUAAADbAAAADwAAAAAAAAAA&#10;AAAAAAChAgAAZHJzL2Rvd25yZXYueG1sUEsFBgAAAAAEAAQA+QAAAJMDAAAAAA==&#10;" strokeweight="0"/>
                <v:line id="Line 81" o:spid="_x0000_s1061" style="position:absolute;visibility:visible;mso-wrap-style:square" from="50114,3124" to="50120,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gSsnMMAAADbAAAADwAAAGRycy9kb3ducmV2LnhtbESPT4vCMBTE7wt+h/AEb2vqglqrUURW&#10;dG/rP/D4aJ5tsHkpTdT67c3CgsdhZn7DzBatrcSdGm8cKxj0ExDEudOGCwXHw/ozBeEDssbKMSl4&#10;kofFvPMxw0y7B+/ovg+FiBD2GSooQ6gzKX1ekkXfdzVx9C6usRiibAqpG3xEuK3kV5KMpEXDcaHE&#10;mlYl5df9zSowv6PN8Gd8mpzk9yYMzuk1NfaoVK/bLqcgArXhHf5vb7WC4Rj+vsQfIOcv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oErJzDAAAA2wAAAA8AAAAAAAAAAAAA&#10;AAAAoQIAAGRycy9kb3ducmV2LnhtbFBLBQYAAAAABAAEAPkAAACRAwAAAAA=&#10;" strokeweight="0"/>
                <v:rect id="Rectangle 82" o:spid="_x0000_s1062" style="position:absolute;left:49453;top:36823;width:1416;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qjRL8A&#10;AADbAAAADwAAAGRycy9kb3ducmV2LnhtbERPS2rDMBDdF3IHMYXsarmGlOBYCaUQSEM3cXKAwRp/&#10;iDQykmK7t48WhS4f718dFmvERD4MjhW8ZzkI4sbpgTsFt+vxbQsiRGSNxjEp+KUAh/3qpcJSu5kv&#10;NNWxEymEQ4kK+hjHUsrQ9GQxZG4kTlzrvMWYoO+k9jincGtkkecf0uLAqaHHkb56au71wyqQ1/o4&#10;b2vjc3cu2h/zfbq05JRavy6fOxCRlvgv/nOftIJNGpu+pB8g90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KqNEvwAAANsAAAAPAAAAAAAAAAAAAAAAAJgCAABkcnMvZG93bnJl&#10;di54bWxQSwUGAAAAAAQABAD1AAAAhAMAAAAA&#10;" filled="f" stroked="f">
                  <v:textbox style="mso-fit-shape-to-text:t" inset="0,0,0,0">
                    <w:txbxContent>
                      <w:p w14:paraId="0CE99AC6" w14:textId="77777777" w:rsidR="00CE5819" w:rsidRDefault="00CE5819" w:rsidP="00E81920">
                        <w:r>
                          <w:rPr>
                            <w:rFonts w:ascii="Helvetica" w:hAnsi="Helvetica" w:cs="Helvetica"/>
                            <w:color w:val="000000"/>
                            <w:sz w:val="20"/>
                            <w:lang w:val="en-US"/>
                          </w:rPr>
                          <w:t>16</w:t>
                        </w:r>
                      </w:p>
                    </w:txbxContent>
                  </v:textbox>
                </v:rect>
                <v:line id="Line 83" o:spid="_x0000_s1063" style="position:absolute;flip:y;visibility:visible;mso-wrap-style:square" from="55410,35972" to="55416,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IdC/MYAAADbAAAADwAAAGRycy9kb3ducmV2LnhtbESPQWsCMRSE7wX/Q3gFbzVbobbdGkWU&#10;ighatPXQ23Pzuru4eVmS6MZ/bwqFHoeZ+YYZT6NpxIWcry0reBxkIIgLq2suFXx9vj+8gPABWWNj&#10;mRRcycN00rsbY65txzu67EMpEoR9jgqqENpcSl9UZNAPbEucvB/rDIYkXSm1wy7BTSOHWTaSBmtO&#10;CxW2NK+oOO3PRsFu+8xHtzzHUzx2m4/vQ7k+LGZK9e/j7A1EoBj+w3/tlVbw9Aq/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HyHQvzGAAAA2wAAAA8AAAAAAAAA&#10;AAAAAAAAoQIAAGRycy9kb3ducmV2LnhtbFBLBQYAAAAABAAEAPkAAACUAwAAAAA=&#10;" strokeweight="0"/>
                <v:line id="Line 84" o:spid="_x0000_s1064" style="position:absolute;visibility:visible;mso-wrap-style:square" from="55410,3124" to="55416,359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4H+VcAAAADbAAAADwAAAGRycy9kb3ducmV2LnhtbERPy4rCMBTdD/gP4QruxlTBTq1GEVGc&#10;2Y0vcHlprm2wuSlN1M7fTxaCy8N5z5edrcWDWm8cKxgNExDEhdOGSwWn4/YzA+EDssbaMSn4Iw/L&#10;Re9jjrl2T97T4xBKEUPY56igCqHJpfRFRRb90DXEkbu61mKIsC2lbvEZw20tx0mSSouGY0OFDa0r&#10;Km6Hu1VgftPd5OfrPD3LzS6MLtktM/ak1KDfrWYgAnXhLX65v7WCNK6PX+IPkIt/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uB/lXAAAAA2wAAAA8AAAAAAAAAAAAAAAAA&#10;oQIAAGRycy9kb3ducmV2LnhtbFBLBQYAAAAABAAEAPkAAACOAwAAAAA=&#10;" strokeweight="0"/>
                <v:rect id="Rectangle 85" o:spid="_x0000_s1065" style="position:absolute;left:54743;top:36823;width:1416;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zAZMEA&#10;AADbAAAADwAAAGRycy9kb3ducmV2LnhtbESP3YrCMBSE7xf2HcJZ8G5N64VINYosFFS8se4DHJrT&#10;H0xOSpK19e2NIOzlMDPfMJvdZI24kw+9YwX5PANBXDvdc6vg91p+r0CEiKzROCYFDwqw235+bLDQ&#10;buQL3avYigThUKCCLsahkDLUHVkMczcQJ69x3mJM0rdSexwT3Bq5yLKltNhzWuhwoJ+O6lv1ZxXI&#10;a1WOq8r4zJ0WzdkcD5eGnFKzr2m/BhFpiv/hd/ugFSxzeH1JP0B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N8wGTBAAAA2wAAAA8AAAAAAAAAAAAAAAAAmAIAAGRycy9kb3du&#10;cmV2LnhtbFBLBQYAAAAABAAEAPUAAACGAwAAAAA=&#10;" filled="f" stroked="f">
                  <v:textbox style="mso-fit-shape-to-text:t" inset="0,0,0,0">
                    <w:txbxContent>
                      <w:p w14:paraId="0CE99AC7" w14:textId="77777777" w:rsidR="00CE5819" w:rsidRDefault="00CE5819" w:rsidP="00E81920">
                        <w:r>
                          <w:rPr>
                            <w:rFonts w:ascii="Helvetica" w:hAnsi="Helvetica" w:cs="Helvetica"/>
                            <w:color w:val="000000"/>
                            <w:sz w:val="20"/>
                            <w:lang w:val="en-US"/>
                          </w:rPr>
                          <w:t>18</w:t>
                        </w:r>
                      </w:p>
                    </w:txbxContent>
                  </v:textbox>
                </v:rect>
                <v:rect id="Rectangle 86" o:spid="_x0000_s1066" style="position:absolute;left:52571;top:39096;width:2400;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5eE8AA&#10;AADbAAAADwAAAGRycy9kb3ducmV2LnhtbESPzYoCMRCE74LvEFrYm2acg8hoFBEEV/biuA/QTHp+&#10;MOkMSXRm394Iwh6LqvqK2u5Ha8STfOgcK1guMhDEldMdNwp+b6f5GkSIyBqNY1LwRwH2u+lki4V2&#10;A1/pWcZGJAiHAhW0MfaFlKFqyWJYuJ44ebXzFmOSvpHa45Dg1sg8y1bSYsdpocWeji1V9/JhFchb&#10;eRrWpfGZu+T1j/k+X2tySn3NxsMGRKQx/oc/7bNWsMrh/SX9ALl7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65eE8AAAADbAAAADwAAAAAAAAAAAAAAAACYAgAAZHJzL2Rvd25y&#10;ZXYueG1sUEsFBgAAAAAEAAQA9QAAAIUDAAAAAA==&#10;" filled="f" stroked="f">
                  <v:textbox style="mso-fit-shape-to-text:t" inset="0,0,0,0">
                    <w:txbxContent>
                      <w:p w14:paraId="0CE99AC8" w14:textId="77777777" w:rsidR="00CE5819" w:rsidRDefault="00CE5819" w:rsidP="00E81920">
                        <w:r>
                          <w:rPr>
                            <w:rFonts w:ascii="Helvetica" w:hAnsi="Helvetica" w:cs="Helvetica"/>
                            <w:color w:val="000000"/>
                            <w:sz w:val="20"/>
                            <w:lang w:val="en-US"/>
                          </w:rPr>
                          <w:t>x 10</w:t>
                        </w:r>
                      </w:p>
                    </w:txbxContent>
                  </v:textbox>
                </v:rect>
                <v:rect id="Rectangle 87" o:spid="_x0000_s1067" style="position:absolute;left:54933;top:38620;width:496;height:178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7iMAA&#10;AADbAAAADwAAAGRycy9kb3ducmV2LnhtbESPzYoCMRCE7wu+Q2jB25pRQWQ0igiCK14cfYBm0vOD&#10;SWdIojP79kZY2GNRVV9Rm91gjXiRD61jBbNpBoK4dLrlWsH9dvxegQgRWaNxTAp+KcBuO/raYK5d&#10;z1d6FbEWCcIhRwVNjF0uZSgbshimriNOXuW8xZikr6X22Ce4NXKeZUtpseW00GBHh4bKR/G0CuSt&#10;OParwvjMnefVxfycrhU5pSbjYb8GEWmI/+G/9kkrWC7g8yX9ALl9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OL7iMAAAADbAAAADwAAAAAAAAAAAAAAAACYAgAAZHJzL2Rvd25y&#10;ZXYueG1sUEsFBgAAAAAEAAQA9QAAAIUDAAAAAA==&#10;" filled="f" stroked="f">
                  <v:textbox style="mso-fit-shape-to-text:t" inset="0,0,0,0">
                    <w:txbxContent>
                      <w:p w14:paraId="0CE99AC9" w14:textId="77777777" w:rsidR="00CE5819" w:rsidRDefault="00CE5819" w:rsidP="00E81920">
                        <w:r>
                          <w:rPr>
                            <w:rFonts w:ascii="Helvetica" w:hAnsi="Helvetica" w:cs="Helvetica"/>
                            <w:color w:val="000000"/>
                            <w:sz w:val="14"/>
                            <w:szCs w:val="14"/>
                            <w:lang w:val="en-US"/>
                          </w:rPr>
                          <w:t>5</w:t>
                        </w:r>
                      </w:p>
                    </w:txbxContent>
                  </v:textbox>
                </v:rect>
                <v:line id="Line 88" o:spid="_x0000_s1068" style="position:absolute;visibility:visible;mso-wrap-style:square" from="7943,36537" to="8413,3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Lr4VsQAAADbAAAADwAAAGRycy9kb3ducmV2LnhtbESPT2vCQBTE74LfYXmCN90oNqapq0hp&#10;UW+tf6DHR/Y1Wcy+Ddmtpt/eFQSPw8z8hlmsOluLC7XeOFYwGScgiAunDZcKjofPUQbCB2SNtWNS&#10;8E8eVst+b4G5dlf+pss+lCJC2OeooAqhyaX0RUUW/dg1xNH7da3FEGVbSt3iNcJtLadJkkqLhuNC&#10;hQ29V1Sc939WgflKNy+7+en1JD82YfKTnTNjj0oNB936DUSgLjzDj/ZWK0hncP8Sf4Bc3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kuvhWxAAAANsAAAAPAAAAAAAAAAAA&#10;AAAAAKECAABkcnMvZG93bnJldi54bWxQSwUGAAAAAAQABAD5AAAAkgMAAAAA&#10;" strokeweight="0"/>
                <v:line id="Line 89" o:spid="_x0000_s1069" style="position:absolute;flip:x;visibility:visible;mso-wrap-style:square" from="54838,36537" to="55410,3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6aCRMUAAADbAAAADwAAAGRycy9kb3ducmV2LnhtbESPQWsCMRSE7wX/Q3iCt5qtoJWtUaRF&#10;kYIVbT309ty87i5uXpYkuum/N4WCx2FmvmFmi2gacSXna8sKnoYZCOLC6ppLBV+fq8cpCB+QNTaW&#10;ScEveVjMew8zzLXteE/XQyhFgrDPUUEVQptL6YuKDPqhbYmT92OdwZCkK6V22CW4aeQoyybSYM1p&#10;ocKWXisqzoeLUbD/eOaTW1/iOZ667e77WL4f35ZKDfpx+QIiUAz38H97oxVMxvD3Jf0AOb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6aCRMUAAADbAAAADwAAAAAAAAAA&#10;AAAAAAChAgAAZHJzL2Rvd25yZXYueG1sUEsFBgAAAAAEAAQA+QAAAJMDAAAAAA==&#10;" strokeweight="0"/>
                <v:rect id="Rectangle 90" o:spid="_x0000_s1070" style="position:absolute;left:6521;top:35782;width:1130;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VYEMAA&#10;AADbAAAADwAAAGRycy9kb3ducmV2LnhtbESPzYoCMRCE7wu+Q2jB25rRwyCzRhFBUPHiuA/QTHp+&#10;2KQzJNEZ394Iwh6LqvqKWm9Ha8SDfOgcK1jMMxDEldMdNwp+b4fvFYgQkTUax6TgSQG2m8nXGgvt&#10;Br7So4yNSBAOBSpoY+wLKUPVksUwdz1x8mrnLcYkfSO1xyHBrZHLLMulxY7TQos97Vuq/sq7VSBv&#10;5WFYlcZn7rysL+Z0vNbklJpNx90PiEhj/A9/2ketIM/h/SX9ALl5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7JVYEMAAAADbAAAADwAAAAAAAAAAAAAAAACYAgAAZHJzL2Rvd25y&#10;ZXYueG1sUEsFBgAAAAAEAAQA9QAAAIUDAAAAAA==&#10;" filled="f" stroked="f">
                  <v:textbox style="mso-fit-shape-to-text:t" inset="0,0,0,0">
                    <w:txbxContent>
                      <w:p w14:paraId="0CE99ACA" w14:textId="77777777" w:rsidR="00CE5819" w:rsidRDefault="00CE5819" w:rsidP="00E81920">
                        <w:r>
                          <w:rPr>
                            <w:rFonts w:ascii="Helvetica" w:hAnsi="Helvetica" w:cs="Helvetica"/>
                            <w:color w:val="000000"/>
                            <w:sz w:val="20"/>
                            <w:lang w:val="en-US"/>
                          </w:rPr>
                          <w:t>-1</w:t>
                        </w:r>
                      </w:p>
                    </w:txbxContent>
                  </v:textbox>
                </v:rect>
                <v:line id="Line 91" o:spid="_x0000_s1071" style="position:absolute;visibility:visible;mso-wrap-style:square" from="7943,33134" to="8413,33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hmIcQAAADbAAAADwAAAGRycy9kb3ducmV2LnhtbESPT2vCQBTE7wW/w/KE3upGwRijGxGp&#10;2N5a/4DHR/aZLMm+Ddmtpt++Wyj0OMzMb5j1ZrCtuFPvjWMF00kCgrh02nCl4Hzav2QgfEDW2Dom&#10;Bd/kYVOMntaYa/fgT7ofQyUihH2OCuoQulxKX9Zk0U9cRxy9m+sthij7SuoeHxFuWzlLklRaNBwX&#10;auxoV1PZHL+sAvORHubvi8vyIl8PYXrNmszYs1LP42G7AhFoCP/hv/abVpAu4PdL/AG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UaGYhxAAAANsAAAAPAAAAAAAAAAAA&#10;AAAAAKECAABkcnMvZG93bnJldi54bWxQSwUGAAAAAAQABAD5AAAAkgMAAAAA&#10;" strokeweight="0"/>
                <v:line id="Line 92" o:spid="_x0000_s1072" style="position:absolute;flip:x;visibility:visible;mso-wrap-style:square" from="54838,33134" to="55410,3314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act2sIAAADbAAAADwAAAGRycy9kb3ducmV2LnhtbERPy2oCMRTdF/yHcAV3NWMXtoxGEaUi&#10;Qlt8LdxdJ9eZwcnNkEQn/ftmUXB5OO/pPJpGPMj52rKC0TADQVxYXXOp4Hj4fP0A4QOyxsYyKfgl&#10;D/NZ72WKubYd7+ixD6VIIexzVFCF0OZS+qIig35oW+LEXa0zGBJ0pdQOuxRuGvmWZWNpsObUUGFL&#10;y4qK2/5uFOy+3/ni1vd4i5fu6+d8Kren1UKpQT8uJiACxfAU/7s3WsE4jU1f0g+Qs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3act2sIAAADbAAAADwAAAAAAAAAAAAAA&#10;AAChAgAAZHJzL2Rvd25yZXYueG1sUEsFBgAAAAAEAAQA+QAAAJADAAAAAA==&#10;" strokeweight="0"/>
                <v:rect id="Rectangle 93" o:spid="_x0000_s1073" style="position:absolute;left:5486;top:32372;width:2191;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rMYsAA&#10;AADbAAAADwAAAGRycy9kb3ducmV2LnhtbESPzYoCMRCE7wu+Q2jB25rRg7ijUUQQXPHi6AM0k54f&#10;TDpDEp3ZtzeCsMeiqr6i1tvBGvEkH1rHCmbTDARx6XTLtYLb9fC9BBEiskbjmBT8UYDtZvS1xly7&#10;ni/0LGItEoRDjgqaGLtcylA2ZDFMXUecvMp5izFJX0vtsU9wa+Q8yxbSYstpocGO9g2V9+JhFchr&#10;ceiXhfGZO82rs/k9XipySk3Gw24FItIQ/8Of9lErWPz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QrMYsAAAADbAAAADwAAAAAAAAAAAAAAAACYAgAAZHJzL2Rvd25y&#10;ZXYueG1sUEsFBgAAAAAEAAQA9QAAAIUDAAAAAA==&#10;" filled="f" stroked="f">
                  <v:textbox style="mso-fit-shape-to-text:t" inset="0,0,0,0">
                    <w:txbxContent>
                      <w:p w14:paraId="0CE99ACB" w14:textId="77777777" w:rsidR="00CE5819" w:rsidRDefault="00CE5819" w:rsidP="00E81920">
                        <w:r>
                          <w:rPr>
                            <w:rFonts w:ascii="Helvetica" w:hAnsi="Helvetica" w:cs="Helvetica"/>
                            <w:color w:val="000000"/>
                            <w:sz w:val="20"/>
                            <w:lang w:val="en-US"/>
                          </w:rPr>
                          <w:t>-0.8</w:t>
                        </w:r>
                      </w:p>
                    </w:txbxContent>
                  </v:textbox>
                </v:rect>
                <v:line id="Line 94" o:spid="_x0000_s1074" style="position:absolute;visibility:visible;mso-wrap-style:square" from="7943,29819" to="8413,29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lhoiMEAAADbAAAADwAAAGRycy9kb3ducmV2LnhtbERPz2vCMBS+D/wfwhN2W1MHq7UaRYaj&#10;221qBY+P5tkGm5fSRO3+++Uw2PHj+73ajLYTdxq8caxglqQgiGunDTcKquPHSw7CB2SNnWNS8EMe&#10;NuvJ0woL7R68p/shNCKGsC9QQRtCX0jp65Ys+sT1xJG7uMFiiHBopB7wEcNtJ1/TNJMWDceGFnt6&#10;b6m+Hm5WgfnOyrev+WlxkrsyzM75NTe2Uup5Om6XIAKN4V/85/7UCuZxffwSf4Bc/wI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eWGiIwQAAANsAAAAPAAAAAAAAAAAAAAAA&#10;AKECAABkcnMvZG93bnJldi54bWxQSwUGAAAAAAQABAD5AAAAjwMAAAAA&#10;" strokeweight="0"/>
                <v:line id="Line 95" o:spid="_x0000_s1075" style="position:absolute;flip:x;visibility:visible;mso-wrap-style:square" from="54838,29819" to="55410,2982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UQSmsUAAADbAAAADwAAAGRycy9kb3ducmV2LnhtbESPQWsCMRSE70L/Q3iF3jRrD1W2RpGW&#10;llKo4loPvT03r7uLm5cliW7890YQPA4z8w0zW0TTihM531hWMB5lIIhLqxuuFPxuP4ZTED4ga2wt&#10;k4IzeVjMHwYzzLXteUOnIlQiQdjnqKAOocul9GVNBv3IdsTJ+7fOYEjSVVI77BPctPI5y16kwYbT&#10;Qo0dvdVUHoqjUbBZTXjvPo/xEPf9z/pvV33v3pdKPT3G5SuIQDHcw7f2l1YwGcP1S/oBc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UQSmsUAAADbAAAADwAAAAAAAAAA&#10;AAAAAAChAgAAZHJzL2Rvd25yZXYueG1sUEsFBgAAAAAEAAQA+QAAAJMDAAAAAA==&#10;" strokeweight="0"/>
                <v:rect id="Rectangle 96" o:spid="_x0000_s1076" style="position:absolute;left:5486;top:29063;width:219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fIzsEA&#10;AADbAAAADwAAAGRycy9kb3ducmV2LnhtbESPzYoCMRCE74LvEFrYm2acgyuzRhFBUNmL4z5AM+n5&#10;waQzJNEZ394sLOyxqKqvqM1utEY8yYfOsYLlIgNBXDndcaPg53acr0GEiKzROCYFLwqw204nGyy0&#10;G/hKzzI2IkE4FKigjbEvpAxVSxbDwvXEyaudtxiT9I3UHocEt0bmWbaSFjtOCy32dGipupcPq0De&#10;yuOwLo3P3CWvv835dK3JKfUxG/dfICKN8T/81z5pBZ85/H5JP0Bu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3yM7BAAAA2wAAAA8AAAAAAAAAAAAAAAAAmAIAAGRycy9kb3du&#10;cmV2LnhtbFBLBQYAAAAABAAEAPUAAACGAwAAAAA=&#10;" filled="f" stroked="f">
                  <v:textbox style="mso-fit-shape-to-text:t" inset="0,0,0,0">
                    <w:txbxContent>
                      <w:p w14:paraId="0CE99ACC" w14:textId="77777777" w:rsidR="00CE5819" w:rsidRDefault="00CE5819" w:rsidP="00E81920">
                        <w:r>
                          <w:rPr>
                            <w:rFonts w:ascii="Helvetica" w:hAnsi="Helvetica" w:cs="Helvetica"/>
                            <w:color w:val="000000"/>
                            <w:sz w:val="20"/>
                            <w:lang w:val="en-US"/>
                          </w:rPr>
                          <w:t>-0.6</w:t>
                        </w:r>
                      </w:p>
                    </w:txbxContent>
                  </v:textbox>
                </v:rect>
                <v:line id="Line 97" o:spid="_x0000_s1077" style="position:absolute;visibility:visible;mso-wrap-style:square" from="7943,26504" to="8413,26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or2/8QAAADbAAAADwAAAGRycy9kb3ducmV2LnhtbESPQWvCQBSE70L/w/IKvdWNLZo0dQ1F&#10;FOvNWoUeH9nXZDH7NmTXGP99Vyh4HGbmG2ZeDLYRPXXeOFYwGScgiEunDVcKDt/r5wyED8gaG8ek&#10;4EoeisXDaI65dhf+on4fKhEh7HNUUIfQ5lL6siaLfuxa4uj9us5iiLKrpO7wEuG2kS9JMpMWDceF&#10;Glta1lSe9merwOxmm+k2Pb4d5WoTJj/ZKTP2oNTT4/DxDiLQEO7h//anVpC+wu1L/AF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uivb/xAAAANsAAAAPAAAAAAAAAAAA&#10;AAAAAKECAABkcnMvZG93bnJldi54bWxQSwUGAAAAAAQABAD5AAAAkgMAAAAA&#10;" strokeweight="0"/>
                <v:line id="Line 98" o:spid="_x0000_s1078" style="position:absolute;flip:x;visibility:visible;mso-wrap-style:square" from="54838,26504" to="55410,2651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OxAsUAAADbAAAADwAAAGRycy9kb3ducmV2LnhtbESPQWsCMRSE74L/ITzBm2ZbisrWKNLS&#10;IoIVbT309ty87i5uXpYkuvHfN4WCx2FmvmHmy2gacSXna8sKHsYZCOLC6ppLBV+fb6MZCB+QNTaW&#10;ScGNPCwX/d4cc2073tP1EEqRIOxzVFCF0OZS+qIig35sW+Lk/VhnMCTpSqkddgluGvmYZRNpsOa0&#10;UGFLLxUV58PFKNh/TPnk3i/xHE/ddvd9LDfH15VSw0FcPYMIFMM9/N9eawXTJ/j7kn6AXPw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2TOxAsUAAADbAAAADwAAAAAAAAAA&#10;AAAAAAChAgAAZHJzL2Rvd25yZXYueG1sUEsFBgAAAAAEAAQA+QAAAJMDAAAAAA==&#10;" strokeweight="0"/>
                <v:rect id="Rectangle 99" o:spid="_x0000_s1079" style="position:absolute;left:5486;top:25749;width:2191;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5QusEA&#10;AADbAAAADwAAAGRycy9kb3ducmV2LnhtbESPzYoCMRCE74LvEFrwphkFd2U0igiCLntx9AGaSc8P&#10;Jp0hic749puFhT0WVfUVtd0P1ogX+dA6VrCYZyCIS6dbrhXcb6fZGkSIyBqNY1LwpgD73Xi0xVy7&#10;nq/0KmItEoRDjgqaGLtcylA2ZDHMXUecvMp5izFJX0vtsU9wa+Qyyz6kxZbTQoMdHRsqH8XTKpC3&#10;4tSvC+Mz97Wsvs3lfK3IKTWdDIcNiEhD/A//tc9awecKfr+kHyB3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meULrBAAAA2wAAAA8AAAAAAAAAAAAAAAAAmAIAAGRycy9kb3du&#10;cmV2LnhtbFBLBQYAAAAABAAEAPUAAACGAwAAAAA=&#10;" filled="f" stroked="f">
                  <v:textbox style="mso-fit-shape-to-text:t" inset="0,0,0,0">
                    <w:txbxContent>
                      <w:p w14:paraId="0CE99ACD" w14:textId="77777777" w:rsidR="00CE5819" w:rsidRDefault="00CE5819" w:rsidP="00E81920">
                        <w:r>
                          <w:rPr>
                            <w:rFonts w:ascii="Helvetica" w:hAnsi="Helvetica" w:cs="Helvetica"/>
                            <w:color w:val="000000"/>
                            <w:sz w:val="20"/>
                            <w:lang w:val="en-US"/>
                          </w:rPr>
                          <w:t>-0.4</w:t>
                        </w:r>
                      </w:p>
                    </w:txbxContent>
                  </v:textbox>
                </v:rect>
                <v:line id="Line 100" o:spid="_x0000_s1080" style="position:absolute;visibility:visible;mso-wrap-style:square" from="7943,23094" to="8413,23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1VZ8QAAADbAAAADwAAAGRycy9kb3ducmV2LnhtbESPT2vCQBTE7wW/w/KE3upGwRijGxGp&#10;2N5a/4DHR/aZLMm+Ddmtpt++Wyj0OMzMb5j1ZrCtuFPvjWMF00kCgrh02nCl4Hzav2QgfEDW2Dom&#10;Bd/kYVOMntaYa/fgT7ofQyUihH2OCuoQulxKX9Zk0U9cRxy9m+sthij7SuoeHxFuWzlLklRaNBwX&#10;auxoV1PZHL+sAvORHubvi8vyIl8PYXrNmszYs1LP42G7AhFoCP/hv/abVrBI4fdL/AGy+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VVnxAAAANsAAAAPAAAAAAAAAAAA&#10;AAAAAKECAABkcnMvZG93bnJldi54bWxQSwUGAAAAAAQABAD5AAAAkgMAAAAA&#10;" strokeweight="0"/>
                <v:line id="Line 101" o:spid="_x0000_s1081" style="position:absolute;flip:x;visibility:visible;mso-wrap-style:square" from="54838,23094" to="55410,231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eEvdcUAAADbAAAADwAAAGRycy9kb3ducmV2LnhtbESPQWsCMRSE74L/IbxCb5qth27ZGkUq&#10;liJo0dZDb8/N6+7i5mVJopv++0YQPA4z8w0znUfTigs531hW8DTOQBCXVjdcKfj+Wo1eQPiArLG1&#10;TAr+yMN8NhxMsdC25x1d9qESCcK+QAV1CF0hpS9rMujHtiNO3q91BkOSrpLaYZ/gppWTLHuWBhtO&#10;CzV29FZTedqfjYLdNuejez/HUzz2m8+fQ7U+LBdKPT7ExSuIQDHcw7f2h1aQ53D9kn6AnP0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eEvdcUAAADbAAAADwAAAAAAAAAA&#10;AAAAAAChAgAAZHJzL2Rvd25yZXYueG1sUEsFBgAAAAAEAAQA+QAAAJMDAAAAAA==&#10;" strokeweight="0"/>
                <v:rect id="Rectangle 102" o:spid="_x0000_s1082" style="position:absolute;left:5486;top:22339;width:2191;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JL8A&#10;AADbAAAADwAAAGRycy9kb3ducmV2LnhtbERPS2rDMBDdF3IHMYXsarlepMGxEkohkIZu4uQAgzX+&#10;EGlkJMV2bx8tCl0+3r86LNaIiXwYHCt4z3IQxI3TA3cKbtfj2xZEiMgajWNS8EsBDvvVS4WldjNf&#10;aKpjJ1IIhxIV9DGOpZSh6cliyNxInLjWeYsxQd9J7XFO4dbIIs830uLAqaHHkb56au71wyqQ1/o4&#10;b2vjc3cu2h/zfbq05JRavy6fOxCRlvgv/nOftIKPNDZ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3n/8kvwAAANsAAAAPAAAAAAAAAAAAAAAAAJgCAABkcnMvZG93bnJl&#10;di54bWxQSwUGAAAAAAQABAD1AAAAhAMAAAAA&#10;" filled="f" stroked="f">
                  <v:textbox style="mso-fit-shape-to-text:t" inset="0,0,0,0">
                    <w:txbxContent>
                      <w:p w14:paraId="0CE99ACE" w14:textId="77777777" w:rsidR="00CE5819" w:rsidRDefault="00CE5819" w:rsidP="00E81920">
                        <w:r>
                          <w:rPr>
                            <w:rFonts w:ascii="Helvetica" w:hAnsi="Helvetica" w:cs="Helvetica"/>
                            <w:color w:val="000000"/>
                            <w:sz w:val="20"/>
                            <w:lang w:val="en-US"/>
                          </w:rPr>
                          <w:t>-0.2</w:t>
                        </w:r>
                      </w:p>
                    </w:txbxContent>
                  </v:textbox>
                </v:rect>
                <v:line id="Line 103" o:spid="_x0000_s1083" style="position:absolute;visibility:visible;mso-wrap-style:square" from="7943,19786" to="8413,19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2LBFcQAAADbAAAADwAAAGRycy9kb3ducmV2LnhtbESPQWvCQBSE7wX/w/IKvdWNgjFJXUWk&#10;kvZWo0KPj+xrsph9G7JbTf99t1DwOMzMN8xqM9pOXGnwxrGC2TQBQVw7bbhRcDrunzMQPiBr7ByT&#10;gh/ysFlPHlZYaHfjA12r0IgIYV+ggjaEvpDS1y1Z9FPXE0fvyw0WQ5RDI/WAtwi3nZwnSSotGo4L&#10;Lfa0a6m+VN9WgflIy8X78pyf5WsZZp/ZJTP2pNTT47h9ARFoDPfwf/tNK1jm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PYsEVxAAAANsAAAAPAAAAAAAAAAAA&#10;AAAAAKECAABkcnMvZG93bnJldi54bWxQSwUGAAAAAAQABAD5AAAAkgMAAAAA&#10;" strokeweight="0"/>
                <v:line id="Line 104" o:spid="_x0000_s1084" style="position:absolute;flip:x;visibility:visible;mso-wrap-style:square" from="54838,19786" to="55410,197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93HJsIAAADbAAAADwAAAGRycy9kb3ducmV2LnhtbERPy2oCMRTdF/yHcAV3NWMXVkajiFKR&#10;Qlt8LdxdJ9eZwcnNkEQn/ftmUXB5OO/ZIppGPMj52rKC0TADQVxYXXOp4Hj4eJ2A8AFZY2OZFPyS&#10;h8W89zLDXNuOd/TYh1KkEPY5KqhCaHMpfVGRQT+0LXHirtYZDAm6UmqHXQo3jXzLsrE0WHNqqLCl&#10;VUXFbX83Cnbf73xxm3u8xUv39XM+lZ+n9VKpQT8upyACxfAU/7u3WsEkrU9f0g+Q8z8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93HJsIAAADbAAAADwAAAAAAAAAAAAAA&#10;AAChAgAAZHJzL2Rvd25yZXYueG1sUEsFBgAAAAAEAAQA+QAAAJADAAAAAA==&#10;" strokeweight="0"/>
                <v:rect id="Rectangle 105" o:spid="_x0000_s1085" style="position:absolute;left:6902;top:19024;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AmnsEA&#10;AADbAAAADwAAAGRycy9kb3ducmV2LnhtbESP3YrCMBSE7xd8h3AE77apXkipRhFB0GVvrPsAh+b0&#10;B5OTkkTbffuNIOzlMDPfMNv9ZI14kg+9YwXLLAdBXDvdc6vg53b6LECEiKzROCYFvxRgv5t9bLHU&#10;buQrPavYigThUKKCLsahlDLUHVkMmRuIk9c4bzEm6VupPY4Jbo1c5flaWuw5LXQ40LGj+l49rAJ5&#10;q05jURmfu69V820u52tDTqnFfDpsQESa4n/43T5rBcUSXl/SD5C7P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NwJp7BAAAA2wAAAA8AAAAAAAAAAAAAAAAAmAIAAGRycy9kb3du&#10;cmV2LnhtbFBLBQYAAAAABAAEAPUAAACGAwAAAAA=&#10;" filled="f" stroked="f">
                  <v:textbox style="mso-fit-shape-to-text:t" inset="0,0,0,0">
                    <w:txbxContent>
                      <w:p w14:paraId="0CE99ACF" w14:textId="77777777" w:rsidR="00CE5819" w:rsidRDefault="00CE5819" w:rsidP="00E81920">
                        <w:r>
                          <w:rPr>
                            <w:rFonts w:ascii="Helvetica" w:hAnsi="Helvetica" w:cs="Helvetica"/>
                            <w:color w:val="000000"/>
                            <w:sz w:val="20"/>
                            <w:lang w:val="en-US"/>
                          </w:rPr>
                          <w:t>0</w:t>
                        </w:r>
                      </w:p>
                    </w:txbxContent>
                  </v:textbox>
                </v:rect>
                <v:line id="Line 106" o:spid="_x0000_s1086" style="position:absolute;visibility:visible;mso-wrap-style:square" from="7943,16471" to="8413,1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BMjQ8QAAADbAAAADwAAAGRycy9kb3ducmV2LnhtbESPQWvCQBSE7wX/w/KE3pqNQtMYXUXE&#10;kvbWRgWPj+wzWcy+Ddmtpv++Wyj0OMzMN8xqM9pO3GjwxrGCWZKCIK6dNtwoOB5en3IQPiBr7ByT&#10;gm/ysFlPHlZYaHfnT7pVoRERwr5ABW0IfSGlr1uy6BPXE0fv4gaLIcqhkXrAe4TbTs7TNJMWDceF&#10;FnvatVRfqy+rwHxk5fP7y2lxkvsyzM75NTf2qNTjdNwuQQQaw3/4r/2mFeRz+P0Sf4Bc/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0EyNDxAAAANsAAAAPAAAAAAAAAAAA&#10;AAAAAKECAABkcnMvZG93bnJldi54bWxQSwUGAAAAAAQABAD5AAAAkgMAAAAA&#10;" strokeweight="0"/>
                <v:line id="Line 107" o:spid="_x0000_s1087" style="position:absolute;flip:x;visibility:visible;mso-wrap-style:square" from="54838,16471" to="55410,1647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w9ZUcUAAADbAAAADwAAAGRycy9kb3ducmV2LnhtbESPQWsCMRSE74L/IbxCb5qthSpbo4jS&#10;IkIraj309ty87i5uXpYkuum/bwqCx2FmvmGm82gacSXna8sKnoYZCOLC6ppLBV+Ht8EEhA/IGhvL&#10;pOCXPMxn/d4Uc2073tF1H0qRIOxzVFCF0OZS+qIig35oW+Lk/VhnMCTpSqkddgluGjnKshdpsOa0&#10;UGFLy4qK8/5iFOw+x3xy75d4jqfuY/t9LDfH1UKpx4e4eAURKIZ7+NZeawWTZ/j/kn6AnP0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w9ZUcUAAADbAAAADwAAAAAAAAAA&#10;AAAAAAChAgAAZHJzL2Rvd25yZXYueG1sUEsFBgAAAAAEAAQA+QAAAJMDAAAAAA==&#10;" strokeweight="0"/>
                <v:rect id="Rectangle 108" o:spid="_x0000_s1088" style="position:absolute;left:5861;top:15716;width:1765;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eFBsEA&#10;AADbAAAADwAAAGRycy9kb3ducmV2LnhtbESP3YrCMBSE7xd8h3AE79ZUWZbSNYoIgi7eWPcBDs3p&#10;DyYnJYm2vr0RhL0cZuYbZrUZrRF38qFzrGAxz0AQV0533Cj4u+w/cxAhIms0jknBgwJs1pOPFRba&#10;DXymexkbkSAcClTQxtgXUoaqJYth7nri5NXOW4xJ+kZqj0OCWyOXWfYtLXacFlrsaddSdS1vVoG8&#10;lPshL43P3O+yPpnj4VyTU2o2Hbc/ICKN8T/8bh+0gvwLXl/SD5DrJ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MHhQbBAAAA2wAAAA8AAAAAAAAAAAAAAAAAmAIAAGRycy9kb3du&#10;cmV2LnhtbFBLBQYAAAAABAAEAPUAAACGAwAAAAA=&#10;" filled="f" stroked="f">
                  <v:textbox style="mso-fit-shape-to-text:t" inset="0,0,0,0">
                    <w:txbxContent>
                      <w:p w14:paraId="0CE99AD0" w14:textId="77777777" w:rsidR="00CE5819" w:rsidRDefault="00CE5819" w:rsidP="00E81920">
                        <w:r>
                          <w:rPr>
                            <w:rFonts w:ascii="Helvetica" w:hAnsi="Helvetica" w:cs="Helvetica"/>
                            <w:color w:val="000000"/>
                            <w:sz w:val="20"/>
                            <w:lang w:val="en-US"/>
                          </w:rPr>
                          <w:t>0.2</w:t>
                        </w:r>
                      </w:p>
                    </w:txbxContent>
                  </v:textbox>
                </v:rect>
                <v:line id="Line 109" o:spid="_x0000_s1089" style="position:absolute;visibility:visible;mso-wrap-style:square" from="7943,13061" to="8413,1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q7N8MAAADbAAAADwAAAGRycy9kb3ducmV2LnhtbESPT4vCMBTE7wt+h/AEb2uqoFurUUQU&#10;d2/rP/D4aJ5tsHkpTdTut98IgsdhZn7DzBatrcSdGm8cKxj0ExDEudOGCwXHw+YzBeEDssbKMSn4&#10;Iw+Leedjhpl2D97RfR8KESHsM1RQhlBnUvq8JIu+72ri6F1cYzFE2RRSN/iIcFvJYZKMpUXDcaHE&#10;mlYl5df9zSowv+Pt6OfrNDnJ9TYMzuk1NfaoVK/bLqcgArXhHX61v7WCdATPL/EHyPk/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Dv6uzfDAAAA2wAAAA8AAAAAAAAAAAAA&#10;AAAAoQIAAGRycy9kb3ducmV2LnhtbFBLBQYAAAAABAAEAPkAAACRAwAAAAA=&#10;" strokeweight="0"/>
                <v:line id="Line 110" o:spid="_x0000_s1090" style="position:absolute;flip:x;visibility:visible;mso-wrap-style:square" from="54838,13061" to="55410,1306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3j6ycUAAADbAAAADwAAAGRycy9kb3ducmV2LnhtbESPT2sCMRTE7wW/Q3iCt5ptD1ZWo0jF&#10;IoVa/Hfo7bl53V3cvCxJdNNvbwqCx2FmfsNM59E04krO15YVvAwzEMSF1TWXCg771fMYhA/IGhvL&#10;pOCPPMxnvacp5tp2vKXrLpQiQdjnqKAKoc2l9EVFBv3QtsTJ+7XOYEjSlVI77BLcNPI1y0bSYM1p&#10;ocKW3isqzruLUbDdvPHJfVziOZ66r++fY/l5XC6UGvTjYgIiUAyP8L291grGI/j/kn6AnN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3j6ycUAAADbAAAADwAAAAAAAAAA&#10;AAAAAAChAgAAZHJzL2Rvd25yZXYueG1sUEsFBgAAAAAEAAQA+QAAAJMDAAAAAA==&#10;" strokeweight="0"/>
                <v:rect id="Rectangle 111" o:spid="_x0000_s1091" style="position:absolute;left:5861;top:12306;width:1765;height:22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UbccEA&#10;AADbAAAADwAAAGRycy9kb3ducmV2LnhtbESPzYoCMRCE7wu+Q2jB25rRw+4waxQRBF28OO4DNJOe&#10;H0w6QxKd8e2NIOyxqKqvqNVmtEbcyYfOsYLFPANBXDndcaPg77L/zEGEiKzROCYFDwqwWU8+Vlho&#10;N/CZ7mVsRIJwKFBBG2NfSBmqliyGueuJk1c7bzEm6RupPQ4Jbo1cZtmXtNhxWmixp11L1bW8WQXy&#10;Uu6HvDQ+c7/L+mSOh3NNTqnZdNz+gIg0xv/wu33QCvJveH1JP0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PVG3HBAAAA2wAAAA8AAAAAAAAAAAAAAAAAmAIAAGRycy9kb3du&#10;cmV2LnhtbFBLBQYAAAAABAAEAPUAAACGAwAAAAA=&#10;" filled="f" stroked="f">
                  <v:textbox style="mso-fit-shape-to-text:t" inset="0,0,0,0">
                    <w:txbxContent>
                      <w:p w14:paraId="0CE99AD1" w14:textId="77777777" w:rsidR="00CE5819" w:rsidRDefault="00CE5819" w:rsidP="00E81920">
                        <w:r>
                          <w:rPr>
                            <w:rFonts w:ascii="Helvetica" w:hAnsi="Helvetica" w:cs="Helvetica"/>
                            <w:color w:val="000000"/>
                            <w:sz w:val="20"/>
                            <w:lang w:val="en-US"/>
                          </w:rPr>
                          <w:t>0.4</w:t>
                        </w:r>
                      </w:p>
                    </w:txbxContent>
                  </v:textbox>
                </v:rect>
                <v:line id="Line 112" o:spid="_x0000_s1092" style="position:absolute;visibility:visible;mso-wrap-style:square" from="7943,9747" to="8413,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fsUqcAAAADbAAAADwAAAGRycy9kb3ducmV2LnhtbERPTYvCMBC9C/6HMII3TV3QrdUoIiuu&#10;t92ugsehGdtgMylN1O6/NwfB4+N9L9edrcWdWm8cK5iMExDEhdOGSwXHv90oBeEDssbaMSn4Jw/r&#10;Vb+3xEy7B//SPQ+liCHsM1RQhdBkUvqiIot+7BriyF1cazFE2JZSt/iI4baWH0kykxYNx4YKG9pW&#10;VFzzm1Vgfmb76eHzND/Jr32YnNNrauxRqeGg2yxABOrCW/xyf2sFaRwbv8QfIF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X7FKnAAAAA2wAAAA8AAAAAAAAAAAAAAAAA&#10;oQIAAGRycy9kb3ducmV2LnhtbFBLBQYAAAAABAAEAPkAAACOAwAAAAA=&#10;" strokeweight="0"/>
                <v:line id="Line 113" o:spid="_x0000_s1093" style="position:absolute;flip:x;visibility:visible;mso-wrap-style:square" from="54838,9747" to="55410,9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uduu8UAAADbAAAADwAAAGRycy9kb3ducmV2LnhtbESPQWsCMRSE74L/ITzBm2bbQ9WtUaSl&#10;RQQr2nro7bl53V3cvCxJdOO/bwoFj8PMfMPMl9E04krO15YVPIwzEMSF1TWXCr4+30ZTED4ga2ws&#10;k4IbeVgu+r055tp2vKfrIZQiQdjnqKAKoc2l9EVFBv3YtsTJ+7HOYEjSlVI77BLcNPIxy56kwZrT&#10;QoUtvVRUnA8Xo2D/MeGTe7/Eczx12933sdwcX1dKDQdx9QwiUAz38H97rRVMZ/D3Jf0Aufg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uduu8UAAADbAAAADwAAAAAAAAAA&#10;AAAAAAChAgAAZHJzL2Rvd25yZXYueG1sUEsFBgAAAAAEAAQA+QAAAJMDAAAAAA==&#10;" strokeweight="0"/>
                <v:rect id="Rectangle 114" o:spid="_x0000_s1094" style="position:absolute;left:5861;top:8991;width:1765;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UV2L8A&#10;AADbAAAADwAAAGRycy9kb3ducmV2LnhtbERPS2rDMBDdF3IHMYXsarlehNSxEkohkIZu4uQAgzX+&#10;EGlkJMV2bx8tCl0+3r86LNaIiXwYHCt4z3IQxI3TA3cKbtfj2xZEiMgajWNS8EsBDvvVS4WldjNf&#10;aKpjJ1IIhxIV9DGOpZSh6cliyNxInLjWeYsxQd9J7XFO4dbIIs830uLAqaHHkb56au71wyqQ1/o4&#10;b2vjc3cu2h/zfbq05JRavy6fOxCRlvgv/nOftIKPtD59ST9A7p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55RXYvwAAANsAAAAPAAAAAAAAAAAAAAAAAJgCAABkcnMvZG93bnJl&#10;di54bWxQSwUGAAAAAAQABAD1AAAAhAMAAAAA&#10;" filled="f" stroked="f">
                  <v:textbox style="mso-fit-shape-to-text:t" inset="0,0,0,0">
                    <w:txbxContent>
                      <w:p w14:paraId="0CE99AD2" w14:textId="77777777" w:rsidR="00CE5819" w:rsidRDefault="00CE5819" w:rsidP="00E81920">
                        <w:r>
                          <w:rPr>
                            <w:rFonts w:ascii="Helvetica" w:hAnsi="Helvetica" w:cs="Helvetica"/>
                            <w:color w:val="000000"/>
                            <w:sz w:val="20"/>
                            <w:lang w:val="en-US"/>
                          </w:rPr>
                          <w:t>0.6</w:t>
                        </w:r>
                      </w:p>
                    </w:txbxContent>
                  </v:textbox>
                </v:rect>
                <v:line id="Line 115" o:spid="_x0000_s1095" style="position:absolute;visibility:visible;mso-wrap-style:square" from="7943,6438" to="8413,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Rgr6cQAAADbAAAADwAAAGRycy9kb3ducmV2LnhtbESPQWvCQBSE7wX/w/KE3ppNCrUxuopI&#10;xXpr1YDHR/aZLGbfhuyq6b93C4Ueh5n5hpkvB9uKG/XeOFaQJSkI4sppw7WC42HzkoPwAVlj65gU&#10;/JCH5WL0NMdCuzt/020fahEh7AtU0ITQFVL6qiGLPnEdcfTOrrcYouxrqXu8R7ht5WuaTqRFw3Gh&#10;wY7WDVWX/dUqMF+T7dvuvZyW8mMbslN+yY09KvU8HlYzEIGG8B/+a39qBdMMfr/EHyAXD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BGCvpxAAAANsAAAAPAAAAAAAAAAAA&#10;AAAAAKECAABkcnMvZG93bnJldi54bWxQSwUGAAAAAAQABAD5AAAAkgMAAAAA&#10;" strokeweight="0"/>
                <v:line id="Line 116" o:spid="_x0000_s1096" style="position:absolute;flip:x;visibility:visible;mso-wrap-style:square" from="54838,6438" to="55410,644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ZpqF8UAAADbAAAADwAAAGRycy9kb3ducmV2LnhtbESPQWsCMRSE74L/ITyhN83WQ6tbo0hL&#10;iwhWtPXQ23Pzuru4eVmS6Kb/3hQEj8PMfMPMFtE04kLO15YVPI4yEMSF1TWXCr6/3ocTED4ga2ws&#10;k4I/8rCY93szzLXteEeXfShFgrDPUUEVQptL6YuKDPqRbYmT92udwZCkK6V22CW4aeQ4y56kwZrT&#10;QoUtvVZUnPZno2D3+cxH93GOp3jsNtufQ7k+vC2VehjE5QuIQDHcw7f2SiuYjuH/S/oBcn4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ZpqF8UAAADbAAAADwAAAAAAAAAA&#10;AAAAAAChAgAAZHJzL2Rvd25yZXYueG1sUEsFBgAAAAAEAAQA+QAAAJMDAAAAAA==&#10;" strokeweight="0"/>
                <v:rect id="Rectangle 117" o:spid="_x0000_s1097" style="position:absolute;left:5861;top:5676;width:1765;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eLr8EA&#10;AADbAAAADwAAAGRycy9kb3ducmV2LnhtbESPzYoCMRCE7wu+Q2jB25pRYdHRKCIIKntx9AGaSc8P&#10;Jp0hyTqzb2+EhT0WVfUVtdkN1ogn+dA6VjCbZiCIS6dbrhXcb8fPJYgQkTUax6TglwLstqOPDeba&#10;9XylZxFrkSAcclTQxNjlUoayIYth6jri5FXOW4xJ+lpqj32CWyPnWfYlLbacFhrs6NBQ+Sh+rAJ5&#10;K479sjA+c5d59W3Op2tFTqnJeNivQUQa4n/4r33SClYLeH9JP0Bu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k3i6/BAAAA2wAAAA8AAAAAAAAAAAAAAAAAmAIAAGRycy9kb3du&#10;cmV2LnhtbFBLBQYAAAAABAAEAPUAAACGAwAAAAA=&#10;" filled="f" stroked="f">
                  <v:textbox style="mso-fit-shape-to-text:t" inset="0,0,0,0">
                    <w:txbxContent>
                      <w:p w14:paraId="0CE99AD3" w14:textId="77777777" w:rsidR="00CE5819" w:rsidRDefault="00CE5819" w:rsidP="00E81920">
                        <w:r>
                          <w:rPr>
                            <w:rFonts w:ascii="Helvetica" w:hAnsi="Helvetica" w:cs="Helvetica"/>
                            <w:color w:val="000000"/>
                            <w:sz w:val="20"/>
                            <w:lang w:val="en-US"/>
                          </w:rPr>
                          <w:t>0.8</w:t>
                        </w:r>
                      </w:p>
                    </w:txbxContent>
                  </v:textbox>
                </v:rect>
                <v:line id="Line 118" o:spid="_x0000_s1098" style="position:absolute;visibility:visible;mso-wrap-style:square" from="7943,3124" to="8413,3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W+IccQAAADbAAAADwAAAGRycy9kb3ducmV2LnhtbESPQWvCQBSE70L/w/IKvenGUm2MrlJK&#10;i3qzUcHjI/tMFrNvQ3ar8d+7guBxmJlvmNmis7U4U+uNYwXDQQKCuHDacKlgt/3tpyB8QNZYOyYF&#10;V/KwmL/0Zphpd+E/OuehFBHCPkMFVQhNJqUvKrLoB64hjt7RtRZDlG0pdYuXCLe1fE+SsbRoOC5U&#10;2NB3RcUp/7cKzGa8HK0/95O9/FmG4SE9pcbulHp77b6mIAJ14Rl+tFdaweQD7l/iD5Dz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Rb4hxxAAAANsAAAAPAAAAAAAAAAAA&#10;AAAAAKECAABkcnMvZG93bnJldi54bWxQSwUGAAAAAAQABAD5AAAAkgMAAAAA&#10;" strokeweight="0"/>
                <v:line id="Line 119" o:spid="_x0000_s1099" style="position:absolute;flip:x;visibility:visible;mso-wrap-style:square" from="54838,3124" to="55410,3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nPyY8YAAADbAAAADwAAAGRycy9kb3ducmV2LnhtbESPQWsCMRSE7wX/Q3gFbzVbobbdGkWU&#10;ighatPXQ23Pzuru4eVmS6MZ/bwqFHoeZ+YYZT6NpxIWcry0reBxkIIgLq2suFXx9vj+8gPABWWNj&#10;mRRcycN00rsbY65txzu67EMpEoR9jgqqENpcSl9UZNAPbEucvB/rDIYkXSm1wy7BTSOHWTaSBmtO&#10;CxW2NK+oOO3PRsFu+8xHtzzHUzx2m4/vQ7k+LGZK9e/j7A1EoBj+w3/tlVbw+gS/X9IPkJMb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AZz8mPGAAAA2wAAAA8AAAAAAAAA&#10;AAAAAAAAoQIAAGRycy9kb3ducmV2LnhtbFBLBQYAAAAABAAEAPkAAACUAwAAAAA=&#10;" strokeweight="0"/>
                <v:rect id="Rectangle 120" o:spid="_x0000_s1100" style="position:absolute;left:6902;top:2368;width:711;height:222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UAoN8AA&#10;AADbAAAADwAAAGRycy9kb3ducmV2LnhtbESPzYoCMRCE7wu+Q2jB25rRg7ijUUQQXPHi6AM0k54f&#10;TDpDEp3ZtzeCsMeiqr6i1tvBGvEkH1rHCmbTDARx6XTLtYLb9fC9BBEiskbjmBT8UYDtZvS1xly7&#10;ni/0LGItEoRDjgqaGLtcylA2ZDFMXUecvMp5izFJX0vtsU9wa+Q8yxbSYstpocGO9g2V9+JhFchr&#10;ceiXhfGZO82rs/k9XipySk3Gw24FItIQ/8Of9lEr+FnA+0v6AXLzAg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UAoN8AAAADbAAAADwAAAAAAAAAAAAAAAACYAgAAZHJzL2Rvd25y&#10;ZXYueG1sUEsFBgAAAAAEAAQA9QAAAIUDAAAAAA==&#10;" filled="f" stroked="f">
                  <v:textbox style="mso-fit-shape-to-text:t" inset="0,0,0,0">
                    <w:txbxContent>
                      <w:p w14:paraId="0CE99AD4" w14:textId="77777777" w:rsidR="00CE5819" w:rsidRDefault="00CE5819" w:rsidP="00E81920">
                        <w:r>
                          <w:rPr>
                            <w:rFonts w:ascii="Helvetica" w:hAnsi="Helvetica" w:cs="Helvetica"/>
                            <w:color w:val="000000"/>
                            <w:sz w:val="20"/>
                            <w:lang w:val="en-US"/>
                          </w:rPr>
                          <w:t>1</w:t>
                        </w:r>
                      </w:p>
                    </w:txbxContent>
                  </v:textbox>
                </v:rect>
                <v:line id="Line 121" o:spid="_x0000_s1101" style="position:absolute;visibility:visible;mso-wrap-style:square" from="7943,3124" to="55410,313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b0WBsQAAADbAAAADwAAAGRycy9kb3ducmV2LnhtbESPQWvCQBSE7wX/w/IKvdWNgjFJXUWk&#10;kvZWo0KPj+xrsph9G7JbTf99t1DwOMzMN8xqM9pOXGnwxrGC2TQBQVw7bbhRcDrunzMQPiBr7ByT&#10;gh/ysFlPHlZYaHfjA12r0IgIYV+ggjaEvpDS1y1Z9FPXE0fvyw0WQ5RDI/WAtwi3nZwnSSotGo4L&#10;Lfa0a6m+VN9WgflIy8X78pyf5WsZZp/ZJTP2pNTT47h9ARFoDPfwf/tNK8iX8Pcl/gC5/g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hvRYGxAAAANsAAAAPAAAAAAAAAAAA&#10;AAAAAKECAABkcnMvZG93bnJldi54bWxQSwUGAAAAAAQABAD5AAAAkgMAAAAA&#10;" strokeweight="0"/>
                <v:line id="Line 122" o:spid="_x0000_s1102" style="position:absolute;visibility:visible;mso-wrap-style:square" from="7943,36537" to="55410,3654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CKCdMAAAADbAAAADwAAAGRycy9kb3ducmV2LnhtbERPTYvCMBC9C/sfwix401RBrdUoy+Ki&#10;3rSrsMehGdtgMylNVuu/NwfB4+N9L9edrcWNWm8cKxgNExDEhdOGSwWn359BCsIHZI21Y1LwIA/r&#10;1UdviZl2dz7SLQ+liCHsM1RQhdBkUvqiIot+6BriyF1cazFE2JZSt3iP4baW4ySZSouGY0OFDX1X&#10;VFzzf6vAHKbbyX52np/lZhtGf+k1NfakVP+z+1qACNSFt/jl3mkF8zg2fok/QK6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AignTAAAAA2wAAAA8AAAAAAAAAAAAAAAAA&#10;oQIAAGRycy9kb3ducmV2LnhtbFBLBQYAAAAABAAEAPkAAACOAwAAAAA=&#10;" strokeweight="0"/>
                <v:line id="Line 123" o:spid="_x0000_s1103" style="position:absolute;flip:y;visibility:visible;mso-wrap-style:square" from="55410,3124" to="55416,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z74ZsUAAADbAAAADwAAAGRycy9kb3ducmV2LnhtbESPQWsCMRSE74L/IbxCb5qth1a3RhGl&#10;RYRW1Hro7bl53V3cvCxJdNN/3xQEj8PMfMNM59E04krO15YVPA0zEMSF1TWXCr4Ob4MxCB+QNTaW&#10;ScEveZjP+r0p5tp2vKPrPpQiQdjnqKAKoc2l9EVFBv3QtsTJ+7HOYEjSlVI77BLcNHKUZc/SYM1p&#10;ocKWlhUV5/3FKNh9vvDJvV/iOZ66j+33sdwcVwulHh/i4hVEoBju4Vt7rRVMJvD/Jf0AOfs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hz74ZsUAAADbAAAADwAAAAAAAAAA&#10;AAAAAAChAgAAZHJzL2Rvd25yZXYueG1sUEsFBgAAAAAEAAQA+QAAAJMDAAAAAA==&#10;" strokeweight="0"/>
                <v:line id="Line 124" o:spid="_x0000_s1104" style="position:absolute;flip:y;visibility:visible;mso-wrap-style:square" from="7943,3124" to="7950,3653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GJNRccAAADcAAAADwAAAGRycy9kb3ducmV2LnhtbESPQU8CMRCF7yb+h2ZMvEkXDmpWCiEY&#10;iTFRA8qB27Addjdsp5u2sOXfMwcTbzN5b977ZjrPrlNnCrH1bGA8KkARV962XBv4/Xl7eAYVE7LF&#10;zjMZuFCE+ez2Zoql9QOv6bxJtZIQjiUaaFLqS61j1ZDDOPI9sWgHHxwmWUOtbcBBwl2nJ0XxqB22&#10;LA0N9rRsqDpuTs7A+uuJ92F1yse8Hz6/d9v6Y/u6MOb+Li9eQCXK6d/8d/1uBb8QfHlGJtCzK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QYk1FxwAAANwAAAAPAAAAAAAA&#10;AAAAAAAAAKECAABkcnMvZG93bnJldi54bWxQSwUGAAAAAAQABAD5AAAAlQMAAAAA&#10;" strokeweight="0"/>
                <v:shape id="Freeform 125" o:spid="_x0000_s1105" style="position:absolute;left:7943;top:3975;width:3404;height:31616;visibility:visible;mso-wrap-style:square;v-text-anchor:top" coordsize="536,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7/MIA&#10;AADcAAAADwAAAGRycy9kb3ducmV2LnhtbERPTWvDMAy9D/YfjAa7rXZGKCWrW8ZYobeRtGPsJmI1&#10;Do3lEHtJ9u/rQqE3Pd6n1tvZdWKkIbSeNWQLBYK49qblRsPxsHtZgQgR2WDnmTT8U4Dt5vFhjYXx&#10;E5c0VrERKYRDgRpsjH0hZagtOQwL3xMn7uQHhzHBoZFmwCmFu06+KrWUDltODRZ7+rBUn6s/p8HE&#10;n9+v465138t8nGubf5bZXmn9/DS/v4GINMe7+ObemzRfZXB9Jl0gNx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Pv8wgAAANwAAAAPAAAAAAAAAAAAAAAAAJgCAABkcnMvZG93&#10;bnJldi54bWxQSwUGAAAAAAQABAD1AAAAhwMAAAAA&#10;" path="m,2490r15,l30,2490r14,l59,2490r15,l89,2505r,134l89,2311r,179l104,2505r,2474l104,164r,2564l119,2713r,1789l119,1118r,1342l134,2445r,2534l134,r,2356l149,2370r,1715l149,954r,1849l164,2847r,2132l164,r,2669l178,3161r,1818l178,r,1804l193,2803r,2176l193,r,1998l208,2385r,2594l208,507r,1222l223,1729r,3250l223,r,3697l238,3429r,1148l238,r,2519l253,2460r,2281l253,r,2833l268,2907r,2072l268,r,2460l283,2490r,2489l283,r,2460l298,2385r,1581l298,1461r,596l312,2102r,1491l312,1804r,1744l327,3563r,671l327,1774r,835l342,2579r,2400l342,r,2624l357,2654r,1744l357,r,2549l372,2579r,2400l372,492r,1968l387,2475r,1729l387,r,2803l402,2788r,2191l402,r,2445l417,2430r,2549l417,r,3414l432,2982r,1997l432,179r,1983l446,2221r,2758l446,r,2057l461,2028r,2951l461,194r,3414l476,3623r,909l476,r,2654l491,2400r,2579l491,104r,2326l506,2400r,2579l506,r,2341l521,2326r,1177l521,1521r,909l536,2400r,1655e" filled="f" strokeweight="0">
                  <v:path arrowok="t" o:connecttype="custom" o:connectlocs="19050,1581150;46990,1581150;56515,1467485;66040,3161665;75565,1722755;75565,1562100;85090,0;94615,2593975;104140,1807845;104140,1694815;113030,0;122555,3161665;132080,1514475;132080,1097915;141605,0;151130,2906395;160655,1562100;160655,1798955;170180,0;179705,3161665;189230,1514475;189230,1306195;198120,1145540;207645,2688590;217170,1637665;217170,1666240;226695,0;236220,3161665;245745,1571625;245745,1779905;255270,0;264795,3161665;274320,1893570;274320,1372870;283210,0;292735,3161665;302260,2300605;302260,1685290;311785,66040;321310,3161665;330835,1477010;330835,1543050" o:connectangles="0,0,0,0,0,0,0,0,0,0,0,0,0,0,0,0,0,0,0,0,0,0,0,0,0,0,0,0,0,0,0,0,0,0,0,0,0,0,0,0,0,0"/>
                </v:shape>
                <v:shape id="Freeform 126" o:spid="_x0000_s1106" style="position:absolute;left:11347;top:6438;width:3873;height:29153;visibility:visible;mso-wrap-style:square;v-text-anchor:top" coordsize="610,4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o8DMAA&#10;AADcAAAADwAAAGRycy9kb3ducmV2LnhtbERPTYvCMBC9C/6HMIKXRVN7EKlGUUHUi7Aq6HFsxrbY&#10;TGoTtf57s7DgbR7vcyazxpTiSbUrLCsY9CMQxKnVBWcKjodVbwTCeWSNpWVS8CYHs2m7NcFE2xf/&#10;0nPvMxFC2CWoIPe+SqR0aU4GXd9WxIG72tqgD7DOpK7xFcJNKeMoGkqDBYeGHCta5pTe9g+j4GGv&#10;Rp+z7aLQMd3vl93JjX7WSnU7zXwMwlPjv+J/90aH+VEMf8+EC+T0A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Z9o8DMAAAADcAAAADwAAAAAAAAAAAAAAAACYAgAAZHJzL2Rvd25y&#10;ZXYueG1sUEsFBgAAAAAEAAQA9QAAAIUDAAAAAA==&#10;" path="m,3667l,671,,2474,15,1908r,1520l15,685r,1387l30,2057r,134l30,1953r,149l44,2102r15,l74,2102r15,l104,2102r15,l134,2117r,1520l134,1446r,700l149,2176r,1998l149,59r,1834l164,2430r,2161l164,r,2907l178,3130r,1461l178,253r,1595l193,1848r,2505l193,44r,1670l208,1118r,3473l208,328r,924l223,1133r,2087l223,671r,2027l238,2922r,626l238,566r,1252l253,2310r,925l253,1133r,1013l268,2146r,2445l268,999r,775l283,1640r,2608l283,1013r,1148l298,2146r,1759l298,1237r,522l313,1804r,1744l313,1162r,746l327,1774r,2817l327,253r,1759l342,2117r,1595l342,1550r,552l357,2117r,626l357,1520r,731l372,2251r,641l372,1326r,761l387,2072r,1446l387,1386r,224l402,1595r,1833l402,1461r,834l417,2310r,2013l417,1058r,1297l432,2370r,2042l432,1118r,700l447,1744r,2087l447,1013r,940l461,1923r,984l461,1520r,582l476,2117r,14l476,2072r,30l491,2102r15,l521,2102r15,l551,2102r15,l581,2117r,223l581,1789r,283l595,1938r,566l595,1610r,775l610,2400e" filled="f" strokeweight="0">
                  <v:path arrowok="t" o:connecttype="custom" o:connectlocs="0,1570990;9525,434975;19050,1391285;27940,1334770;56515,1334770;85090,1344295;85090,1362710;94615,37465;104140,2915285;113030,1987550;113030,1173480;122555,27940;132080,2915285;141605,719455;141605,1713230;151130,359410;160655,2054225;170180,1362710;170180,1126490;179705,643255;189230,2479675;198755,1145540;198755,1211580;207645,160655;217170,2357120;226695,1344295;226695,1429385;236220,842010;245745,2233930;255270,1012825;255270,1457325;264795,671830;274320,2801620;283845,1107440;283845,1240155;292735,965200;302260,1353185;311785,1334770;340360,1334770;368935,1344295;368935,1315720;377825,1022350" o:connectangles="0,0,0,0,0,0,0,0,0,0,0,0,0,0,0,0,0,0,0,0,0,0,0,0,0,0,0,0,0,0,0,0,0,0,0,0,0,0,0,0,0,0"/>
                </v:shape>
                <v:shape id="Freeform 127" o:spid="_x0000_s1107" style="position:absolute;left:15220;top:3975;width:3309;height:31616;visibility:visible;mso-wrap-style:square;v-text-anchor:top" coordsize="52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sonMMA&#10;AADcAAAADwAAAGRycy9kb3ducmV2LnhtbERP30vDMBB+F/Y/hBv45tJNpq42HWMw6MN0OAXx7WjO&#10;JthcSpO19b83guDbfXw/r9hOrhUD9cF6VrBcZCCIa68tNwreXg83DyBCRNbYeiYF3xRgW86uCsy1&#10;H/mFhnNsRArhkKMCE2OXSxlqQw7DwnfEifv0vcOYYN9I3eOYwl0rV1l2Jx1aTg0GO9obqr/OF6fg&#10;4/nJ3J+O1XIYWW4u1btd1xur1PV82j2CiDTFf/Gfu9JpfnYLv8+kC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JsonMMAAADcAAAADwAAAAAAAAAAAAAAAACYAgAAZHJzL2Rv&#10;d25yZXYueG1sUEsFBgAAAAAEAAQA9QAAAIgDAAAAAA==&#10;" path="m,2788l,4979,,1088,,2594r15,l15,4979r,-3920l15,2654r15,-15l30,4979r,-3458l30,2206r15,-14l45,4979r,-3279l45,2415r15,15l60,4979r,-3473l60,2042r15,30l75,4979r,-3548l75,2862r15,-15l90,4577,90,477r,2206l105,2788r,1893l105,671r,1685l119,2356r,2459l119,1029r,1431l134,2475r,2504l134,254r,2116l149,2236r,2743l149,r,2206l164,2505r,2474l164,835r,1416l179,2102r,2877l179,1118r,939l194,2072r,2907l194,924r,2356l209,3295r,1282l209,1193r,1580l224,2743r,2236l224,567r,864l239,1461r,3518l239,1029r,1177l253,2236r,1163l253,1714r,701l268,2445r,328l268,2236r,283l283,2430r,2549l283,1282r,1387l298,2654r,2325l298,1029r,2057l313,2877r,1640l313,1342r,730l328,1640r,2549l328,969r,1521l343,2475r,2504l343,1133r,507l358,1580r,3399l358,1401r,999l373,2385r,1357l373,1476r,1401l387,2475r,805l387,1670r,909l402,2639r,283l402,2042r,448l417,2475r,44l417,2460r,30l432,2490r15,l462,2490r15,l492,2490r15,15l507,2534r,-59l507,2505r14,14l521,4159,521,e" filled="f" strokeweight="0">
                  <v:path arrowok="t" o:connecttype="custom" o:connectlocs="0,690880;9525,3161665;19050,1675765;19050,1400810;28575,1079500;38100,3161665;47625,1315720;47625,1817370;57150,302895;66675,2972435;75565,1496060;75565,1562100;85090,161290;94615,3161665;104140,1590675;104140,1429385;113665,709930;123190,3161665;132715,2092325;132715,1760855;142240,360045;151765,3161665;160655,1419860;160655,1533525;170180,1419860;179705,3161665;189230,1685290;189230,1959610;198755,852170;208280,2660015;217805,1571625;217805,1041400;227330,889635;236855,2376170;245745,1571625;245745,1637665;255270,1296670;264795,1599565;274320,1581150;302895,1581150;321945,1609090;330835,1599565" o:connectangles="0,0,0,0,0,0,0,0,0,0,0,0,0,0,0,0,0,0,0,0,0,0,0,0,0,0,0,0,0,0,0,0,0,0,0,0,0,0,0,0,0,0"/>
                </v:shape>
                <v:shape id="Freeform 128" o:spid="_x0000_s1108" style="position:absolute;left:18529;top:3975;width:3499;height:31616;visibility:visible;mso-wrap-style:square;v-text-anchor:top" coordsize="55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8QSlMMA&#10;AADcAAAADwAAAGRycy9kb3ducmV2LnhtbERP22rCQBB9L/gPywh9Ed1YipToKlJsaa1QEv2AMTsm&#10;sdnZkNlq+vfdgtC3OZzrLFa9a9SFOqk9G5hOElDEhbc1lwYO+5fxEygJyBYbz2TghwRWy8HdAlPr&#10;r5zRJQ+liiEsKRqoQmhTraWoyKFMfEscuZPvHIYIu1LbDq8x3DX6IUlm2mHNsaHClp4rKr7yb2dg&#10;lEn/+b49ymu2KYutll3+cd4Zcz/s13NQgfrwL76532ycnzzC3zPxAr38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8QSlMMAAADcAAAADwAAAAAAAAAAAAAAAACYAgAAZHJzL2Rv&#10;d25yZXYueG1sUEsFBgAAAAAEAAQA9QAAAIgDAAAAAA==&#10;" path="m,l,1476r15,209l15,4219,15,r,2251l30,2475r,2027l30,552r,805l45,2296r,1729l45,r,3429l60,3354r,999l60,r,2669l75,2594r,1416l75,r,2505l90,2594r,1163l90,r,2013l105,2013r,1311l105,1252r,671l120,1938r,1789l120,90r,2415l134,2475r,1610l134,15r,2803l149,2907r,939l149,149r,2475l164,2803r,1192l164,r,2370l179,2356r,1103l179,r,2042l194,2028r,1326l194,1670r,894l209,2579r,2400l209,r,2907l224,2341r,2638l224,r,2847l239,2102r,1968l239,283r,2058l254,2460r,1252l254,447r,1909l268,2251r,1878l268,477r,1879l283,2266r,1327l283,924r,1581l298,2490r,1326l298,r,2147l313,2162r,1192l313,r,2564l328,2579r,1655l328,745r,1611l343,2236r,2564l343,104r,2073l358,2326r,924l358,775r,1476l373,2147r,1028l373,1282r,1655l388,2952r,149l388,1387r,1222l402,2594r,507l402,1565r,1163l417,2713r,-432l417,2490r15,l447,2490r15,l477,2490r15,l507,2490r15,15l522,3459r,-1640l522,2683r15,l537,4920r,-4234l537,909r14,254e" filled="f" strokeweight="0">
                  <v:path arrowok="t" o:connecttype="custom" o:connectlocs="9525,1069975;9525,1429385;19050,350520;28575,2555875;38100,2129790;38100,1694815;47625,0;57150,2385695;66675,1278255;66675,1221105;76200,57150;85090,2593975;94615,1845945;94615,1666240;104140,0;113665,2196465;123190,1287780;123190,1628140;132715,0;142240,3161665;151765,1334770;151765,1486535;161290,283845;170180,2621915;179705,1438910;179705,1590675;189230,0;198755,2129790;208280,1637665;208280,1496060;217805,66040;227330,2063750;236855,1363345;236855,1864995;246380,880745;255270,1969135;264795,1722755;274320,1581150;302895,1581150;331470,1590675;331470,1703705;340995,435610" o:connectangles="0,0,0,0,0,0,0,0,0,0,0,0,0,0,0,0,0,0,0,0,0,0,0,0,0,0,0,0,0,0,0,0,0,0,0,0,0,0,0,0,0,0"/>
                </v:shape>
                <v:shape id="Freeform 129" o:spid="_x0000_s1109" style="position:absolute;left:22028;top:7194;width:3219;height:28397;visibility:visible;mso-wrap-style:square;v-text-anchor:top" coordsize="507,44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PBJcIA&#10;AADcAAAADwAAAGRycy9kb3ducmV2LnhtbERPTWsCMRC9C/6HMEJvNauiyGoUsbX0UltXQY/DZtws&#10;bibLJtX13zdCwds83ufMl62txJUaXzpWMOgnIIhzp0suFBz2m9cpCB+QNVaOScGdPCwX3c4cU+1u&#10;vKNrFgoRQ9inqMCEUKdS+tyQRd93NXHkzq6xGCJsCqkbvMVwW8lhkkykxZJjg8Ga1obyS/ZrFWzf&#10;Pn7ev814OMrx63TMDtt72JNSL712NQMRqA1P8b/7U8f5yRgez8QL5OI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Q8ElwgAAANwAAAAPAAAAAAAAAAAAAAAAAJgCAABkcnMvZG93&#10;bnJldi54bWxQSwUGAAAAAAQABAD1AAAAhwMAAAAA&#10;" path="m,656l,4428,,432,,2981,15,2862r,1208l15,432r,1819l30,2162r,1118l30,775r,1327l45,1789r,1312l45,835r,1148l60,1968r,1923l60,939r,1387l75,2668r,850l75,626r,1163l90,1923r,2251l90,492r,1535l105,1998r,730l105,1357r,596l120,1983r,1818l120,373r,2608l134,2981r,1163l134,820r,1073l149,1834r,2012l149,388r,1565l164,1953r,1595l164,1073r,686l179,1804r,1386l179,1222r,492l194,1804r,1550l194,1178r,1133l209,2340r,1446l209,671r,984l224,2057r,835l224,1103r,880l239,2042r,1446l239,701r,2266l254,2922r,432l254,522r,2251l268,2817r,567l268,1193r,313l283,1491r,1863l283,1207r,522l298,1744r,1237l298,1282r,716l313,1968r,1327l313,894r,1089l328,1998r,2474l328,r,1983l343,1953r,1819l343,1118r,850l358,1893r,1834l358,1073r,731l373,1789r,1252l373,1357r,521l388,1893r,1029l388,1491r,671l402,2147r,611l402,1431r,477l417,1699r,895l417,1282r,596l432,1923r,253l432,1729r,239l447,1983r,29l447,1968r,15l462,1983r15,l492,1983r15,e" filled="f" strokeweight="0">
                  <v:path arrowok="t" o:connecttype="custom" o:connectlocs="0,274320;9525,2584450;19050,1372870;19050,1334770;28575,530225;38100,2470785;47625,1694180;47625,1136015;57150,312420;66675,1732280;76200,1259205;76200,1892935;85090,520700;94615,2442210;104140,1240155;104140,1116965;113665,775970;123190,2129790;132715,1485900;132715,1050925;142240,700405;151765,2214880;161290,1855470;161290,1760855;170180,757555;179705,2129790;189230,1107440;189230,1268730;198755,567690;208280,2839720;217805,1240155;217805,1249680;227330,681355;236855,1931035;246380,1202055;246380,1372870;255270,908685;264795,1647190;274320,1221105;274320,1249680;283845,1249680;302895,1259205" o:connectangles="0,0,0,0,0,0,0,0,0,0,0,0,0,0,0,0,0,0,0,0,0,0,0,0,0,0,0,0,0,0,0,0,0,0,0,0,0,0,0,0,0,0"/>
                </v:shape>
                <v:shape id="Freeform 130" o:spid="_x0000_s1110" style="position:absolute;left:25247;top:3975;width:3118;height:31616;visibility:visible;mso-wrap-style:square;v-text-anchor:top" coordsize="49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KrLMIA&#10;AADcAAAADwAAAGRycy9kb3ducmV2LnhtbERPTWvCQBC9F/wPywi91Y09iMSsUkRBarE0jT0P2Wk2&#10;NDsbs2sS/71bKPQ2j/c52Wa0jeip87VjBfNZAoK4dLrmSkHxuX9agvABWWPjmBTcyMNmPXnIMNVu&#10;4A/q81CJGMI+RQUmhDaV0peGLPqZa4kj9+06iyHCrpK6wyGG20Y+J8lCWqw5NhhsaWuo/MmvVsGb&#10;Cbvl+zE/8+3CX/L0utuXulDqcTq+rEAEGsO/+M990HF+soDfZ+IFcn0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4qsswgAAANwAAAAPAAAAAAAAAAAAAAAAAJgCAABkcnMvZG93&#10;bnJldi54bWxQSwUGAAAAAAQABAD1AAAAhwMAAAAA&#10;" path="m,2490r15,l29,2505r,2474l29,1178r,954l44,2117r,2862l44,611r,2087l59,2892r,2087l59,388r,1565l74,2311r,2668l74,358r,2489l89,2818r,1297l89,1088r,1402l104,2505r,2444l104,328r,3041l119,3235r,1744l119,r,2430l134,2445r,2132l134,1208r,2489l149,3578r,775l149,999r,1580l163,2370r,2102l163,418r,1833l178,2743r,2236l178,r,3220l193,2624r,2355l193,90r,2116l208,2162r,2579l208,194r,2132l223,2713r,2013l223,r,2490l238,2475r,2400l238,r,1938l253,2311r,2310l253,1059r,3190l268,4457r,522l268,641r,1849l283,2475r,1535l283,1491r,999l297,2475r,2087l297,r,2445l312,2460r,1744l312,611r,1625l327,2251r,2728l327,1073r,880l342,2028r,2951l342,626r,1953l357,2356r,2623l357,626r,1774l372,2445r,1714l372,328r,1983l387,2341r,2638l387,1103r,1491l402,2564r,2311l402,1059r,2280l417,3310r,223l417,1849r,626l431,2505r,2474l431,641r,805l446,1714r,3265l446,775r,1118l461,1878r,3101l461,537r,1595l476,2132r,1625l476,1670r,820l491,2505r,1535e" filled="f" strokeweight="0">
                  <v:path arrowok="t" o:connecttype="custom" o:connectlocs="18415,1590675;18415,1353820;27940,387985;37465,3161665;46990,1467485;46990,1807845;56515,690880;66040,3142615;75565,2054225;75565,1543050;85090,767080;94615,2764155;103505,1504950;103505,1429385;113030,0;122555,3161665;132080,1372870;132080,1477010;141605,0;151130,3095625;160655,1467485;160655,2698115;170180,407035;179705,2546350;188595,1571625;188595,1552575;198120,387985;207645,3161665;217170,1287780;217170,1637665;226695,397510;236220,2640965;245745,1486535;245745,1647190;255270,672465;264795,2243455;273685,1590675;273685,918210;283210,492125;292735,3161665;302260,1353820;302260,1581150" o:connectangles="0,0,0,0,0,0,0,0,0,0,0,0,0,0,0,0,0,0,0,0,0,0,0,0,0,0,0,0,0,0,0,0,0,0,0,0,0,0,0,0,0,0"/>
                </v:shape>
                <v:shape id="Freeform 131" o:spid="_x0000_s1111" style="position:absolute;left:28365;top:3975;width:3308;height:31616;visibility:visible;mso-wrap-style:square;v-text-anchor:top" coordsize="52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Aun8MA&#10;AADcAAAADwAAAGRycy9kb3ducmV2LnhtbERP32vCMBB+H/g/hBP2NlOFzVmNIoLQh82hE8S3o7k1&#10;Yc2lNLHt/nszGOztPr6ft9oMrhYdtcF6VjCdZCCIS68tVwrOn/unVxAhImusPZOCHwqwWY8eVphr&#10;3/ORulOsRArhkKMCE2OTSxlKQw7DxDfEifvyrcOYYFtJ3WKfwl0tZ1n2Ih1aTg0GG9oZKr9PN6fg&#10;eng384+3Ytr1LBe34mKfy4VV6nE8bJcgIg3xX/znLnSan83h95l0gVzf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6Aun8MAAADcAAAADwAAAAAAAAAAAAAAAACYAgAAZHJzL2Rv&#10;d25yZXYueG1sUEsFBgAAAAAEAAQA9QAAAIgDAAAAAA==&#10;" path="m,4040l,1282,,2341,15,2221r,1595l15,1536r,1088l30,2549r,418l30,1983r,507l45,2505r,2325l45,865r,1595l60,2818r,2057l60,r,1714l74,2609r,1342l74,790r,1685l89,2460r,149l89,2370r,105l104,2490r,15l104,2475r,15l119,2490r15,l149,2490r15,l179,2490r15,15l194,4979r,-4770l194,3295r14,l208,3980,208,r,2803l223,2728r,746l223,r,2266l238,2356r,2623l238,r,2370l253,2281r,2698l253,45r,2713l268,2773r,2162l268,r,1625l283,2370r,2415l283,r,2549l298,2132r,2564l298,75r,3071l313,3116r,1043l313,r,2042l328,2013r,2042l328,567r,954l343,3146r,1833l343,r,2519l357,2534r,1476l357,r,2788l372,2519r,1327l372,r,2192l387,2385r,1074l387,745r,1611l402,2326r,2355l402,45r,2415l417,2356r,2415l417,r,2415l432,2400r,2341l432,r,2162l447,2147r,1520l447,1625r,1014l462,2624r,2355l462,15r,3011l477,2445r,1670l477,r,2624l491,2669r,1699l491,r,3131l506,3175r,1804l506,r,2460l521,2639r,1595l521,r,3265e" filled="f" strokeweight="0">
                  <v:path arrowok="t" o:connecttype="custom" o:connectlocs="0,1486535;9525,975360;19050,1884045;28575,1590675;28575,1562100;38100,0;46990,2508885;56515,1562100;56515,1571625;66040,1571625;85090,1581150;113665,1581150;123190,132715;132080,2527300;141605,1732280;141605,1438910;151130,0;160655,3161665;170180,1760855;170180,1031875;179705,0;189230,2981960;198755,1978660;198755,1296670;208280,360045;217805,3161665;226695,1609090;226695,1770380;236220,0;245745,2196465;255270,1477010;255270,1562100;264795,0;274320,3010535;283845,1363345;283845,1675765;293370,9525;302895,2613025;311785,1694815;311785,1988185;321310,0;330835,2688590" o:connectangles="0,0,0,0,0,0,0,0,0,0,0,0,0,0,0,0,0,0,0,0,0,0,0,0,0,0,0,0,0,0,0,0,0,0,0,0,0,0,0,0,0,0"/>
                </v:shape>
                <v:shape id="Freeform 132" o:spid="_x0000_s1112" style="position:absolute;left:31673;top:3975;width:3499;height:31616;visibility:visible;mso-wrap-style:square;v-text-anchor:top" coordsize="55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okYkcYA&#10;AADcAAAADwAAAGRycy9kb3ducmV2LnhtbESPQUvDQBCF74L/YZlCL2I37UEkdlukWNG2IIn+gDE7&#10;JtHsbMisbfz3nYPQ2wzvzXvfLNdj6MyRBmkjO5jPMjDEVfQt1w4+3re392AkIXvsIpODPxJYr66v&#10;lpj7eOKCjmWqjYaw5OigSanPrZWqoYAyiz2xal9xCJh0HWrrBzxpeOjsIsvubMCWtaHBnjYNVT/l&#10;b3BwU8j49rr7lOfiqa52Vg7l/vvg3HQyPj6ASTSmi/n/+sUrfqa0+oxOYFd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okYkcYAAADcAAAADwAAAAAAAAAAAAAAAACYAgAAZHJz&#10;L2Rvd25yZXYueG1sUEsFBgAAAAAEAAQA9QAAAIsDAAAAAA==&#10;" path="m,3265r15,-30l15,4070,15,r,2758l30,2698r,1804l30,r,1998l45,1908r,3071l45,373r,2713l60,3161r,1639l60,224r,2191l75,2445r,2236l75,865r,1610l90,2490r,954l90,641r,1849l104,2490r,328l104,2162r,328l119,2475r,104l119,2430r,60l134,2505r,14l134,2460r,30l149,2490r15,l179,2490r15,l209,2490r15,l238,2505r,29l238,2445r,45l253,2505r,611l253,2117r,388l268,2519r,1238l268,1610r,850l283,2445r,2534l283,r,2549l298,1819r,3160l298,745r,1774l313,2594r,2162l313,r,2683l328,2087r,2862l328,r,2534l343,2490r,2489l343,1461r,969l358,2654r,2325l358,1029r,2132l372,3220r,1759l372,969r,805l387,1834r,3145l387,1387r,1103l402,2430r,2549l402,1237r,1774l417,3026r,1953l417,268r,2073l432,2549r,1208l432,1103r,1223l447,2311r,2668l447,1267r,925l462,2326r,2653l462,1416r,1074l477,2475r,2504l477,15r,2370l492,1893r,3086l492,15r,2639l506,2311r,1699l506,1237r,1387l521,2192r,2787l521,909r,1774l536,2728r,2251l536,969r,2460l551,3474e" filled="f" strokeweight="0">
                  <v:path arrowok="t" o:connecttype="custom" o:connectlocs="9525,2584450;19050,1713230;19050,1268730;28575,236855;38100,3048000;47625,1552575;47625,1571625;57150,407035;66040,1789430;75565,1571625;75565,1581150;85090,1562100;104140,1581150;132715,1581150;151130,1609090;160655,1590675;160655,1590675;170180,1022350;179705,3161665;189230,1155065;189230,1599565;198755,0;208280,3142615;217805,1581150;217805,1543050;227330,653415;236220,3161665;245745,1164590;245745,1581150;255270,785495;264795,3161665;274320,1618615;274320,1477010;283845,804545;293370,3161665;302895,1571625;302895,1514475;312420,9525;321310,2546350;330835,1391920;330835,1703705;340360,615315" o:connectangles="0,0,0,0,0,0,0,0,0,0,0,0,0,0,0,0,0,0,0,0,0,0,0,0,0,0,0,0,0,0,0,0,0,0,0,0,0,0,0,0,0,0"/>
                </v:shape>
                <v:shape id="Freeform 133" o:spid="_x0000_s1113" style="position:absolute;left:35172;top:3975;width:3309;height:31616;visibility:visible;mso-wrap-style:square;v-text-anchor:top" coordsize="52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MfdsMA&#10;AADcAAAADwAAAGRycy9kb3ducmV2LnhtbERP32vCMBB+H/g/hBv4pqmD6doZRQaDPriNqSC+Hc2t&#10;CWsupYlt99+bwWBv9/H9vPV2dI3oqQvWs4LFPANBXHltuVZwOr7OnkCEiKyx8UwKfijAdjO5W2Oh&#10;/cCf1B9iLVIIhwIVmBjbQspQGXIY5r4lTtyX7xzGBLta6g6HFO4a+ZBlS+nQcmow2NKLoer7cHUK&#10;Lu9vZvWxLxf9wDK/lmf7WOVWqen9uHsGEWmM/+I/d6nT/CyH32fSBXJ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XMfdsMAAADcAAAADwAAAAAAAAAAAAAAAACYAgAAZHJzL2Rv&#10;d25yZXYueG1sUEsFBgAAAAAEAAQA9QAAAIgDAAAAAA==&#10;" path="m,3474l,4979,,1342r,283l15,1610r,2206l15,1476r,1043l30,2534r,2058l30,1431r,984l45,2415r,2564l45,939r,1685l60,2639r,2012l60,1357r,1848l75,3220r,45l75,1834r,671l89,2490r,1028l89,1401r,835l104,2683r,1163l104,1237r,1387l119,2579r,567l119,1670r,790l134,2475r,44l134,2460r,30l149,2475r,30l149,2490r15,l179,2490r15,l209,2490r14,15l223,2475r,15l238,2505r,2474l238,939r,3876l253,4979r,-4025l253,4159r15,-402l268,4979r,-3846l268,2370r15,15l283,4547r,-3295l283,3280r15,-75l298,4920,298,r,3787l313,3190r,1640l313,r,2311l328,2803r,2176l328,403r,1684l343,2177r,2802l343,373r,2251l357,2534r,2445l357,626r,1953l372,2564r,164l372,2206r,284l387,2475r,1297l387,1431r,552l402,2505r,998l402,1521r,969l417,2505r,1013l417,1446r,1178l432,2639r,2281l432,954r,1208l447,2177r,1461l447,1670r,656l462,2311r,700l462,2162r,313l477,2490r,2489l477,895r,2236l491,3175r,1804l491,462r,2415l506,2952r,2027l506,596r,2728l521,3429r,30e" filled="f" strokeweight="0">
                  <v:path arrowok="t" o:connecttype="custom" o:connectlocs="0,852170;9525,2423160;19050,1609090;19050,1533525;28575,596265;38100,2953385;47625,2044700;47625,1590675;56515,889635;66040,2442210;75565,1637665;75565,1562100;85090,1562100;94615,1590675;113665,1581150;141605,1590675;141605,1581150;151130,596265;160655,605790;170180,3161665;179705,1514475;179705,2082800;189230,0;198755,3067050;208280,1779905;208280,1325245;217805,236855;226695,3161665;236220,1628140;236220,1581150;245745,908685;255270,2224405;264795,1590675;264795,1666240;274320,605790;283845,2310130;293370,1467485;293370,1571625;302895,568325;311785,3161665;321310,1874520;321310,2110740" o:connectangles="0,0,0,0,0,0,0,0,0,0,0,0,0,0,0,0,0,0,0,0,0,0,0,0,0,0,0,0,0,0,0,0,0,0,0,0,0,0,0,0,0,0"/>
                </v:shape>
                <v:shape id="Freeform 134" o:spid="_x0000_s1114" style="position:absolute;left:38481;top:3975;width:3403;height:31616;visibility:visible;mso-wrap-style:square;v-text-anchor:top" coordsize="536,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XIusQA&#10;AADcAAAADwAAAGRycy9kb3ducmV2LnhtbESPT2vCQBDF74LfYZlCb7qJiEjqKlIUvBX/Id6G7DQb&#10;zM6G7BrTb985FHqb4b157zerzeAb1VMX68AG8mkGirgMtubKwOW8nyxBxYRssQlMBn4owmY9Hq2w&#10;sOHFR+pPqVISwrFAAy6lttA6lo48xmloiUX7Dp3HJGtXadvhS8J9o2dZttAea5YGhy19Oiofp6c3&#10;YNPt/nXZ1/66mPdD6ea7Y37IjHl/G7YfoBIN6d/8d32wgp8LvjwjE+j1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QVyLrEAAAA3AAAAA8AAAAAAAAAAAAAAAAAmAIAAGRycy9k&#10;b3ducmV2LnhtbFBLBQYAAAAABAAEAPUAAACJAwAAAAA=&#10;" path="m,3459l,1655r,864l15,2460r,238l15,2296r,194l30,2475r,656l30,1923r,298l45,2236r,2743l45,1163r,581l60,1744r,2848l60,1297r,909l75,2221r,1625l75,1819r,387l90,2192r,2787l90,984r,1565l105,2579r,2221l105,1252r,1551l119,2847r,150l119,2162r,238l134,2385r,2594l134,1357r,1222l149,2564r,2415l149,1088r,1566l164,2594r,2191l164,1759r,507l179,2251r,1908l179,1849r,328l194,2192r,1058l194,2042r,328l209,2356r,834l209,1998r,492l224,2505r,223l224,2266r,224l239,2505r,-30l239,2490r14,-15l253,2505r,-30l253,2490r15,15l268,2475r,15l283,2490r15,l313,2490r15,l343,2490r15,l373,2505r,208l373,2281r,238l387,2490r,1461l387,r,1193l402,1014r,3533l402,r,3056l417,2952r,536l417,880r,149l432,1237r,3191l432,r,2564l447,2788r,1625l447,r,2296l462,2266r,2683l462,r,2698l477,2192r,2072l477,1088r,1431l492,2549r,2356l492,r,1834l507,2847r,2132l507,r,1223l521,2937r,1520l521,r,2519l536,2564r,1700l536,e" filled="f" strokeweight="0">
                  <v:path arrowok="t" o:connecttype="custom" o:connectlocs="0,1599565;9525,1457960;19050,1988185;28575,1419860;28575,1107440;38100,823595;47625,2442210;57150,1391920;57150,1618615;66675,795020;75565,1903095;85090,1514475;85090,1637665;94615,690880;104140,3038475;113665,1429385;113665,1382395;123190,1296670;132715,2025650;142240,1590675;142240,1581150;151765,1571625;160655,1590675;170180,1590675;170180,1581150;198755,1581150;227330,1581150;236855,1448435;245745,2508885;255270,643890;255270,1940560;264795,558800;274320,2811780;283845,1770380;283845,1457960;293370,0;302895,2707640;312420,1618615;312420,1164590;321945,0;330835,2830195;340360,1628140" o:connectangles="0,0,0,0,0,0,0,0,0,0,0,0,0,0,0,0,0,0,0,0,0,0,0,0,0,0,0,0,0,0,0,0,0,0,0,0,0,0,0,0,0,0"/>
                </v:shape>
                <v:shape id="Freeform 135" o:spid="_x0000_s1115" style="position:absolute;left:41884;top:3975;width:3404;height:31616;visibility:visible;mso-wrap-style:square;v-text-anchor:top" coordsize="536,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1ltIcEA&#10;AADcAAAADwAAAGRycy9kb3ducmV2LnhtbERPTWvCQBC9F/wPywje6iYioURXEVHwJklTirchO82G&#10;ZmdDdo3x33cLhd7m8T5nu59sJ0YafOtYQbpMQBDXTrfcKKjez69vIHxA1tg5JgVP8rDfzV62mGv3&#10;4ILGMjQihrDPUYEJoc+l9LUhi37peuLIfbnBYohwaKQe8BHDbSdXSZJJiy3HBoM9HQ3V3+XdKtDh&#10;83atzq39yNbjVJv1qUgviVKL+XTYgAg0hX/xn/ui4/w0hd9n4gVy9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tZbSHBAAAA3AAAAA8AAAAAAAAAAAAAAAAAmAIAAGRycy9kb3du&#10;cmV2LnhtbFBLBQYAAAAABAAEAPUAAACGAwAAAAA=&#10;" path="m,l,2534,15,2326r,2161l15,r,2341l30,2132r,2191l30,596r,1953l45,2356r,983l45,1476r,1058l60,2370r,984l60,1193r,1804l75,2967r,835l75,1118r,1088l90,2147r,2176l90,298r,2758l105,3161r,1162l105,r,1983l119,2102r,1744l119,r,2803l134,2877r,1014l134,r,2847l149,2773r,1774l149,r,2519l164,2505r,2474l164,30r,1282l179,1953r,2445l179,835r,1774l194,2624r,850l194,984r,1595l209,2549r,716l209,1327r,551l224,1908r,1551l224,1223r,1326l239,2415r,1088l239,r,2862l253,2788r,790l253,254r,2280l268,2743r,805l268,1163r,1327l283,2505r,2057l283,209r,596l298,1357r,3533l298,r,2385l313,2445r,730l313,1446r,865l328,2430r,686l328,1923r,269l343,2236r,1819l343,969r,1804l358,2743r,999l358,1193r,1356l373,2564r,194l373,2192r,298l387,2505r,14l387,2460r,30l402,2490r15,l432,2490r15,l462,2490r15,l492,2505r,2474l492,104r,2907l507,2967r,2012l507,r,969l521,1133r,3846l521,r,3175l536,2564r,2415l536,1252r,731e" filled="f" strokeweight="0">
                  <v:path arrowok="t" o:connecttype="custom" o:connectlocs="9525,1477010;9525,1486535;19050,378460;28575,2120265;38100,1504950;38100,1903095;47625,709930;57150,2745105;66675,2007235;66675,1259205;75565,0;85090,2470785;94615,1760855;94615,1599565;104140,19050;113665,2792730;123190,1666240;123190,1637665;132715,842645;142240,2196465;151765,1533525;151765,1817370;160655,161290;170180,2252980;179705,1590675;179705,511175;189230,0;198755,2016125;208280,1543050;208280,1391920;217805,615315;227330,2376170;236855,1628140;236855,1581150;245745,1562100;264795,1581150;293370,1581150;312420,3161665;321945,1884045;321945,615315;330835,0;340360,3161665" o:connectangles="0,0,0,0,0,0,0,0,0,0,0,0,0,0,0,0,0,0,0,0,0,0,0,0,0,0,0,0,0,0,0,0,0,0,0,0,0,0,0,0,0,0"/>
                </v:shape>
                <v:shape id="Freeform 136" o:spid="_x0000_s1116" style="position:absolute;left:45288;top:3975;width:3029;height:31616;visibility:visible;mso-wrap-style:square;v-text-anchor:top" coordsize="477,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azsEA&#10;AADcAAAADwAAAGRycy9kb3ducmV2LnhtbERPTWvCQBC9C/6HZQredGOwKmk2IhYhV7WX3ibZaRKa&#10;nQ27WxP767uFQm/zeJ+THybTizs531lWsF4lIIhrqztuFLzdzss9CB+QNfaWScGDPByK+SzHTNuR&#10;L3S/hkbEEPYZKmhDGDIpfd2SQb+yA3HkPqwzGCJ0jdQOxxhuepkmyVYa7Dg2tDjQqaX68/plFHRp&#10;/1yZ96r8prJyp824u9SvTqnF03R8ARFoCv/iP3ep4/x1Cr/PxAtk8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Qn2s7BAAAA3AAAAA8AAAAAAAAAAAAAAAAAmAIAAGRycy9kb3du&#10;cmV2LnhtbFBLBQYAAAAABAAEAPUAAACGAwAAAAA=&#10;" path="m,1983r15,775l15,4979,15,283r,2058l30,2579r,2400l30,820r,1148l45,1938r,3041l45,1088r,2013l60,3146r,1013l60,775r,1506l75,2758r,253l75,1849r,641l90,2475r,238l90,2087r,403l105,2505r,492l105,2042r,164l119,2221r,2296l119,1446r,1059l134,2445r,2534l134,239r,2087l149,2460r,2519l149,r,2505l164,2519r,1581l164,984r,1998l179,2982r,1997l179,880r,1013l194,1864r,2504l194,1312r,1446l209,2743r,2236l209,611r,2222l224,2773r,2206l224,701r,1327l239,1923r,2728l239,1133r,1252l253,3071r,373l253,1804r,686l268,2475r,164l268,2341r,149l283,2505r,2444l283,1148r,1058l298,2326r,2251l298,1357r,894l313,2206r,2699l313,1193r,1073l328,2251r,2490l328,1536r,2340l343,3831r,1148l343,537r,1312l358,2013r,2966l358,447r,1670l373,2251r,2728l373,820r,1878l388,2683r,1566l388,1580r,790l402,2385r,2117l402,1223r,1475l417,2683r,999l417,1878r,522l432,2430r,1938l432,954r,2281l447,3161r,193l447,1685r,462l462,2370r,761l462,1878r,686l477,2460r,119l477,2370e" filled="f" strokeweight="0">
                  <v:path arrowok="t" o:connecttype="custom" o:connectlocs="9525,3161665;19050,1637665;19050,1249680;28575,690880;38100,2640965;47625,1751330;47625,1581150;57150,1325245;66675,1903095;75565,1410335;75565,1590675;85090,151765;94615,3161665;104140,1599565;104140,1893570;113665,558800;123190,2773680;132715,1741805;132715,1798955;142240,445135;151765,2953385;160655,1950085;160655,1581150;170180,1486535;179705,3142615;189230,1477010;189230,1429385;198755,757555;208280,3010535;217805,2432685;217805,1174115;227330,283845;236855,3161665;246380,1703705;246380,1504950;255270,776605;264795,2338070;274320,1543050;274320,2054225;283845,1069975;293370,1988185;302895,1562100" o:connectangles="0,0,0,0,0,0,0,0,0,0,0,0,0,0,0,0,0,0,0,0,0,0,0,0,0,0,0,0,0,0,0,0,0,0,0,0,0,0,0,0,0,0"/>
                </v:shape>
                <v:shape id="Freeform 137" o:spid="_x0000_s1117" style="position:absolute;left:48317;top:3975;width:3308;height:31616;visibility:visible;mso-wrap-style:square;v-text-anchor:top" coordsize="521,49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K+QcQA&#10;AADcAAAADwAAAGRycy9kb3ducmV2LnhtbERP30vDMBB+F/wfwgl7c2kd6tYtGzIY9EEdboOxt6M5&#10;m2BzKU3W1v/eCIJv9/H9vNVmdI3oqQvWs4J8moEgrry2XCs4HXf3cxAhImtsPJOCbwqwWd/erLDQ&#10;fuAP6g+xFimEQ4EKTIxtIWWoDDkMU98SJ+7Tdw5jgl0tdYdDCneNfMiyJ+nQcmow2NLWUPV1uDoF&#10;l/c387x/LfN+YLm4lmf7WC2sUpO78WUJItIY/8V/7lKn+fkMfp9JF8j1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VCvkHEAAAA3AAAAA8AAAAAAAAAAAAAAAAAmAIAAGRycy9k&#10;b3ducmV2LnhtbFBLBQYAAAAABAAEAPUAAACJAwAAAAA=&#10;" path="m,2370r,120l15,2505r,14l15,2460r,30l30,2505r,-15l45,2490r14,l74,2490r15,l104,2505r,59l104,2385r,90l119,2430r,2072l119,1521r,671l134,2117r,2624l134,1312r,388l149,1774r,3205l149,984r,1461l164,2385r,2594l164,358r,850l179,1267r,3041l179,865r,2132l193,3339r,1640l193,r,3205l208,3891r,820l208,388r,1520l223,1864r,3115l223,582r,1952l238,2400r,2579l238,164r,1759l253,1953r,3026l253,45r,2877l268,3638r,700l268,880r,1505l283,2281r,2698l283,164r,4249l298,3011r,1968l298,r,2475l313,2490r,2489l313,179r,2340l327,2594r,2311l327,1237r,1268l342,2490r,1863l342,1133r,1625l357,2818r,894l357,1610r,716l372,2311r,1163l372,1893r,1118l387,3071r,1908l387,r,2326l402,2519r,2401l402,r,2967l417,2177r,2802l417,298r,2460l432,2788r,1327l432,1565r,1372l447,2892r,1551l447,1237r,1715l461,2967r,1341l461,1372r,1133l476,2490r,2489l476,298r,2192l491,2534r,2445l491,15r,2832l506,3757r,1222l506,15r,2743l521,1148r,2698e" filled="f" strokeweight="0">
                  <v:path arrowok="t" o:connecttype="custom" o:connectlocs="9525,1590675;9525,1581150;19050,1581150;37465,1581150;66040,1590675;66040,1571625;75565,965835;85090,3010535;94615,1126490;94615,1552575;104140,227330;113665,2735580;122555,2120265;122555,2035175;132080,246380;141605,3161665;151130,1524000;151130,1221105;160655,28575;170180,2754630;179705,1448435;179705,2802255;189230,0;198755,3161665;207645,1647190;207645,1590675;217170,719455;226695,2357120;236220,1467485;236220,1911985;245745,0;255270,3124200;264795,1382395;264795,1751330;274320,993775;283845,2821305;292735,1884045;292735,1590675;302260,189230;311785,3161665;321310,2385695;321310,1751330" o:connectangles="0,0,0,0,0,0,0,0,0,0,0,0,0,0,0,0,0,0,0,0,0,0,0,0,0,0,0,0,0,0,0,0,0,0,0,0,0,0,0,0,0,0"/>
                </v:shape>
                <v:shape id="Freeform 138" o:spid="_x0000_s1118" style="position:absolute;left:51625;top:13538;width:1137;height:19215;visibility:visible;mso-wrap-style:square;v-text-anchor:top" coordsize="179,30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yD8r8A&#10;AADcAAAADwAAAGRycy9kb3ducmV2LnhtbERPS4vCMBC+L/gfwgh7WTStiEg1lrK7glcfeB6asS02&#10;k5pkbf33G0HwNh/fc9b5YFpxJ+cbywrSaQKCuLS64UrB6bidLEH4gKyxtUwKHuQh34w+1php2/Oe&#10;7odQiRjCPkMFdQhdJqUvazLop7YjjtzFOoMhQldJ7bCP4aaVsyRZSIMNx4YaO/quqbwe/oyCo3Tp&#10;Y1982R+3DPY8/FbtLemV+hwPxQpEoCG8xS/3Tsf56Ryez8QL5OY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wfIPyvwAAANwAAAAPAAAAAAAAAAAAAAAAAJgCAABkcnMvZG93bnJl&#10;di54bWxQSwUGAAAAAAQABAD1AAAAhAMAAAAA&#10;" path="m,2340l,1699,15,1505r,1521l15,44r,791l30,879r,1938l30,r,1133l45,1163r,626l45,551r,626l60,1207r,284l60,566r,477l74,1058r,-164l74,969r15,15l89,999r,-30l89,984r15,l119,984r15,l149,984r15,l179,984e" filled="f" strokeweight="0">
                  <v:path arrowok="t" o:connecttype="custom" o:connectlocs="0,1485900;0,1078865;9525,955675;9525,1921510;9525,27940;9525,530225;19050,558165;19050,1788795;19050,0;19050,719455;28575,738505;28575,1136015;28575,349885;28575,747395;38100,766445;38100,946785;38100,359410;38100,662305;46990,671830;46990,671830;46990,567690;46990,615315;56515,624840;56515,634365;56515,615315;56515,624840;66040,624840;75565,624840;85090,624840;94615,624840;104140,624840;113665,624840" o:connectangles="0,0,0,0,0,0,0,0,0,0,0,0,0,0,0,0,0,0,0,0,0,0,0,0,0,0,0,0,0,0,0,0"/>
                </v:shape>
                <w10:anchorlock/>
              </v:group>
            </w:pict>
          </mc:Fallback>
        </mc:AlternateContent>
      </w:r>
    </w:p>
    <w:p w14:paraId="0CE99737" w14:textId="0FD657BF" w:rsidR="0043751A" w:rsidRPr="00FA3A7F" w:rsidRDefault="00E81920" w:rsidP="00FC6965">
      <w:pPr>
        <w:pStyle w:val="FigureNoTitle"/>
      </w:pPr>
      <w:r w:rsidRPr="00FA3A7F">
        <w:t>Figure 7-32</w:t>
      </w:r>
      <w:r w:rsidR="00B67C4A" w:rsidRPr="00FA3A7F">
        <w:t xml:space="preserve"> –</w:t>
      </w:r>
      <w:r w:rsidRPr="00FA3A7F">
        <w:t xml:space="preserve"> Time history of the dynamically compressed, </w:t>
      </w:r>
      <w:r w:rsidR="00FC6965" w:rsidRPr="00FA3A7F">
        <w:br/>
      </w:r>
      <w:r w:rsidRPr="00FA3A7F">
        <w:t>spectrally enhanced</w:t>
      </w:r>
      <w:r w:rsidR="00FC6965" w:rsidRPr="00FA3A7F">
        <w:t xml:space="preserve"> </w:t>
      </w:r>
      <w:r w:rsidRPr="00FA3A7F">
        <w:t>real speech signal</w:t>
      </w:r>
      <w:bookmarkEnd w:id="329"/>
    </w:p>
    <w:p w14:paraId="0CE99738" w14:textId="77777777" w:rsidR="0043751A" w:rsidRPr="00FA3A7F" w:rsidRDefault="0043751A" w:rsidP="0054003C">
      <w:pPr>
        <w:pStyle w:val="Heading4"/>
      </w:pPr>
      <w:bookmarkStart w:id="330" w:name="_Toc315265532"/>
      <w:r w:rsidRPr="00FA3A7F">
        <w:t>7.3.3.2</w:t>
      </w:r>
      <w:r w:rsidRPr="00FA3A7F">
        <w:tab/>
        <w:t>Application</w:t>
      </w:r>
      <w:bookmarkEnd w:id="330"/>
    </w:p>
    <w:p w14:paraId="0CE99739" w14:textId="77777777" w:rsidR="007129F0" w:rsidRPr="00FA3A7F" w:rsidRDefault="007129F0" w:rsidP="007129F0">
      <w:r w:rsidRPr="00FA3A7F">
        <w:t>The signal can be applied for one-way, echo cancellation tests where high signal</w:t>
      </w:r>
      <w:r w:rsidR="00474AAE" w:rsidRPr="00FA3A7F">
        <w:t>-</w:t>
      </w:r>
      <w:r w:rsidRPr="00FA3A7F">
        <w:t>energy is necessary for adequate echo loss measurements</w:t>
      </w:r>
      <w:r w:rsidR="00474AAE" w:rsidRPr="00FA3A7F">
        <w:t>,</w:t>
      </w:r>
      <w:r w:rsidRPr="00FA3A7F">
        <w:t xml:space="preserve"> and artificial test signals fail to work properly with the speech coding or speech enhancement under test. Appropriate filtering should be used for narrowband, wideband and super wideband applications.</w:t>
      </w:r>
    </w:p>
    <w:p w14:paraId="0CE9973A" w14:textId="02F94AC4" w:rsidR="005C2CE9" w:rsidRPr="00FA3A7F" w:rsidRDefault="007129F0">
      <w:r w:rsidRPr="00FA3A7F">
        <w:t>Although this signal is based on real</w:t>
      </w:r>
      <w:r w:rsidR="00474AAE" w:rsidRPr="00FA3A7F">
        <w:t>-</w:t>
      </w:r>
      <w:r w:rsidRPr="00FA3A7F">
        <w:t>speech</w:t>
      </w:r>
      <w:r w:rsidR="00474AAE" w:rsidRPr="00FA3A7F">
        <w:t>,</w:t>
      </w:r>
      <w:r w:rsidRPr="00FA3A7F">
        <w:t xml:space="preserve"> and suitable for most applications, the artificially generated spectral distribution is not representative of a long</w:t>
      </w:r>
      <w:r w:rsidR="00474AAE" w:rsidRPr="00FA3A7F">
        <w:t>-</w:t>
      </w:r>
      <w:r w:rsidRPr="00FA3A7F">
        <w:t>term real</w:t>
      </w:r>
      <w:r w:rsidR="00474AAE" w:rsidRPr="00FA3A7F">
        <w:t>-</w:t>
      </w:r>
      <w:r w:rsidRPr="00FA3A7F">
        <w:t>speech spectral distribution</w:t>
      </w:r>
      <w:r w:rsidR="00474AAE" w:rsidRPr="00FA3A7F">
        <w:t>,</w:t>
      </w:r>
      <w:r w:rsidRPr="00FA3A7F">
        <w:t xml:space="preserve"> and it may represent unexpected behaviour for certain classes of speech codecs and speech enhancement algorithms.</w:t>
      </w:r>
    </w:p>
    <w:p w14:paraId="0CE9973B" w14:textId="77777777" w:rsidR="0043751A" w:rsidRPr="00FA3A7F" w:rsidRDefault="0043751A">
      <w:pPr>
        <w:pStyle w:val="Heading3"/>
      </w:pPr>
      <w:bookmarkStart w:id="331" w:name="_Toc315265533"/>
      <w:bookmarkStart w:id="332" w:name="_Toc315265863"/>
      <w:r w:rsidRPr="00FA3A7F">
        <w:t>7.3.4</w:t>
      </w:r>
      <w:r w:rsidRPr="00FA3A7F">
        <w:tab/>
        <w:t>Short words for activation (temporal) tests</w:t>
      </w:r>
      <w:bookmarkEnd w:id="331"/>
      <w:bookmarkEnd w:id="332"/>
    </w:p>
    <w:p w14:paraId="0CE9973C" w14:textId="77777777" w:rsidR="0043751A" w:rsidRPr="00FA3A7F" w:rsidRDefault="0043751A">
      <w:pPr>
        <w:pStyle w:val="Heading4"/>
      </w:pPr>
      <w:bookmarkStart w:id="333" w:name="_Toc315265534"/>
      <w:r w:rsidRPr="00FA3A7F">
        <w:t>7.3</w:t>
      </w:r>
      <w:r w:rsidR="005C2CE9" w:rsidRPr="00FA3A7F">
        <w:t>.</w:t>
      </w:r>
      <w:r w:rsidR="00E81920" w:rsidRPr="00FA3A7F">
        <w:t>4</w:t>
      </w:r>
      <w:r w:rsidRPr="00FA3A7F">
        <w:t>.1</w:t>
      </w:r>
      <w:r w:rsidRPr="00FA3A7F">
        <w:tab/>
        <w:t>Description</w:t>
      </w:r>
      <w:bookmarkEnd w:id="333"/>
    </w:p>
    <w:p w14:paraId="0CE9973D" w14:textId="30B5FC79" w:rsidR="0043751A" w:rsidRPr="00FA3A7F" w:rsidRDefault="0043751A">
      <w:r w:rsidRPr="00FA3A7F">
        <w:t>A short word for activation</w:t>
      </w:r>
      <w:r w:rsidR="008B12A8" w:rsidRPr="00FA3A7F">
        <w:t>,</w:t>
      </w:r>
      <w:r w:rsidRPr="00FA3A7F">
        <w:t xml:space="preserve"> representing a typical</w:t>
      </w:r>
      <w:r w:rsidR="008B12A8" w:rsidRPr="00FA3A7F">
        <w:t>,</w:t>
      </w:r>
      <w:r w:rsidRPr="00FA3A7F">
        <w:t xml:space="preserve"> short utterance of people in real conversations is shown in Figure 7-</w:t>
      </w:r>
      <w:r w:rsidR="0023381C" w:rsidRPr="00FA3A7F">
        <w:t>33</w:t>
      </w:r>
      <w:r w:rsidRPr="00FA3A7F">
        <w:t xml:space="preserve">. The sequence consists of the word </w:t>
      </w:r>
      <w:r w:rsidR="00421E19" w:rsidRPr="00FA3A7F">
        <w:t>"</w:t>
      </w:r>
      <w:r w:rsidRPr="00FA3A7F">
        <w:t>five</w:t>
      </w:r>
      <w:r w:rsidR="00421E19" w:rsidRPr="00FA3A7F">
        <w:t>"</w:t>
      </w:r>
      <w:r w:rsidRPr="00FA3A7F">
        <w:t xml:space="preserve"> spoken by M1.</w:t>
      </w:r>
    </w:p>
    <w:p w14:paraId="0CE9973E" w14:textId="200DB11C" w:rsidR="0043751A" w:rsidRPr="00FA3A7F" w:rsidRDefault="0043751A">
      <w:r w:rsidRPr="00FA3A7F">
        <w:lastRenderedPageBreak/>
        <w:t>Figure 7-</w:t>
      </w:r>
      <w:r w:rsidR="0023381C" w:rsidRPr="00FA3A7F">
        <w:t xml:space="preserve">34 </w:t>
      </w:r>
      <w:r w:rsidR="008B12A8" w:rsidRPr="00FA3A7F">
        <w:t xml:space="preserve">shows </w:t>
      </w:r>
      <w:r w:rsidRPr="00FA3A7F">
        <w:t xml:space="preserve">an activation sequence. It consists of </w:t>
      </w:r>
      <w:r w:rsidR="008B12A8" w:rsidRPr="00FA3A7F">
        <w:t xml:space="preserve">the </w:t>
      </w:r>
      <w:r w:rsidRPr="00FA3A7F">
        <w:t>concatenation of the sequence shown in Figure 7-</w:t>
      </w:r>
      <w:r w:rsidR="0023381C" w:rsidRPr="00FA3A7F">
        <w:t>33</w:t>
      </w:r>
      <w:r w:rsidRPr="00FA3A7F">
        <w:t>, adding a pause of about 0.4 s and increasing the amplificat</w:t>
      </w:r>
      <w:r w:rsidR="005C6226" w:rsidRPr="00FA3A7F">
        <w:t>ion of each following word by 1 </w:t>
      </w:r>
      <w:r w:rsidRPr="00FA3A7F">
        <w:t>dB. In the beginning and at the end a pause of 0.5 s added. By this</w:t>
      </w:r>
      <w:r w:rsidR="008B12A8" w:rsidRPr="00FA3A7F">
        <w:t xml:space="preserve"> process</w:t>
      </w:r>
      <w:r w:rsidR="00D40795" w:rsidRPr="00FA3A7F">
        <w:t>,</w:t>
      </w:r>
      <w:r w:rsidRPr="00FA3A7F">
        <w:t xml:space="preserve"> an activation sequence is created covering 21 dB of dynamic range.</w:t>
      </w:r>
    </w:p>
    <w:p w14:paraId="0CE9973F" w14:textId="77777777" w:rsidR="0043751A" w:rsidRPr="00FA3A7F" w:rsidRDefault="0054003C">
      <w:pPr>
        <w:pStyle w:val="Note"/>
      </w:pPr>
      <w:r w:rsidRPr="00FA3A7F">
        <w:t>NOTE –</w:t>
      </w:r>
      <w:r w:rsidR="0043751A" w:rsidRPr="00FA3A7F">
        <w:t xml:space="preserve"> The signal level is determined for each utterance individually using</w:t>
      </w:r>
      <w:r w:rsidR="008B12A8" w:rsidRPr="00FA3A7F">
        <w:t>,</w:t>
      </w:r>
      <w:r w:rsidR="0043751A" w:rsidRPr="00FA3A7F">
        <w:t xml:space="preserve"> </w:t>
      </w:r>
      <w:r w:rsidR="008B12A8" w:rsidRPr="00FA3A7F">
        <w:t>for example,</w:t>
      </w:r>
      <w:r w:rsidR="00421E19" w:rsidRPr="00FA3A7F">
        <w:t xml:space="preserve"> </w:t>
      </w:r>
      <w:r w:rsidR="0043751A" w:rsidRPr="00FA3A7F">
        <w:t xml:space="preserve">the </w:t>
      </w:r>
      <w:r w:rsidR="008B12A8" w:rsidRPr="00FA3A7F">
        <w:t>default settings of the sv56demo application provided with [ITU-T G.191].</w:t>
      </w:r>
    </w:p>
    <w:bookmarkStart w:id="334" w:name="_Toc315265535"/>
    <w:p w14:paraId="0CE99740" w14:textId="77777777" w:rsidR="005911C0" w:rsidRPr="00FA3A7F" w:rsidRDefault="00B8577F" w:rsidP="005911C0">
      <w:pPr>
        <w:pStyle w:val="Figure"/>
      </w:pPr>
      <w:r w:rsidRPr="00FA3A7F">
        <w:object w:dxaOrig="9976" w:dyaOrig="2902" w14:anchorId="0CE99A7C">
          <v:shape id="_x0000_i1054" type="#_x0000_t75" style="width:482.4pt;height:137.4pt;mso-position-vertical:absolute" o:ole="">
            <v:imagedata r:id="rId109" o:title=""/>
          </v:shape>
          <o:OLEObject Type="Embed" ProgID="Visio.Drawing.11" ShapeID="_x0000_i1054" DrawAspect="Content" ObjectID="_1595480635" r:id="rId110"/>
        </w:object>
      </w:r>
    </w:p>
    <w:p w14:paraId="0CE99741" w14:textId="77777777" w:rsidR="0043751A" w:rsidRPr="00FA3A7F" w:rsidRDefault="0043751A" w:rsidP="005911C0">
      <w:pPr>
        <w:pStyle w:val="FigureNoTitle"/>
      </w:pPr>
      <w:r w:rsidRPr="00FA3A7F">
        <w:t>Figure 7-</w:t>
      </w:r>
      <w:r w:rsidR="0023381C" w:rsidRPr="00FA3A7F">
        <w:t xml:space="preserve">33 </w:t>
      </w:r>
      <w:r w:rsidR="00421E19" w:rsidRPr="00FA3A7F">
        <w:t xml:space="preserve">– </w:t>
      </w:r>
      <w:r w:rsidRPr="00FA3A7F">
        <w:t>Isolated word for activation (total duration of ~0.6 s)</w:t>
      </w:r>
      <w:bookmarkEnd w:id="334"/>
    </w:p>
    <w:p w14:paraId="0CE99743" w14:textId="63049E65" w:rsidR="0043751A" w:rsidRPr="00FA3A7F" w:rsidRDefault="00B8577F" w:rsidP="003921F1">
      <w:pPr>
        <w:pStyle w:val="FigureNoTitle"/>
      </w:pPr>
      <w:r w:rsidRPr="00FA3A7F">
        <w:object w:dxaOrig="9976" w:dyaOrig="2902" w14:anchorId="0CE99A7D">
          <v:shape id="_x0000_i1055" type="#_x0000_t75" style="width:482.4pt;height:137.4pt;mso-position-vertical:absolute" o:ole="">
            <v:imagedata r:id="rId111" o:title=""/>
          </v:shape>
          <o:OLEObject Type="Embed" ProgID="Visio.Drawing.11" ShapeID="_x0000_i1055" DrawAspect="Content" ObjectID="_1595480636" r:id="rId112"/>
        </w:object>
      </w:r>
      <w:r w:rsidR="00421E19" w:rsidRPr="00FA3A7F">
        <w:t>F</w:t>
      </w:r>
      <w:r w:rsidR="0043751A" w:rsidRPr="00FA3A7F">
        <w:t>igure 7-</w:t>
      </w:r>
      <w:r w:rsidR="0023381C" w:rsidRPr="00FA3A7F">
        <w:t xml:space="preserve">34 </w:t>
      </w:r>
      <w:r w:rsidR="00421E19" w:rsidRPr="00FA3A7F">
        <w:t xml:space="preserve">– </w:t>
      </w:r>
      <w:r w:rsidR="0043751A" w:rsidRPr="00FA3A7F">
        <w:t>Activation test sequence constructed using the isolated word and repeating it</w:t>
      </w:r>
      <w:r w:rsidR="005C2CE9" w:rsidRPr="00FA3A7F">
        <w:t>,</w:t>
      </w:r>
      <w:r w:rsidR="005911C0" w:rsidRPr="00FA3A7F">
        <w:br/>
      </w:r>
      <w:r w:rsidR="0043751A" w:rsidRPr="00FA3A7F">
        <w:t>applying 1 dB additional amplification for eac</w:t>
      </w:r>
      <w:r w:rsidR="0054003C" w:rsidRPr="00FA3A7F">
        <w:t>h word (total duration of ~22</w:t>
      </w:r>
      <w:r w:rsidR="005911C0" w:rsidRPr="00FA3A7F">
        <w:t> </w:t>
      </w:r>
      <w:r w:rsidR="0054003C" w:rsidRPr="00FA3A7F">
        <w:t>s)</w:t>
      </w:r>
    </w:p>
    <w:p w14:paraId="0CE99744" w14:textId="77777777" w:rsidR="0043751A" w:rsidRPr="00FA3A7F" w:rsidRDefault="0043751A" w:rsidP="00B8577F">
      <w:pPr>
        <w:pStyle w:val="Heading4"/>
      </w:pPr>
      <w:bookmarkStart w:id="335" w:name="_Toc315265536"/>
      <w:r w:rsidRPr="00FA3A7F">
        <w:t>7.3.</w:t>
      </w:r>
      <w:r w:rsidR="00E81920" w:rsidRPr="00FA3A7F">
        <w:t>4</w:t>
      </w:r>
      <w:r w:rsidRPr="00FA3A7F">
        <w:t>.2</w:t>
      </w:r>
      <w:r w:rsidRPr="00FA3A7F">
        <w:tab/>
        <w:t>Application</w:t>
      </w:r>
      <w:bookmarkEnd w:id="335"/>
    </w:p>
    <w:p w14:paraId="0CE99745" w14:textId="46DB8D90" w:rsidR="0043751A" w:rsidRPr="00FA3A7F" w:rsidRDefault="0043751A">
      <w:pPr>
        <w:keepNext/>
        <w:keepLines/>
      </w:pPr>
      <w:r w:rsidRPr="00FA3A7F">
        <w:t xml:space="preserve">Typically, short words for activation are used for two purposes. Either they </w:t>
      </w:r>
      <w:r w:rsidR="008B12A8" w:rsidRPr="00FA3A7F">
        <w:t>are</w:t>
      </w:r>
      <w:r w:rsidRPr="00FA3A7F">
        <w:t xml:space="preserve"> used for conditioning a system under test in advance to the tests or they are used to investigate the system </w:t>
      </w:r>
      <w:r w:rsidR="002829EE" w:rsidRPr="00FA3A7F">
        <w:t>behaviour</w:t>
      </w:r>
      <w:r w:rsidRPr="00FA3A7F">
        <w:t xml:space="preserve"> with regard to activation performance, switching characteristics or minimum activation level. The isolated word for activation can be used </w:t>
      </w:r>
      <w:r w:rsidR="002B324D" w:rsidRPr="00FA3A7F">
        <w:t xml:space="preserve">not only </w:t>
      </w:r>
      <w:r w:rsidRPr="00FA3A7F">
        <w:t>as is</w:t>
      </w:r>
      <w:r w:rsidR="002B324D" w:rsidRPr="00FA3A7F">
        <w:t>,</w:t>
      </w:r>
      <w:r w:rsidRPr="00FA3A7F">
        <w:t xml:space="preserve"> but also for concatenation with other sequences</w:t>
      </w:r>
      <w:r w:rsidR="002B324D" w:rsidRPr="00FA3A7F">
        <w:t>. Alternatively</w:t>
      </w:r>
      <w:r w:rsidR="008B12A8" w:rsidRPr="00FA3A7F">
        <w:t>,</w:t>
      </w:r>
      <w:r w:rsidRPr="00FA3A7F">
        <w:t xml:space="preserve"> it can be repeated</w:t>
      </w:r>
      <w:r w:rsidR="00CD240A" w:rsidRPr="00FA3A7F">
        <w:t>,</w:t>
      </w:r>
      <w:r w:rsidRPr="00FA3A7F">
        <w:t xml:space="preserve"> </w:t>
      </w:r>
      <w:r w:rsidR="002B324D" w:rsidRPr="00FA3A7F">
        <w:t>e.g.,</w:t>
      </w:r>
      <w:r w:rsidR="00421E19" w:rsidRPr="00FA3A7F">
        <w:t xml:space="preserve"> </w:t>
      </w:r>
      <w:r w:rsidRPr="00FA3A7F">
        <w:t>with different levels as shown for the activation sequence given in Figure</w:t>
      </w:r>
      <w:r w:rsidR="005C6226" w:rsidRPr="00FA3A7F">
        <w:t> </w:t>
      </w:r>
      <w:r w:rsidRPr="00FA3A7F">
        <w:t>7-</w:t>
      </w:r>
      <w:r w:rsidR="00E81920" w:rsidRPr="00FA3A7F">
        <w:t>34</w:t>
      </w:r>
      <w:r w:rsidRPr="00FA3A7F">
        <w:t>. This activation sequence is specifically chosen to investigate the minimum activation level of a system under test.</w:t>
      </w:r>
    </w:p>
    <w:p w14:paraId="0CE99746" w14:textId="77777777" w:rsidR="0043751A" w:rsidRPr="00FA3A7F" w:rsidRDefault="0043751A">
      <w:r w:rsidRPr="00FA3A7F">
        <w:t>However, the use of these sequences is not</w:t>
      </w:r>
      <w:r w:rsidR="00B67C4A" w:rsidRPr="00FA3A7F">
        <w:t xml:space="preserve"> </w:t>
      </w:r>
      <w:r w:rsidRPr="00FA3A7F">
        <w:t xml:space="preserve">limited to this application. Another typical application of these sequences is the evaluation of the system </w:t>
      </w:r>
      <w:r w:rsidR="002829EE" w:rsidRPr="00FA3A7F">
        <w:t>behaviour</w:t>
      </w:r>
      <w:r w:rsidRPr="00FA3A7F">
        <w:t xml:space="preserve"> (</w:t>
      </w:r>
      <w:r w:rsidR="00421E19" w:rsidRPr="00FA3A7F">
        <w:t>e.g.</w:t>
      </w:r>
      <w:r w:rsidR="00B67C4A" w:rsidRPr="00FA3A7F">
        <w:t>,</w:t>
      </w:r>
      <w:r w:rsidR="00421E19" w:rsidRPr="00FA3A7F">
        <w:t xml:space="preserve"> </w:t>
      </w:r>
      <w:r w:rsidRPr="00FA3A7F">
        <w:t>switching characteristics, echo performance) in special conversational situations.</w:t>
      </w:r>
    </w:p>
    <w:p w14:paraId="0CE99747" w14:textId="6FD29E9B" w:rsidR="0043751A" w:rsidRPr="00FA3A7F" w:rsidRDefault="0043751A">
      <w:r w:rsidRPr="00FA3A7F">
        <w:t>Any delay in the system under test should be taken into account for the signal insertion</w:t>
      </w:r>
      <w:r w:rsidR="005C7A37" w:rsidRPr="00FA3A7F">
        <w:t>,</w:t>
      </w:r>
      <w:r w:rsidRPr="00FA3A7F">
        <w:t xml:space="preserve"> as well as for the signal analysis. If the measured signal is </w:t>
      </w:r>
      <w:r w:rsidR="00CD240A" w:rsidRPr="00FA3A7F">
        <w:t>referenced against</w:t>
      </w:r>
      <w:r w:rsidRPr="00FA3A7F">
        <w:t xml:space="preserve"> the input signal, the input signal should be time aligned by taking into account the actual delay between </w:t>
      </w:r>
      <w:r w:rsidR="002B324D" w:rsidRPr="00FA3A7F">
        <w:t xml:space="preserve">the </w:t>
      </w:r>
      <w:r w:rsidRPr="00FA3A7F">
        <w:t>measured and input signal</w:t>
      </w:r>
      <w:r w:rsidR="002B324D" w:rsidRPr="00FA3A7F">
        <w:t>s</w:t>
      </w:r>
      <w:r w:rsidRPr="00FA3A7F">
        <w:t>.</w:t>
      </w:r>
    </w:p>
    <w:p w14:paraId="0CE99748" w14:textId="77777777" w:rsidR="0043751A" w:rsidRPr="00FA3A7F" w:rsidRDefault="0043751A" w:rsidP="0054003C">
      <w:pPr>
        <w:pStyle w:val="Heading3"/>
      </w:pPr>
      <w:bookmarkStart w:id="336" w:name="_Toc315265537"/>
      <w:bookmarkStart w:id="337" w:name="_Toc315265864"/>
      <w:r w:rsidRPr="00FA3A7F">
        <w:lastRenderedPageBreak/>
        <w:t>7.3.5</w:t>
      </w:r>
      <w:r w:rsidRPr="00FA3A7F">
        <w:tab/>
        <w:t>Speech signals for d</w:t>
      </w:r>
      <w:r w:rsidR="00423D96" w:rsidRPr="00FA3A7F">
        <w:t>ouble-talk</w:t>
      </w:r>
      <w:r w:rsidRPr="00FA3A7F">
        <w:t xml:space="preserve"> testing</w:t>
      </w:r>
      <w:bookmarkEnd w:id="336"/>
      <w:bookmarkEnd w:id="337"/>
    </w:p>
    <w:p w14:paraId="0CE99749" w14:textId="77777777" w:rsidR="0043751A" w:rsidRPr="00FA3A7F" w:rsidRDefault="0043751A" w:rsidP="0054003C">
      <w:pPr>
        <w:pStyle w:val="Heading4"/>
      </w:pPr>
      <w:bookmarkStart w:id="338" w:name="_Toc315265538"/>
      <w:r w:rsidRPr="00FA3A7F">
        <w:t>7.3.5.1</w:t>
      </w:r>
      <w:r w:rsidRPr="00FA3A7F">
        <w:tab/>
        <w:t>Description</w:t>
      </w:r>
      <w:bookmarkEnd w:id="338"/>
    </w:p>
    <w:p w14:paraId="0CE9974A" w14:textId="5DE6A68D" w:rsidR="0043751A" w:rsidRPr="00FA3A7F" w:rsidRDefault="0043751A" w:rsidP="005C6226">
      <w:r w:rsidRPr="00FA3A7F">
        <w:t xml:space="preserve">A </w:t>
      </w:r>
      <w:r w:rsidR="00421E19" w:rsidRPr="00FA3A7F">
        <w:t>"</w:t>
      </w:r>
      <w:r w:rsidRPr="00FA3A7F">
        <w:t>double-talk</w:t>
      </w:r>
      <w:r w:rsidR="00421E19" w:rsidRPr="00FA3A7F">
        <w:t>"</w:t>
      </w:r>
      <w:r w:rsidRPr="00FA3A7F">
        <w:t xml:space="preserve"> sequence representing typical double</w:t>
      </w:r>
      <w:r w:rsidR="00CD240A" w:rsidRPr="00FA3A7F">
        <w:t>-</w:t>
      </w:r>
      <w:r w:rsidRPr="00FA3A7F">
        <w:t>talk scenarios in real conversations is shown in Figure</w:t>
      </w:r>
      <w:r w:rsidR="005C6226" w:rsidRPr="00FA3A7F">
        <w:t> </w:t>
      </w:r>
      <w:r w:rsidRPr="00FA3A7F">
        <w:t>7-</w:t>
      </w:r>
      <w:r w:rsidR="004272D5" w:rsidRPr="00FA3A7F">
        <w:t>35</w:t>
      </w:r>
      <w:r w:rsidRPr="00FA3A7F">
        <w:t xml:space="preserve">. This uses the single-talk sequence described in </w:t>
      </w:r>
      <w:r w:rsidR="00F33CEF" w:rsidRPr="00FA3A7F">
        <w:t>clause</w:t>
      </w:r>
      <w:r w:rsidRPr="00FA3A7F">
        <w:t xml:space="preserve"> 7.3.1, shown in the lower pane, as the main speech and an additional competing speaker sequence, shown in the upper pane.</w:t>
      </w:r>
    </w:p>
    <w:p w14:paraId="0CE9974B" w14:textId="77777777" w:rsidR="0043751A" w:rsidRPr="00FA3A7F" w:rsidRDefault="00B8577F" w:rsidP="005911C0">
      <w:pPr>
        <w:pStyle w:val="Figure"/>
      </w:pPr>
      <w:r w:rsidRPr="00FA3A7F">
        <w:object w:dxaOrig="9976" w:dyaOrig="5863" w14:anchorId="0CE99A7E">
          <v:shape id="_x0000_i1056" type="#_x0000_t75" style="width:482.4pt;height:4in" o:ole="">
            <v:imagedata r:id="rId113" o:title=""/>
          </v:shape>
          <o:OLEObject Type="Embed" ProgID="Visio.Drawing.11" ShapeID="_x0000_i1056" DrawAspect="Content" ObjectID="_1595480637" r:id="rId114"/>
        </w:object>
      </w:r>
    </w:p>
    <w:p w14:paraId="0CE9974C" w14:textId="77777777" w:rsidR="00CD240A" w:rsidRPr="00FA3A7F" w:rsidRDefault="00CD240A" w:rsidP="00310A0C">
      <w:pPr>
        <w:pStyle w:val="Figurelegend"/>
      </w:pPr>
      <w:bookmarkStart w:id="339" w:name="_Ref282095396"/>
      <w:r w:rsidRPr="00FA3A7F">
        <w:t>N</w:t>
      </w:r>
      <w:r w:rsidR="00007EB6" w:rsidRPr="00FA3A7F">
        <w:t>OTE</w:t>
      </w:r>
      <w:r w:rsidRPr="00FA3A7F">
        <w:t xml:space="preserve"> – Cross-hatched areas between the upper and lower panes show periods of double talk</w:t>
      </w:r>
      <w:r w:rsidR="005911C0" w:rsidRPr="00FA3A7F">
        <w:t>.</w:t>
      </w:r>
    </w:p>
    <w:p w14:paraId="0CE9974D" w14:textId="77777777" w:rsidR="0043751A" w:rsidRPr="00FA3A7F" w:rsidRDefault="0043751A" w:rsidP="00B8577F">
      <w:pPr>
        <w:pStyle w:val="FigureNoTitle"/>
      </w:pPr>
      <w:r w:rsidRPr="00FA3A7F">
        <w:t>Figure</w:t>
      </w:r>
      <w:bookmarkEnd w:id="339"/>
      <w:r w:rsidRPr="00FA3A7F">
        <w:t xml:space="preserve"> 7-</w:t>
      </w:r>
      <w:r w:rsidR="0023381C" w:rsidRPr="00FA3A7F">
        <w:t xml:space="preserve">35 </w:t>
      </w:r>
      <w:r w:rsidR="00421E19" w:rsidRPr="00FA3A7F">
        <w:t xml:space="preserve">– </w:t>
      </w:r>
      <w:r w:rsidRPr="00FA3A7F">
        <w:t xml:space="preserve">Double-talk test sequence using the single-talk sequence </w:t>
      </w:r>
      <w:r w:rsidR="00B8577F" w:rsidRPr="00FA3A7F">
        <w:br/>
      </w:r>
      <w:r w:rsidRPr="00FA3A7F">
        <w:t>and competing</w:t>
      </w:r>
      <w:r w:rsidR="00B8577F" w:rsidRPr="00FA3A7F">
        <w:t xml:space="preserve"> </w:t>
      </w:r>
      <w:r w:rsidRPr="00FA3A7F">
        <w:t>speech serving different functions (a</w:t>
      </w:r>
      <w:r w:rsidR="003F56EA" w:rsidRPr="00FA3A7F">
        <w:t xml:space="preserve"> to</w:t>
      </w:r>
      <w:r w:rsidR="00421E19" w:rsidRPr="00FA3A7F">
        <w:t xml:space="preserve"> </w:t>
      </w:r>
      <w:r w:rsidRPr="00FA3A7F">
        <w:t>e)</w:t>
      </w:r>
    </w:p>
    <w:p w14:paraId="0CE9974E" w14:textId="77777777" w:rsidR="0043751A" w:rsidRPr="00FA3A7F" w:rsidRDefault="0043751A" w:rsidP="00B8577F">
      <w:pPr>
        <w:pStyle w:val="Normalaftertitle"/>
        <w:keepNext/>
        <w:keepLines/>
      </w:pPr>
      <w:r w:rsidRPr="00FA3A7F">
        <w:t xml:space="preserve">The competing-speaker sequence includes single words (the word </w:t>
      </w:r>
      <w:r w:rsidR="00421E19" w:rsidRPr="00FA3A7F">
        <w:t>"</w:t>
      </w:r>
      <w:r w:rsidRPr="00FA3A7F">
        <w:t>five</w:t>
      </w:r>
      <w:r w:rsidR="00421E19" w:rsidRPr="00FA3A7F">
        <w:t>"</w:t>
      </w:r>
      <w:r w:rsidRPr="00FA3A7F">
        <w:t>) spoken by speakers F3 and M2 during the first half of the sequence</w:t>
      </w:r>
      <w:r w:rsidR="00CD240A" w:rsidRPr="00FA3A7F">
        <w:t>,</w:t>
      </w:r>
      <w:r w:rsidRPr="00FA3A7F">
        <w:t xml:space="preserve"> followed by full sentences by speakers F1 and M4 during the second half of the sequence. No speaker is competing with </w:t>
      </w:r>
      <w:r w:rsidR="00CD240A" w:rsidRPr="00FA3A7F">
        <w:t xml:space="preserve">himself or herself </w:t>
      </w:r>
      <w:r w:rsidRPr="00FA3A7F">
        <w:t>during the sequence.</w:t>
      </w:r>
    </w:p>
    <w:p w14:paraId="0CE9974F" w14:textId="77777777" w:rsidR="0043751A" w:rsidRPr="00FA3A7F" w:rsidRDefault="0043751A">
      <w:r w:rsidRPr="00FA3A7F">
        <w:t xml:space="preserve">The competing samples serve different double-talk functions, defined as functions </w:t>
      </w:r>
      <w:r w:rsidR="00421E19" w:rsidRPr="00FA3A7F">
        <w:t>"</w:t>
      </w:r>
      <w:r w:rsidRPr="00FA3A7F">
        <w:t>a</w:t>
      </w:r>
      <w:r w:rsidR="00421E19" w:rsidRPr="00FA3A7F">
        <w:t>"</w:t>
      </w:r>
      <w:r w:rsidRPr="00FA3A7F">
        <w:t xml:space="preserve"> to </w:t>
      </w:r>
      <w:r w:rsidR="00421E19" w:rsidRPr="00FA3A7F">
        <w:t>"</w:t>
      </w:r>
      <w:r w:rsidRPr="00FA3A7F">
        <w:t>e</w:t>
      </w:r>
      <w:r w:rsidR="00421E19" w:rsidRPr="00FA3A7F">
        <w:t>"</w:t>
      </w:r>
      <w:r w:rsidRPr="00FA3A7F">
        <w:t xml:space="preserve"> above the upper pane of Figure 7-</w:t>
      </w:r>
      <w:r w:rsidR="0023381C" w:rsidRPr="00FA3A7F">
        <w:t>35</w:t>
      </w:r>
      <w:r w:rsidRPr="00FA3A7F">
        <w:t>. The functions are</w:t>
      </w:r>
      <w:r w:rsidR="00CD240A" w:rsidRPr="00FA3A7F">
        <w:t>:</w:t>
      </w:r>
    </w:p>
    <w:p w14:paraId="0CE99750" w14:textId="663739FD" w:rsidR="0043751A" w:rsidRPr="00FA3A7F" w:rsidRDefault="00421E19" w:rsidP="00421E19">
      <w:pPr>
        <w:pStyle w:val="enumlev1"/>
      </w:pPr>
      <w:r w:rsidRPr="00FA3A7F">
        <w:t>a)</w:t>
      </w:r>
      <w:r w:rsidRPr="00FA3A7F">
        <w:tab/>
      </w:r>
      <w:r w:rsidR="002B324D" w:rsidRPr="00FA3A7F">
        <w:t>competing word within a speech pause;</w:t>
      </w:r>
    </w:p>
    <w:p w14:paraId="0CE99751" w14:textId="5B2F0D14" w:rsidR="0043751A" w:rsidRPr="00FA3A7F" w:rsidRDefault="002B324D" w:rsidP="00421E19">
      <w:pPr>
        <w:pStyle w:val="enumlev1"/>
      </w:pPr>
      <w:r w:rsidRPr="00FA3A7F">
        <w:t>b)</w:t>
      </w:r>
      <w:r w:rsidRPr="00FA3A7F">
        <w:tab/>
        <w:t>competing word partially masked;</w:t>
      </w:r>
    </w:p>
    <w:p w14:paraId="0CE99752" w14:textId="280816EE" w:rsidR="0043751A" w:rsidRPr="00FA3A7F" w:rsidRDefault="002B324D" w:rsidP="00421E19">
      <w:pPr>
        <w:pStyle w:val="enumlev1"/>
      </w:pPr>
      <w:r w:rsidRPr="00FA3A7F">
        <w:t>c)</w:t>
      </w:r>
      <w:r w:rsidRPr="00FA3A7F">
        <w:tab/>
        <w:t>competing word fully masked within a sentence;</w:t>
      </w:r>
    </w:p>
    <w:p w14:paraId="0CE99753" w14:textId="354FCD2C" w:rsidR="0043751A" w:rsidRPr="00FA3A7F" w:rsidRDefault="002B324D" w:rsidP="00421E19">
      <w:pPr>
        <w:pStyle w:val="enumlev1"/>
      </w:pPr>
      <w:r w:rsidRPr="00FA3A7F">
        <w:t>d)</w:t>
      </w:r>
      <w:r w:rsidRPr="00FA3A7F">
        <w:tab/>
        <w:t>competing word fully masked coincident with the start of a sentence;</w:t>
      </w:r>
    </w:p>
    <w:p w14:paraId="0CE99754" w14:textId="1196B2A1" w:rsidR="0043751A" w:rsidRPr="00FA3A7F" w:rsidRDefault="002B324D" w:rsidP="00421E19">
      <w:pPr>
        <w:pStyle w:val="enumlev1"/>
      </w:pPr>
      <w:r w:rsidRPr="00FA3A7F">
        <w:t>e)</w:t>
      </w:r>
      <w:r w:rsidRPr="00FA3A7F">
        <w:tab/>
        <w:t xml:space="preserve">sentence </w:t>
      </w:r>
      <w:r w:rsidR="0043751A" w:rsidRPr="00FA3A7F">
        <w:t>masking another sentence</w:t>
      </w:r>
      <w:r w:rsidR="00274B85" w:rsidRPr="00FA3A7F">
        <w:t>.</w:t>
      </w:r>
    </w:p>
    <w:p w14:paraId="0CE99755" w14:textId="77777777" w:rsidR="0043751A" w:rsidRPr="00FA3A7F" w:rsidRDefault="0043751A">
      <w:r w:rsidRPr="00FA3A7F">
        <w:t>These are meant to represent possible double-talk situations in normal conversation. The area between the upper and lower pane of Figure 7-</w:t>
      </w:r>
      <w:r w:rsidR="0023381C" w:rsidRPr="00FA3A7F">
        <w:t xml:space="preserve">35 </w:t>
      </w:r>
      <w:r w:rsidRPr="00FA3A7F">
        <w:t>shows the periods during which double-talk happens as cross-hatched patches. The competing sequence can be used either as a send signal or a receive signal in testing.</w:t>
      </w:r>
    </w:p>
    <w:p w14:paraId="0CE99756" w14:textId="77777777" w:rsidR="0043751A" w:rsidRPr="00FA3A7F" w:rsidRDefault="0043751A">
      <w:pPr>
        <w:pStyle w:val="Heading4"/>
      </w:pPr>
      <w:bookmarkStart w:id="340" w:name="_Toc315265539"/>
      <w:bookmarkStart w:id="341" w:name="_Toc315265865"/>
      <w:r w:rsidRPr="00FA3A7F">
        <w:lastRenderedPageBreak/>
        <w:t>7.3.</w:t>
      </w:r>
      <w:r w:rsidR="004272D5" w:rsidRPr="00FA3A7F">
        <w:t>5</w:t>
      </w:r>
      <w:r w:rsidRPr="00FA3A7F">
        <w:t>.2</w:t>
      </w:r>
      <w:r w:rsidRPr="00FA3A7F">
        <w:tab/>
        <w:t>Application</w:t>
      </w:r>
      <w:bookmarkEnd w:id="340"/>
      <w:bookmarkEnd w:id="341"/>
    </w:p>
    <w:p w14:paraId="0CE99757" w14:textId="390A4052" w:rsidR="0043751A" w:rsidRPr="00FA3A7F" w:rsidRDefault="0043751A">
      <w:r w:rsidRPr="00FA3A7F">
        <w:t>Typically, these sequences are used for evaluations during double talk where evaluat</w:t>
      </w:r>
      <w:r w:rsidR="002B324D" w:rsidRPr="00FA3A7F">
        <w:t>ion is required</w:t>
      </w:r>
      <w:r w:rsidRPr="00FA3A7F">
        <w:t xml:space="preserve"> under real double</w:t>
      </w:r>
      <w:r w:rsidR="00CD240A" w:rsidRPr="00FA3A7F">
        <w:t>-</w:t>
      </w:r>
      <w:r w:rsidRPr="00FA3A7F">
        <w:t>talk conditions while the double</w:t>
      </w:r>
      <w:r w:rsidR="00CD240A" w:rsidRPr="00FA3A7F">
        <w:t>-</w:t>
      </w:r>
      <w:r w:rsidRPr="00FA3A7F">
        <w:t>talk signal is present during the analysis. The typical applications are the evaluation of switching characteristics during double talk, echo loss, spectral echo loss, echo loss variation or level variation of the double</w:t>
      </w:r>
      <w:r w:rsidR="00646648" w:rsidRPr="00FA3A7F">
        <w:t>-</w:t>
      </w:r>
      <w:r w:rsidRPr="00FA3A7F">
        <w:t>talk signal under double</w:t>
      </w:r>
      <w:r w:rsidR="00646648" w:rsidRPr="00FA3A7F">
        <w:t>-</w:t>
      </w:r>
      <w:r w:rsidRPr="00FA3A7F">
        <w:t>talk conditions.</w:t>
      </w:r>
    </w:p>
    <w:p w14:paraId="0CE99758" w14:textId="59526E57" w:rsidR="0043751A" w:rsidRPr="00FA3A7F" w:rsidRDefault="0043751A">
      <w:r w:rsidRPr="00FA3A7F">
        <w:t>In any case, the signals are fed simultaneously in</w:t>
      </w:r>
      <w:r w:rsidR="002B324D" w:rsidRPr="00FA3A7F">
        <w:t>to</w:t>
      </w:r>
      <w:r w:rsidRPr="00FA3A7F">
        <w:t xml:space="preserve"> the far-end as well as in</w:t>
      </w:r>
      <w:r w:rsidR="002B324D" w:rsidRPr="00FA3A7F">
        <w:t>to</w:t>
      </w:r>
      <w:r w:rsidRPr="00FA3A7F">
        <w:t xml:space="preserve"> the near-end direction. Any delay in the system under test should be taken into account for the signal insertion</w:t>
      </w:r>
      <w:r w:rsidR="005C7A37" w:rsidRPr="00FA3A7F">
        <w:t>,</w:t>
      </w:r>
      <w:r w:rsidRPr="00FA3A7F">
        <w:t xml:space="preserve"> as well as for the signal analysis. If the measured signal is </w:t>
      </w:r>
      <w:r w:rsidR="00646648" w:rsidRPr="00FA3A7F">
        <w:t>referenced against</w:t>
      </w:r>
      <w:r w:rsidRPr="00FA3A7F">
        <w:t xml:space="preserve"> the input signal, the input signal should be time aligned by taking into account the actual delay between </w:t>
      </w:r>
      <w:r w:rsidR="002B324D" w:rsidRPr="00FA3A7F">
        <w:t xml:space="preserve">the </w:t>
      </w:r>
      <w:r w:rsidRPr="00FA3A7F">
        <w:t>measured and input signal</w:t>
      </w:r>
      <w:r w:rsidR="002B324D" w:rsidRPr="00FA3A7F">
        <w:t>s</w:t>
      </w:r>
      <w:r w:rsidRPr="00FA3A7F">
        <w:t>.</w:t>
      </w:r>
    </w:p>
    <w:p w14:paraId="0CE99759" w14:textId="77777777" w:rsidR="0043751A" w:rsidRPr="00FA3A7F" w:rsidRDefault="0043751A" w:rsidP="0043751A">
      <w:r w:rsidRPr="00FA3A7F">
        <w:t>The channels can be swapped if the d</w:t>
      </w:r>
      <w:r w:rsidR="00423D96" w:rsidRPr="00FA3A7F">
        <w:t>ouble-talk</w:t>
      </w:r>
      <w:r w:rsidRPr="00FA3A7F">
        <w:t xml:space="preserve"> signal should be applied to the opposite channel.</w:t>
      </w:r>
    </w:p>
    <w:p w14:paraId="0CE9975A" w14:textId="77777777" w:rsidR="0043751A" w:rsidRPr="00FA3A7F" w:rsidRDefault="0043751A" w:rsidP="0054003C">
      <w:pPr>
        <w:pStyle w:val="Heading3"/>
      </w:pPr>
      <w:bookmarkStart w:id="342" w:name="_Toc315265540"/>
      <w:bookmarkStart w:id="343" w:name="_Toc315265866"/>
      <w:r w:rsidRPr="00FA3A7F">
        <w:t>7.3.6</w:t>
      </w:r>
      <w:r w:rsidRPr="00FA3A7F">
        <w:tab/>
        <w:t>Speech sequences for echo performance testing</w:t>
      </w:r>
      <w:bookmarkEnd w:id="342"/>
      <w:bookmarkEnd w:id="343"/>
    </w:p>
    <w:p w14:paraId="0CE9975B" w14:textId="77777777" w:rsidR="0043751A" w:rsidRPr="00FA3A7F" w:rsidRDefault="0043751A" w:rsidP="0054003C">
      <w:pPr>
        <w:pStyle w:val="Heading4"/>
      </w:pPr>
      <w:bookmarkStart w:id="344" w:name="_Toc315265541"/>
      <w:r w:rsidRPr="00FA3A7F">
        <w:t>7.3.6.1</w:t>
      </w:r>
      <w:r w:rsidRPr="00FA3A7F">
        <w:tab/>
        <w:t>Description</w:t>
      </w:r>
      <w:bookmarkEnd w:id="344"/>
    </w:p>
    <w:p w14:paraId="0CE9975C" w14:textId="216DC94D" w:rsidR="005911C0" w:rsidRPr="00FA3A7F" w:rsidRDefault="0043751A">
      <w:r w:rsidRPr="00FA3A7F">
        <w:t>In general, high frequency echo components are more annoying than lower frequency echo components. This is especially important for wideband and fullband echo testing. The major impairment typically occurs if such high frequency echo components reach the user</w:t>
      </w:r>
      <w:r w:rsidR="005C7A37" w:rsidRPr="00FA3A7F">
        <w:t>’</w:t>
      </w:r>
      <w:r w:rsidRPr="00FA3A7F">
        <w:t>s ear unmasked. To take this effect into account</w:t>
      </w:r>
      <w:r w:rsidR="005C7A37" w:rsidRPr="00FA3A7F">
        <w:t>,</w:t>
      </w:r>
      <w:r w:rsidRPr="00FA3A7F">
        <w:t xml:space="preserve"> the two speech samples shown in </w:t>
      </w:r>
      <w:r w:rsidR="005F6C7D" w:rsidRPr="00FA3A7F">
        <w:t>Figures </w:t>
      </w:r>
      <w:r w:rsidRPr="00FA3A7F">
        <w:t>7-</w:t>
      </w:r>
      <w:r w:rsidR="0023381C" w:rsidRPr="00FA3A7F">
        <w:t xml:space="preserve">36 </w:t>
      </w:r>
      <w:r w:rsidRPr="00FA3A7F">
        <w:t>and 7-</w:t>
      </w:r>
      <w:r w:rsidR="0023381C" w:rsidRPr="00FA3A7F">
        <w:t xml:space="preserve">37 </w:t>
      </w:r>
      <w:r w:rsidRPr="00FA3A7F">
        <w:t>can be used for diagnostic purposes. Especially for wideband, super-wideband and fullband connections</w:t>
      </w:r>
      <w:r w:rsidR="00D40795" w:rsidRPr="00FA3A7F">
        <w:t>,</w:t>
      </w:r>
      <w:r w:rsidRPr="00FA3A7F">
        <w:t xml:space="preserve"> it is important that a test signal provide excitation energy in the high frequency range above 3.5 kHz. The two samples </w:t>
      </w:r>
      <w:r w:rsidR="005C7A37" w:rsidRPr="00FA3A7F">
        <w:t>have been</w:t>
      </w:r>
      <w:r w:rsidRPr="00FA3A7F">
        <w:t xml:space="preserve"> selected due to the fricative sounds during and especially at the end of the utterances as indicated by the yellow circle in </w:t>
      </w:r>
      <w:r w:rsidR="005C7A37" w:rsidRPr="00FA3A7F">
        <w:t>Figures 7-36 and 7-37</w:t>
      </w:r>
      <w:r w:rsidRPr="00FA3A7F">
        <w:t xml:space="preserve">. Additionally the male speaker also provides a considerable amount of energy in the low frequency range below 150 Hz (see red oval). </w:t>
      </w:r>
    </w:p>
    <w:tbl>
      <w:tblPr>
        <w:tblW w:w="9639" w:type="dxa"/>
        <w:jc w:val="center"/>
        <w:tblLook w:val="01E0" w:firstRow="1" w:lastRow="1" w:firstColumn="1" w:lastColumn="1" w:noHBand="0" w:noVBand="0"/>
      </w:tblPr>
      <w:tblGrid>
        <w:gridCol w:w="4819"/>
        <w:gridCol w:w="4820"/>
      </w:tblGrid>
      <w:tr w:rsidR="0043751A" w:rsidRPr="00FA3A7F" w14:paraId="0CE9975F" w14:textId="77777777" w:rsidTr="005F6C7D">
        <w:trPr>
          <w:jc w:val="center"/>
        </w:trPr>
        <w:tc>
          <w:tcPr>
            <w:tcW w:w="4889" w:type="dxa"/>
          </w:tcPr>
          <w:p w14:paraId="0CE9975D" w14:textId="77777777" w:rsidR="0043751A" w:rsidRPr="00FA3A7F" w:rsidRDefault="0043751A" w:rsidP="005911C0">
            <w:pPr>
              <w:pStyle w:val="Tablehead"/>
              <w:keepLines/>
            </w:pPr>
            <w:r w:rsidRPr="00FA3A7F">
              <w:t>Sentence 1, male speaker:</w:t>
            </w:r>
            <w:r w:rsidR="005F6C7D" w:rsidRPr="00FA3A7F">
              <w:br/>
            </w:r>
            <w:r w:rsidR="00421E19" w:rsidRPr="00FA3A7F">
              <w:t>"</w:t>
            </w:r>
            <w:r w:rsidRPr="00FA3A7F">
              <w:t>The birch canoe slid on the smooth planks</w:t>
            </w:r>
            <w:r w:rsidR="00421E19" w:rsidRPr="00FA3A7F">
              <w:t>"</w:t>
            </w:r>
          </w:p>
        </w:tc>
        <w:tc>
          <w:tcPr>
            <w:tcW w:w="4890" w:type="dxa"/>
          </w:tcPr>
          <w:p w14:paraId="0CE9975E" w14:textId="77777777" w:rsidR="0043751A" w:rsidRPr="00FA3A7F" w:rsidRDefault="0043751A" w:rsidP="005911C0">
            <w:pPr>
              <w:pStyle w:val="Tablehead"/>
              <w:keepLines/>
            </w:pPr>
            <w:r w:rsidRPr="00FA3A7F">
              <w:t>Sentence 2, female speaker:</w:t>
            </w:r>
            <w:r w:rsidR="005F6C7D" w:rsidRPr="00FA3A7F">
              <w:br/>
            </w:r>
            <w:r w:rsidR="00421E19" w:rsidRPr="00FA3A7F">
              <w:t>"</w:t>
            </w:r>
            <w:r w:rsidRPr="00FA3A7F">
              <w:t>The hogs were fed chopped corn and garbage</w:t>
            </w:r>
            <w:r w:rsidR="00421E19" w:rsidRPr="00FA3A7F">
              <w:t>"</w:t>
            </w:r>
          </w:p>
        </w:tc>
      </w:tr>
      <w:tr w:rsidR="0043751A" w:rsidRPr="00FA3A7F" w14:paraId="0CE99762" w14:textId="77777777" w:rsidTr="005F6C7D">
        <w:trPr>
          <w:jc w:val="center"/>
        </w:trPr>
        <w:tc>
          <w:tcPr>
            <w:tcW w:w="4889" w:type="dxa"/>
          </w:tcPr>
          <w:p w14:paraId="0CE99760" w14:textId="77777777" w:rsidR="0043751A" w:rsidRPr="00FA3A7F" w:rsidRDefault="0043751A" w:rsidP="005911C0">
            <w:pPr>
              <w:pStyle w:val="Figure"/>
            </w:pPr>
            <w:r w:rsidRPr="00FA3A7F">
              <w:rPr>
                <w:noProof/>
                <w:lang w:val="en-US" w:eastAsia="zh-CN"/>
              </w:rPr>
              <mc:AlternateContent>
                <mc:Choice Requires="wps">
                  <w:drawing>
                    <wp:anchor distT="0" distB="0" distL="114300" distR="114300" simplePos="0" relativeHeight="251666432" behindDoc="0" locked="0" layoutInCell="1" allowOverlap="1" wp14:anchorId="0CE99A7F" wp14:editId="0CE99A80">
                      <wp:simplePos x="0" y="0"/>
                      <wp:positionH relativeFrom="column">
                        <wp:posOffset>461645</wp:posOffset>
                      </wp:positionH>
                      <wp:positionV relativeFrom="paragraph">
                        <wp:posOffset>1805940</wp:posOffset>
                      </wp:positionV>
                      <wp:extent cx="1828800" cy="305435"/>
                      <wp:effectExtent l="10160" t="16510" r="18415" b="11430"/>
                      <wp:wrapNone/>
                      <wp:docPr id="19" name="Oval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0543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3B97EF0" id="Oval 4" o:spid="_x0000_s1026" style="position:absolute;margin-left:36.35pt;margin-top:142.2pt;width:2in;height:24.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" filled="f" strokecolor="red" strokeweight="1.5pt"/>
                  </w:pict>
                </mc:Fallback>
              </mc:AlternateContent>
            </w:r>
            <w:r w:rsidRPr="00FA3A7F">
              <w:rPr>
                <w:noProof/>
                <w:lang w:val="en-US" w:eastAsia="zh-CN"/>
              </w:rPr>
              <mc:AlternateContent>
                <mc:Choice Requires="wps">
                  <w:drawing>
                    <wp:anchor distT="0" distB="0" distL="114300" distR="114300" simplePos="0" relativeHeight="251662336" behindDoc="0" locked="0" layoutInCell="1" allowOverlap="1" wp14:anchorId="0CE99A81" wp14:editId="0CE99A82">
                      <wp:simplePos x="0" y="0"/>
                      <wp:positionH relativeFrom="column">
                        <wp:posOffset>1935480</wp:posOffset>
                      </wp:positionH>
                      <wp:positionV relativeFrom="paragraph">
                        <wp:posOffset>213995</wp:posOffset>
                      </wp:positionV>
                      <wp:extent cx="508635" cy="521335"/>
                      <wp:effectExtent l="17145" t="15240" r="17145" b="15875"/>
                      <wp:wrapNone/>
                      <wp:docPr id="18" name="Oval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521335"/>
                              </a:xfrm>
                              <a:prstGeom prst="ellipse">
                                <a:avLst/>
                              </a:prstGeom>
                              <a:noFill/>
                              <a:ln w="1905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803B3BB" id="Oval 3" o:spid="_x0000_s1026" style="position:absolute;margin-left:152.4pt;margin-top:16.85pt;width:40.05pt;height:4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" filled="f" strokecolor="yellow" strokeweight="1.5pt"/>
                  </w:pict>
                </mc:Fallback>
              </mc:AlternateContent>
            </w:r>
            <w:r w:rsidRPr="00FA3A7F">
              <w:rPr>
                <w:noProof/>
                <w:lang w:val="en-US" w:eastAsia="zh-CN"/>
              </w:rPr>
              <w:drawing>
                <wp:inline distT="0" distB="0" distL="0" distR="0" wp14:anchorId="0CE99A83" wp14:editId="0CE99A84">
                  <wp:extent cx="2838450" cy="2343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838450" cy="2343150"/>
                          </a:xfrm>
                          <a:prstGeom prst="rect">
                            <a:avLst/>
                          </a:prstGeom>
                          <a:noFill/>
                          <a:ln>
                            <a:noFill/>
                          </a:ln>
                        </pic:spPr>
                      </pic:pic>
                    </a:graphicData>
                  </a:graphic>
                </wp:inline>
              </w:drawing>
            </w:r>
          </w:p>
        </w:tc>
        <w:tc>
          <w:tcPr>
            <w:tcW w:w="4890" w:type="dxa"/>
          </w:tcPr>
          <w:p w14:paraId="0CE99761" w14:textId="77777777" w:rsidR="0043751A" w:rsidRPr="00FA3A7F" w:rsidRDefault="0043751A" w:rsidP="005911C0">
            <w:pPr>
              <w:pStyle w:val="Figure"/>
            </w:pPr>
            <w:r w:rsidRPr="00FA3A7F">
              <w:rPr>
                <w:noProof/>
                <w:lang w:val="en-US" w:eastAsia="zh-CN"/>
              </w:rPr>
              <mc:AlternateContent>
                <mc:Choice Requires="wps">
                  <w:drawing>
                    <wp:anchor distT="0" distB="0" distL="114300" distR="114300" simplePos="0" relativeHeight="251658240" behindDoc="0" locked="0" layoutInCell="1" allowOverlap="1" wp14:anchorId="0CE99A85" wp14:editId="0CE99A86">
                      <wp:simplePos x="0" y="0"/>
                      <wp:positionH relativeFrom="column">
                        <wp:posOffset>2162175</wp:posOffset>
                      </wp:positionH>
                      <wp:positionV relativeFrom="paragraph">
                        <wp:posOffset>219710</wp:posOffset>
                      </wp:positionV>
                      <wp:extent cx="508635" cy="521335"/>
                      <wp:effectExtent l="14605" t="11430" r="10160" b="10160"/>
                      <wp:wrapNone/>
                      <wp:docPr id="17" name="Oval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08635" cy="521335"/>
                              </a:xfrm>
                              <a:prstGeom prst="ellipse">
                                <a:avLst/>
                              </a:prstGeom>
                              <a:noFill/>
                              <a:ln w="19050">
                                <a:solidFill>
                                  <a:srgbClr val="FFFF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5C01FA9" id="Oval 2" o:spid="_x0000_s1026" style="position:absolute;margin-left:170.25pt;margin-top:17.3pt;width:40.05pt;height:41.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" filled="f" strokecolor="yellow" strokeweight="1.5pt"/>
                  </w:pict>
                </mc:Fallback>
              </mc:AlternateContent>
            </w:r>
            <w:r w:rsidRPr="00FA3A7F">
              <w:rPr>
                <w:noProof/>
                <w:lang w:val="en-US" w:eastAsia="zh-CN"/>
              </w:rPr>
              <w:drawing>
                <wp:inline distT="0" distB="0" distL="0" distR="0" wp14:anchorId="0CE99A87" wp14:editId="0CE99A88">
                  <wp:extent cx="2838450" cy="2343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838450" cy="2343150"/>
                          </a:xfrm>
                          <a:prstGeom prst="rect">
                            <a:avLst/>
                          </a:prstGeom>
                          <a:noFill/>
                          <a:ln>
                            <a:noFill/>
                          </a:ln>
                        </pic:spPr>
                      </pic:pic>
                    </a:graphicData>
                  </a:graphic>
                </wp:inline>
              </w:drawing>
            </w:r>
          </w:p>
        </w:tc>
      </w:tr>
      <w:tr w:rsidR="0043751A" w:rsidRPr="00FA3A7F" w14:paraId="0CE99765" w14:textId="77777777" w:rsidTr="005F6C7D">
        <w:trPr>
          <w:jc w:val="center"/>
        </w:trPr>
        <w:tc>
          <w:tcPr>
            <w:tcW w:w="4889" w:type="dxa"/>
          </w:tcPr>
          <w:p w14:paraId="0CE99763" w14:textId="77777777" w:rsidR="0043751A" w:rsidRPr="00FA3A7F" w:rsidRDefault="0043751A" w:rsidP="005911C0">
            <w:pPr>
              <w:pStyle w:val="FigureNoTitle"/>
              <w:keepNext/>
              <w:rPr>
                <w:lang w:eastAsia="de-DE"/>
              </w:rPr>
            </w:pPr>
            <w:r w:rsidRPr="00FA3A7F">
              <w:t>Figure 7-</w:t>
            </w:r>
            <w:r w:rsidR="0023381C" w:rsidRPr="00FA3A7F">
              <w:t xml:space="preserve">36 </w:t>
            </w:r>
            <w:r w:rsidR="005F6C7D" w:rsidRPr="00FA3A7F">
              <w:t>–</w:t>
            </w:r>
            <w:r w:rsidRPr="00FA3A7F">
              <w:t xml:space="preserve"> Spectrogram of echo test</w:t>
            </w:r>
            <w:r w:rsidR="00B23C88" w:rsidRPr="00FA3A7F">
              <w:br/>
            </w:r>
            <w:r w:rsidRPr="00FA3A7F">
              <w:t>sentence 1, male speaker</w:t>
            </w:r>
            <w:r w:rsidR="005F6C7D" w:rsidRPr="00FA3A7F">
              <w:br/>
            </w:r>
            <w:r w:rsidRPr="00FA3A7F">
              <w:t xml:space="preserve">(male 2, </w:t>
            </w:r>
            <w:r w:rsidR="00C6639D" w:rsidRPr="00FA3A7F">
              <w:t>clause</w:t>
            </w:r>
            <w:r w:rsidRPr="00FA3A7F">
              <w:t xml:space="preserve"> B.3.</w:t>
            </w:r>
            <w:r w:rsidR="00437D24" w:rsidRPr="00FA3A7F">
              <w:t>1</w:t>
            </w:r>
            <w:r w:rsidRPr="00FA3A7F">
              <w:t>)</w:t>
            </w:r>
          </w:p>
        </w:tc>
        <w:tc>
          <w:tcPr>
            <w:tcW w:w="4890" w:type="dxa"/>
          </w:tcPr>
          <w:p w14:paraId="0CE99764" w14:textId="77777777" w:rsidR="0043751A" w:rsidRPr="00FA3A7F" w:rsidRDefault="0043751A" w:rsidP="005911C0">
            <w:pPr>
              <w:pStyle w:val="FigureNoTitle"/>
              <w:keepNext/>
              <w:rPr>
                <w:lang w:eastAsia="de-DE"/>
              </w:rPr>
            </w:pPr>
            <w:r w:rsidRPr="00FA3A7F">
              <w:t>Figure 7-</w:t>
            </w:r>
            <w:r w:rsidR="0023381C" w:rsidRPr="00FA3A7F">
              <w:t xml:space="preserve">37 </w:t>
            </w:r>
            <w:r w:rsidR="00421E19" w:rsidRPr="00FA3A7F">
              <w:t xml:space="preserve">– </w:t>
            </w:r>
            <w:r w:rsidRPr="00FA3A7F">
              <w:t>Spectrogram of echo test</w:t>
            </w:r>
            <w:r w:rsidR="00B23C88" w:rsidRPr="00FA3A7F">
              <w:br/>
            </w:r>
            <w:r w:rsidRPr="00FA3A7F">
              <w:t>sentence 2, female speaker</w:t>
            </w:r>
            <w:r w:rsidR="005F6C7D" w:rsidRPr="00FA3A7F">
              <w:br/>
            </w:r>
            <w:r w:rsidRPr="00FA3A7F">
              <w:t xml:space="preserve">(female 1, </w:t>
            </w:r>
            <w:r w:rsidR="00C6639D" w:rsidRPr="00FA3A7F">
              <w:t>clause</w:t>
            </w:r>
            <w:r w:rsidRPr="00FA3A7F">
              <w:t xml:space="preserve"> B.3.</w:t>
            </w:r>
            <w:r w:rsidR="00437D24" w:rsidRPr="00FA3A7F">
              <w:t>1</w:t>
            </w:r>
            <w:r w:rsidRPr="00FA3A7F">
              <w:t>)</w:t>
            </w:r>
          </w:p>
        </w:tc>
      </w:tr>
    </w:tbl>
    <w:p w14:paraId="0CE99766" w14:textId="77777777" w:rsidR="0043751A" w:rsidRPr="00FA3A7F" w:rsidRDefault="0043751A">
      <w:pPr>
        <w:pStyle w:val="Heading4"/>
      </w:pPr>
      <w:bookmarkStart w:id="345" w:name="_Toc315265542"/>
      <w:r w:rsidRPr="00FA3A7F">
        <w:t>7.3.</w:t>
      </w:r>
      <w:r w:rsidR="004272D5" w:rsidRPr="00FA3A7F">
        <w:t>6</w:t>
      </w:r>
      <w:r w:rsidRPr="00FA3A7F">
        <w:t>.2</w:t>
      </w:r>
      <w:r w:rsidRPr="00FA3A7F">
        <w:tab/>
        <w:t>Application</w:t>
      </w:r>
      <w:bookmarkEnd w:id="345"/>
    </w:p>
    <w:p w14:paraId="0CE99767" w14:textId="77777777" w:rsidR="0043751A" w:rsidRPr="00FA3A7F" w:rsidRDefault="0043751A">
      <w:r w:rsidRPr="00FA3A7F">
        <w:t>The sentences may be used if a speech sequence is required specifically focusing on echo impairments. This is typically the case for systems with adaptive signal processing</w:t>
      </w:r>
      <w:r w:rsidR="00646648" w:rsidRPr="00FA3A7F">
        <w:t>,</w:t>
      </w:r>
      <w:r w:rsidRPr="00FA3A7F">
        <w:t xml:space="preserve"> including echo </w:t>
      </w:r>
      <w:r w:rsidRPr="00FA3A7F">
        <w:lastRenderedPageBreak/>
        <w:t>cancellation</w:t>
      </w:r>
      <w:r w:rsidR="00646648" w:rsidRPr="00FA3A7F">
        <w:t>,</w:t>
      </w:r>
      <w:r w:rsidRPr="00FA3A7F">
        <w:t xml:space="preserve"> which behave non-linearly and are time variant and which may react to artificial signals differently </w:t>
      </w:r>
      <w:r w:rsidR="00646648" w:rsidRPr="00FA3A7F">
        <w:t>from</w:t>
      </w:r>
      <w:r w:rsidRPr="00FA3A7F">
        <w:t xml:space="preserve"> speech.</w:t>
      </w:r>
    </w:p>
    <w:p w14:paraId="0CE99768" w14:textId="2C701B09" w:rsidR="0043751A" w:rsidRPr="00FA3A7F" w:rsidRDefault="0043751A">
      <w:r w:rsidRPr="00FA3A7F">
        <w:t xml:space="preserve">This sequence is intended </w:t>
      </w:r>
      <w:r w:rsidR="00D40795" w:rsidRPr="00FA3A7F">
        <w:t>for</w:t>
      </w:r>
      <w:r w:rsidRPr="00FA3A7F">
        <w:t xml:space="preserve"> use </w:t>
      </w:r>
      <w:r w:rsidR="00D40795" w:rsidRPr="00FA3A7F">
        <w:t>in</w:t>
      </w:r>
      <w:r w:rsidRPr="00FA3A7F">
        <w:t xml:space="preserve"> the determination of echo impairments, especially high frequency echo components. Typical measurements could be spectral echo loss, temporal echo loss or perceptual</w:t>
      </w:r>
      <w:r w:rsidR="00646648" w:rsidRPr="00FA3A7F">
        <w:t>ly</w:t>
      </w:r>
      <w:r w:rsidRPr="00FA3A7F">
        <w:t xml:space="preserve"> based procedures for determining echo impairments.</w:t>
      </w:r>
    </w:p>
    <w:p w14:paraId="0CE99769" w14:textId="63CA0541" w:rsidR="0043751A" w:rsidRPr="00FA3A7F" w:rsidRDefault="0043751A">
      <w:r w:rsidRPr="00FA3A7F">
        <w:t xml:space="preserve">If the measured signal is </w:t>
      </w:r>
      <w:r w:rsidR="00646648" w:rsidRPr="00FA3A7F">
        <w:t>referenced against</w:t>
      </w:r>
      <w:r w:rsidRPr="00FA3A7F">
        <w:t xml:space="preserve"> the input signal, the input signal should be time aligned by taking into account the actual delay between </w:t>
      </w:r>
      <w:r w:rsidR="002B324D" w:rsidRPr="00FA3A7F">
        <w:t xml:space="preserve">the </w:t>
      </w:r>
      <w:r w:rsidRPr="00FA3A7F">
        <w:t>measured and input signal</w:t>
      </w:r>
      <w:r w:rsidR="002B324D" w:rsidRPr="00FA3A7F">
        <w:t>s</w:t>
      </w:r>
      <w:r w:rsidRPr="00FA3A7F">
        <w:t>.</w:t>
      </w:r>
    </w:p>
    <w:p w14:paraId="0CE9976A" w14:textId="77777777" w:rsidR="0043751A" w:rsidRPr="00FA3A7F" w:rsidRDefault="0043751A" w:rsidP="0054003C">
      <w:pPr>
        <w:pStyle w:val="Heading3"/>
      </w:pPr>
      <w:bookmarkStart w:id="346" w:name="_Toc315265543"/>
      <w:bookmarkStart w:id="347" w:name="_Toc315265867"/>
      <w:r w:rsidRPr="00FA3A7F">
        <w:t>7.3.7</w:t>
      </w:r>
      <w:r w:rsidRPr="00FA3A7F">
        <w:tab/>
        <w:t>Conditioning speech sequences</w:t>
      </w:r>
      <w:bookmarkEnd w:id="346"/>
      <w:bookmarkEnd w:id="347"/>
    </w:p>
    <w:p w14:paraId="0CE9976B" w14:textId="77777777" w:rsidR="0043751A" w:rsidRPr="00FA3A7F" w:rsidRDefault="0043751A" w:rsidP="003921F1">
      <w:pPr>
        <w:pStyle w:val="Heading4"/>
        <w:spacing w:before="140"/>
      </w:pPr>
      <w:bookmarkStart w:id="348" w:name="_Toc315265544"/>
      <w:r w:rsidRPr="00FA3A7F">
        <w:t>7.3.7.1</w:t>
      </w:r>
      <w:r w:rsidRPr="00FA3A7F">
        <w:tab/>
        <w:t>Description</w:t>
      </w:r>
      <w:bookmarkEnd w:id="348"/>
    </w:p>
    <w:p w14:paraId="0CE9976C" w14:textId="77777777" w:rsidR="0043751A" w:rsidRPr="00FA3A7F" w:rsidRDefault="0043751A" w:rsidP="003921F1">
      <w:pPr>
        <w:spacing w:before="100"/>
      </w:pPr>
      <w:r w:rsidRPr="00FA3A7F">
        <w:t>Speech sequences typically used at the beginning of a communication that can be used to place devices into a typical or steady condition are shown in Fig</w:t>
      </w:r>
      <w:r w:rsidR="00421E19" w:rsidRPr="00FA3A7F">
        <w:t>ures</w:t>
      </w:r>
      <w:r w:rsidRPr="00FA3A7F">
        <w:t xml:space="preserve"> 7-</w:t>
      </w:r>
      <w:r w:rsidR="0023381C" w:rsidRPr="00FA3A7F">
        <w:t xml:space="preserve">38 </w:t>
      </w:r>
      <w:r w:rsidRPr="00FA3A7F">
        <w:t>and 7-</w:t>
      </w:r>
      <w:r w:rsidR="0023381C" w:rsidRPr="00FA3A7F">
        <w:t>39</w:t>
      </w:r>
      <w:r w:rsidRPr="00FA3A7F">
        <w:t>. These include a single male speaker in one channel and a single female speaker in the other, one of which can be assigned as a send signal with the other being the receive signal.</w:t>
      </w:r>
    </w:p>
    <w:p w14:paraId="0CE9976D" w14:textId="77238FE3" w:rsidR="0043751A" w:rsidRPr="00FA3A7F" w:rsidRDefault="0043751A" w:rsidP="003921F1">
      <w:pPr>
        <w:spacing w:before="100"/>
        <w:rPr>
          <w:spacing w:val="-2"/>
        </w:rPr>
      </w:pPr>
      <w:r w:rsidRPr="00FA3A7F">
        <w:rPr>
          <w:spacing w:val="-2"/>
        </w:rPr>
        <w:t>Figure 7-</w:t>
      </w:r>
      <w:r w:rsidR="0023381C" w:rsidRPr="00FA3A7F">
        <w:rPr>
          <w:spacing w:val="-2"/>
        </w:rPr>
        <w:t xml:space="preserve">38 </w:t>
      </w:r>
      <w:r w:rsidRPr="00FA3A7F">
        <w:rPr>
          <w:spacing w:val="-2"/>
        </w:rPr>
        <w:t>is a long sequence (duration of 23.5 s) and Figure 7-</w:t>
      </w:r>
      <w:r w:rsidR="0023381C" w:rsidRPr="00FA3A7F">
        <w:rPr>
          <w:spacing w:val="-2"/>
        </w:rPr>
        <w:t xml:space="preserve">39 </w:t>
      </w:r>
      <w:r w:rsidRPr="00FA3A7F">
        <w:rPr>
          <w:spacing w:val="-2"/>
        </w:rPr>
        <w:t xml:space="preserve">is a </w:t>
      </w:r>
      <w:r w:rsidR="005C6226" w:rsidRPr="00FA3A7F">
        <w:rPr>
          <w:spacing w:val="-2"/>
        </w:rPr>
        <w:t>shorter version (duration of 10 </w:t>
      </w:r>
      <w:r w:rsidRPr="00FA3A7F">
        <w:rPr>
          <w:spacing w:val="-2"/>
        </w:rPr>
        <w:t>s) using the same speakers (M4 and F1 from the single-talk sequence) but different sentences. Sentences II and III from the long sequence are the same as sentences I and II for the short sequence. The male sentence I in the long sequence is actually a single word (</w:t>
      </w:r>
      <w:r w:rsidR="00421E19" w:rsidRPr="00FA3A7F">
        <w:rPr>
          <w:spacing w:val="-2"/>
        </w:rPr>
        <w:t>"</w:t>
      </w:r>
      <w:r w:rsidRPr="00FA3A7F">
        <w:rPr>
          <w:spacing w:val="-2"/>
        </w:rPr>
        <w:t>Grace</w:t>
      </w:r>
      <w:r w:rsidR="00421E19" w:rsidRPr="00FA3A7F">
        <w:rPr>
          <w:spacing w:val="-2"/>
        </w:rPr>
        <w:t>"</w:t>
      </w:r>
      <w:r w:rsidRPr="00FA3A7F">
        <w:rPr>
          <w:spacing w:val="-2"/>
        </w:rPr>
        <w:t>) taken from a larger sentence.</w:t>
      </w:r>
    </w:p>
    <w:p w14:paraId="4A7FB514" w14:textId="4C6B0DDE" w:rsidR="003921F1" w:rsidRPr="00FA3A7F" w:rsidRDefault="003921F1" w:rsidP="003921F1">
      <w:pPr>
        <w:pStyle w:val="Figure"/>
      </w:pPr>
      <w:r w:rsidRPr="00FA3A7F">
        <w:object w:dxaOrig="9995" w:dyaOrig="5743" w14:anchorId="0CE99A89">
          <v:shape id="_x0000_i1057" type="#_x0000_t75" style="width:406.2pt;height:229.8pt" o:ole="">
            <v:imagedata r:id="rId117" o:title=""/>
          </v:shape>
          <o:OLEObject Type="Embed" ProgID="Visio.Drawing.11" ShapeID="_x0000_i1057" DrawAspect="Content" ObjectID="_1595480638" r:id="rId118"/>
        </w:object>
      </w:r>
      <w:bookmarkStart w:id="349" w:name="_Ref282098581"/>
    </w:p>
    <w:p w14:paraId="0CE9976F" w14:textId="20529935" w:rsidR="0043751A" w:rsidRPr="00FA3A7F" w:rsidRDefault="0043751A" w:rsidP="003921F1">
      <w:pPr>
        <w:pStyle w:val="FigureNoTitle"/>
      </w:pPr>
      <w:r w:rsidRPr="00FA3A7F">
        <w:t xml:space="preserve">Figure </w:t>
      </w:r>
      <w:bookmarkEnd w:id="349"/>
      <w:r w:rsidRPr="00FA3A7F">
        <w:t>7-</w:t>
      </w:r>
      <w:r w:rsidR="0023381C" w:rsidRPr="00FA3A7F">
        <w:t xml:space="preserve">38 </w:t>
      </w:r>
      <w:r w:rsidR="00421E19" w:rsidRPr="00FA3A7F">
        <w:t xml:space="preserve">– </w:t>
      </w:r>
      <w:r w:rsidRPr="00FA3A7F">
        <w:t>Long conditioning sequence using sentences (I – V) from a single male</w:t>
      </w:r>
      <w:r w:rsidR="00B23C88" w:rsidRPr="00FA3A7F">
        <w:br/>
      </w:r>
      <w:r w:rsidRPr="00FA3A7F">
        <w:t>and female speaker (total duration 23.5 s)</w:t>
      </w:r>
    </w:p>
    <w:p w14:paraId="0A0F0628" w14:textId="6777E17A" w:rsidR="003921F1" w:rsidRPr="00FA3A7F" w:rsidRDefault="003921F1" w:rsidP="003921F1">
      <w:pPr>
        <w:pStyle w:val="Figure"/>
      </w:pPr>
      <w:r w:rsidRPr="00FA3A7F">
        <w:object w:dxaOrig="9995" w:dyaOrig="5746" w14:anchorId="0CE99A8A">
          <v:shape id="_x0000_i1058" type="#_x0000_t75" style="width:412.2pt;height:235.8pt" o:ole="">
            <v:imagedata r:id="rId119" o:title=""/>
          </v:shape>
          <o:OLEObject Type="Embed" ProgID="Visio.Drawing.11" ShapeID="_x0000_i1058" DrawAspect="Content" ObjectID="_1595480639" r:id="rId120"/>
        </w:object>
      </w:r>
      <w:bookmarkStart w:id="350" w:name="_Ref282098584"/>
    </w:p>
    <w:p w14:paraId="0CE99771" w14:textId="7D6BF4D5" w:rsidR="0043751A" w:rsidRPr="00FA3A7F" w:rsidRDefault="0043751A" w:rsidP="003921F1">
      <w:pPr>
        <w:pStyle w:val="FigureNoTitle"/>
      </w:pPr>
      <w:r w:rsidRPr="00FA3A7F">
        <w:t xml:space="preserve">Figure </w:t>
      </w:r>
      <w:bookmarkEnd w:id="350"/>
      <w:r w:rsidRPr="00FA3A7F">
        <w:t>7-</w:t>
      </w:r>
      <w:r w:rsidR="0023381C" w:rsidRPr="00FA3A7F">
        <w:t xml:space="preserve">39 </w:t>
      </w:r>
      <w:r w:rsidR="00421E19" w:rsidRPr="00FA3A7F">
        <w:t xml:space="preserve">– </w:t>
      </w:r>
      <w:r w:rsidRPr="00FA3A7F">
        <w:t>Short conditioning sequence using sentences (I and II) from a single male</w:t>
      </w:r>
      <w:r w:rsidR="00B23C88" w:rsidRPr="00FA3A7F">
        <w:br/>
      </w:r>
      <w:r w:rsidRPr="00FA3A7F">
        <w:t>and female speaker (total duration 10 s)</w:t>
      </w:r>
    </w:p>
    <w:p w14:paraId="0CE99772" w14:textId="77777777" w:rsidR="0043751A" w:rsidRPr="00FA3A7F" w:rsidRDefault="0043751A" w:rsidP="0054003C">
      <w:pPr>
        <w:pStyle w:val="Heading4"/>
      </w:pPr>
      <w:bookmarkStart w:id="351" w:name="_Toc315265545"/>
      <w:r w:rsidRPr="00FA3A7F">
        <w:t>7.3.7.2</w:t>
      </w:r>
      <w:r w:rsidRPr="00FA3A7F">
        <w:tab/>
        <w:t>Application</w:t>
      </w:r>
      <w:bookmarkEnd w:id="351"/>
    </w:p>
    <w:p w14:paraId="0CE99773" w14:textId="04BB7300" w:rsidR="0043751A" w:rsidRPr="00FA3A7F" w:rsidRDefault="0043751A">
      <w:r w:rsidRPr="00FA3A7F">
        <w:t xml:space="preserve">Typically, these sequences are used </w:t>
      </w:r>
      <w:r w:rsidR="005C7A37" w:rsidRPr="00FA3A7F">
        <w:t>to</w:t>
      </w:r>
      <w:r w:rsidRPr="00FA3A7F">
        <w:t xml:space="preserve"> condition a system </w:t>
      </w:r>
      <w:r w:rsidR="005C7A37" w:rsidRPr="00FA3A7F">
        <w:t>before</w:t>
      </w:r>
      <w:r w:rsidRPr="00FA3A7F">
        <w:t xml:space="preserve"> test</w:t>
      </w:r>
      <w:r w:rsidR="005C7A37" w:rsidRPr="00FA3A7F">
        <w:t>ing</w:t>
      </w:r>
      <w:r w:rsidRPr="00FA3A7F">
        <w:t xml:space="preserve">. However, the use of these sequences is not purely limited to this application. Another typical application of these sequences is the evaluation of the system </w:t>
      </w:r>
      <w:r w:rsidR="002829EE" w:rsidRPr="00FA3A7F">
        <w:t>behaviour</w:t>
      </w:r>
      <w:r w:rsidRPr="00FA3A7F">
        <w:t xml:space="preserve"> (</w:t>
      </w:r>
      <w:r w:rsidR="00421E19" w:rsidRPr="00FA3A7F">
        <w:t>e.g.</w:t>
      </w:r>
      <w:r w:rsidR="00B23C88" w:rsidRPr="00FA3A7F">
        <w:t>,</w:t>
      </w:r>
      <w:r w:rsidR="00421E19" w:rsidRPr="00FA3A7F">
        <w:t xml:space="preserve"> </w:t>
      </w:r>
      <w:r w:rsidRPr="00FA3A7F">
        <w:t>switching characteristics, echo performance) during the initial phase of a call.</w:t>
      </w:r>
    </w:p>
    <w:p w14:paraId="0CE99774" w14:textId="26378378" w:rsidR="0043751A" w:rsidRPr="00FA3A7F" w:rsidRDefault="0043751A">
      <w:r w:rsidRPr="00FA3A7F">
        <w:t>In any case, the signals are fed simultaneously in</w:t>
      </w:r>
      <w:r w:rsidR="002B324D" w:rsidRPr="00FA3A7F">
        <w:t>to</w:t>
      </w:r>
      <w:r w:rsidRPr="00FA3A7F">
        <w:t xml:space="preserve"> the far-end as well as in</w:t>
      </w:r>
      <w:r w:rsidR="002B324D" w:rsidRPr="00FA3A7F">
        <w:t>to</w:t>
      </w:r>
      <w:r w:rsidRPr="00FA3A7F">
        <w:t xml:space="preserve"> the near-end direction. Any delay in the system under test should be taken into account for the signal insertion</w:t>
      </w:r>
      <w:r w:rsidR="005C7A37" w:rsidRPr="00FA3A7F">
        <w:t>,</w:t>
      </w:r>
      <w:r w:rsidRPr="00FA3A7F">
        <w:t xml:space="preserve"> as well as for the signal analysis. If the measured signal is </w:t>
      </w:r>
      <w:r w:rsidR="00AB3D8B" w:rsidRPr="00FA3A7F">
        <w:t>referenced against</w:t>
      </w:r>
      <w:r w:rsidRPr="00FA3A7F">
        <w:t xml:space="preserve"> the input signal, the input signal should be time aligned by taking into account the actual delay between </w:t>
      </w:r>
      <w:r w:rsidR="002B324D" w:rsidRPr="00FA3A7F">
        <w:t xml:space="preserve">the </w:t>
      </w:r>
      <w:r w:rsidRPr="00FA3A7F">
        <w:t>measured and input signal</w:t>
      </w:r>
      <w:r w:rsidR="002B324D" w:rsidRPr="00FA3A7F">
        <w:t>s</w:t>
      </w:r>
      <w:r w:rsidRPr="00FA3A7F">
        <w:t>.</w:t>
      </w:r>
    </w:p>
    <w:p w14:paraId="0CE99775" w14:textId="77777777" w:rsidR="0043751A" w:rsidRPr="00FA3A7F" w:rsidRDefault="0043751A" w:rsidP="0043751A">
      <w:r w:rsidRPr="00FA3A7F">
        <w:t>The channels can be swapped</w:t>
      </w:r>
      <w:r w:rsidR="00AB3D8B" w:rsidRPr="00FA3A7F">
        <w:t>,</w:t>
      </w:r>
      <w:r w:rsidRPr="00FA3A7F">
        <w:t xml:space="preserve"> depending on the desired way of activating the send and receive direction</w:t>
      </w:r>
      <w:r w:rsidR="00AB3D8B" w:rsidRPr="00FA3A7F">
        <w:t>s</w:t>
      </w:r>
      <w:r w:rsidRPr="00FA3A7F">
        <w:t>.</w:t>
      </w:r>
    </w:p>
    <w:p w14:paraId="0CE99776" w14:textId="77777777" w:rsidR="0043751A" w:rsidRPr="00FA3A7F" w:rsidRDefault="0043751A">
      <w:pPr>
        <w:pStyle w:val="Heading3"/>
      </w:pPr>
      <w:bookmarkStart w:id="352" w:name="_Toc315265546"/>
      <w:bookmarkStart w:id="353" w:name="_Toc315265868"/>
      <w:r w:rsidRPr="00FA3A7F">
        <w:t>7.3.</w:t>
      </w:r>
      <w:r w:rsidR="004272D5" w:rsidRPr="00FA3A7F">
        <w:t>8</w:t>
      </w:r>
      <w:r w:rsidRPr="00FA3A7F">
        <w:tab/>
        <w:t>Filters for limiting the speech test signal bandwidth</w:t>
      </w:r>
      <w:bookmarkEnd w:id="352"/>
      <w:bookmarkEnd w:id="353"/>
    </w:p>
    <w:p w14:paraId="0CE99777" w14:textId="3ABB5C79" w:rsidR="0043751A" w:rsidRPr="00FA3A7F" w:rsidRDefault="0043751A">
      <w:r w:rsidRPr="00FA3A7F">
        <w:t xml:space="preserve">The speech signals provided are fullband signals. If these signals have to be applied to systems requiring a </w:t>
      </w:r>
      <w:r w:rsidR="00437D24" w:rsidRPr="00FA3A7F">
        <w:t>low-pass</w:t>
      </w:r>
      <w:r w:rsidR="00AB3D8B" w:rsidRPr="00FA3A7F">
        <w:t>-</w:t>
      </w:r>
      <w:r w:rsidRPr="00FA3A7F">
        <w:t>filtered signal</w:t>
      </w:r>
      <w:r w:rsidR="00AB3D8B" w:rsidRPr="00FA3A7F">
        <w:t>,</w:t>
      </w:r>
      <w:r w:rsidRPr="00FA3A7F">
        <w:t xml:space="preserve"> the fullband signal has to be band</w:t>
      </w:r>
      <w:r w:rsidR="005C7A37" w:rsidRPr="00FA3A7F">
        <w:t xml:space="preserve"> </w:t>
      </w:r>
      <w:r w:rsidRPr="00FA3A7F">
        <w:t>limited accordingly. This is required</w:t>
      </w:r>
      <w:r w:rsidR="005C7A37" w:rsidRPr="00FA3A7F">
        <w:t>,</w:t>
      </w:r>
      <w:r w:rsidRPr="00FA3A7F">
        <w:t xml:space="preserve"> </w:t>
      </w:r>
      <w:r w:rsidR="00AB3D8B" w:rsidRPr="00FA3A7F">
        <w:t>for example</w:t>
      </w:r>
      <w:r w:rsidR="005C7A37" w:rsidRPr="00FA3A7F">
        <w:t>,</w:t>
      </w:r>
      <w:r w:rsidR="00421E19" w:rsidRPr="00FA3A7F">
        <w:t xml:space="preserve"> </w:t>
      </w:r>
      <w:r w:rsidRPr="00FA3A7F">
        <w:t xml:space="preserve">for </w:t>
      </w:r>
      <w:r w:rsidR="00AB3D8B" w:rsidRPr="00FA3A7F">
        <w:t>analogue</w:t>
      </w:r>
      <w:r w:rsidRPr="00FA3A7F">
        <w:t xml:space="preserve"> or digital access points providing no or insufficient </w:t>
      </w:r>
      <w:r w:rsidR="00437D24" w:rsidRPr="00FA3A7F">
        <w:t>low-pass</w:t>
      </w:r>
      <w:r w:rsidRPr="00FA3A7F">
        <w:t xml:space="preserve"> filtering. The filter amplification is 0 dB. The required filter characteristics for the band limitation of the different transmission bandwidths as defined in ITU-T are given in Table 7-7.</w:t>
      </w:r>
    </w:p>
    <w:p w14:paraId="0CE99778" w14:textId="77777777" w:rsidR="005C2CE9" w:rsidRPr="00FA3A7F" w:rsidRDefault="005C2CE9" w:rsidP="005911C0">
      <w:pPr>
        <w:pStyle w:val="TableNoTitle"/>
      </w:pPr>
      <w:r w:rsidRPr="00FA3A7F">
        <w:t>Table 7-7 – Filter characteristics for band limiting the fullband speech signals</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645"/>
        <w:gridCol w:w="1805"/>
        <w:gridCol w:w="1692"/>
        <w:gridCol w:w="1805"/>
        <w:gridCol w:w="1692"/>
      </w:tblGrid>
      <w:tr w:rsidR="005C2CE9" w:rsidRPr="00FA3A7F" w14:paraId="0CE9977E" w14:textId="77777777" w:rsidTr="00B23C88">
        <w:trPr>
          <w:jc w:val="center"/>
        </w:trPr>
        <w:tc>
          <w:tcPr>
            <w:tcW w:w="2660" w:type="dxa"/>
          </w:tcPr>
          <w:p w14:paraId="0CE99779" w14:textId="77777777" w:rsidR="005C2CE9" w:rsidRPr="00FA3A7F" w:rsidRDefault="005C2CE9" w:rsidP="00310A0C">
            <w:pPr>
              <w:pStyle w:val="Tablehead"/>
            </w:pPr>
          </w:p>
        </w:tc>
        <w:tc>
          <w:tcPr>
            <w:tcW w:w="1814" w:type="dxa"/>
          </w:tcPr>
          <w:p w14:paraId="0CE9977A" w14:textId="47065B2E" w:rsidR="005C2CE9" w:rsidRPr="00FA3A7F" w:rsidRDefault="005C2CE9" w:rsidP="00310A0C">
            <w:pPr>
              <w:pStyle w:val="Tablehead"/>
              <w:rPr>
                <w:b w:val="0"/>
                <w:bCs/>
              </w:rPr>
            </w:pPr>
            <w:r w:rsidRPr="00FA3A7F">
              <w:rPr>
                <w:b w:val="0"/>
                <w:bCs/>
                <w:i/>
                <w:iCs/>
              </w:rPr>
              <w:t>f</w:t>
            </w:r>
            <w:r w:rsidR="005C6226" w:rsidRPr="00FA3A7F">
              <w:rPr>
                <w:b w:val="0"/>
                <w:bCs/>
                <w:vertAlign w:val="subscript"/>
              </w:rPr>
              <w:t>−</w:t>
            </w:r>
            <w:r w:rsidRPr="00FA3A7F">
              <w:rPr>
                <w:b w:val="0"/>
                <w:bCs/>
                <w:vertAlign w:val="subscript"/>
              </w:rPr>
              <w:t>3dB</w:t>
            </w:r>
          </w:p>
        </w:tc>
        <w:tc>
          <w:tcPr>
            <w:tcW w:w="1701" w:type="dxa"/>
          </w:tcPr>
          <w:p w14:paraId="0CE9977B" w14:textId="77777777" w:rsidR="005C2CE9" w:rsidRPr="00FA3A7F" w:rsidRDefault="005C2CE9" w:rsidP="00310A0C">
            <w:pPr>
              <w:pStyle w:val="Tablehead"/>
              <w:rPr>
                <w:b w:val="0"/>
                <w:bCs/>
              </w:rPr>
            </w:pPr>
          </w:p>
        </w:tc>
        <w:tc>
          <w:tcPr>
            <w:tcW w:w="1814" w:type="dxa"/>
          </w:tcPr>
          <w:p w14:paraId="0CE9977C" w14:textId="77777777" w:rsidR="005C2CE9" w:rsidRPr="00FA3A7F" w:rsidRDefault="005C2CE9" w:rsidP="00310A0C">
            <w:pPr>
              <w:pStyle w:val="Tablehead"/>
              <w:rPr>
                <w:b w:val="0"/>
                <w:bCs/>
              </w:rPr>
            </w:pPr>
            <w:r w:rsidRPr="00FA3A7F">
              <w:rPr>
                <w:b w:val="0"/>
                <w:bCs/>
                <w:i/>
                <w:iCs/>
              </w:rPr>
              <w:t>f</w:t>
            </w:r>
            <w:r w:rsidRPr="00FA3A7F">
              <w:rPr>
                <w:b w:val="0"/>
                <w:bCs/>
                <w:sz w:val="24"/>
                <w:szCs w:val="24"/>
                <w:vertAlign w:val="subscript"/>
              </w:rPr>
              <w:t>cutoff</w:t>
            </w:r>
          </w:p>
        </w:tc>
        <w:tc>
          <w:tcPr>
            <w:tcW w:w="1701" w:type="dxa"/>
          </w:tcPr>
          <w:p w14:paraId="0CE9977D" w14:textId="77777777" w:rsidR="005C2CE9" w:rsidRPr="00FA3A7F" w:rsidRDefault="005C2CE9" w:rsidP="00310A0C">
            <w:pPr>
              <w:pStyle w:val="Tablehead"/>
            </w:pPr>
          </w:p>
        </w:tc>
      </w:tr>
      <w:tr w:rsidR="005C2CE9" w:rsidRPr="00FA3A7F" w14:paraId="0CE99784" w14:textId="77777777" w:rsidTr="00B23C88">
        <w:trPr>
          <w:jc w:val="center"/>
        </w:trPr>
        <w:tc>
          <w:tcPr>
            <w:tcW w:w="2660" w:type="dxa"/>
          </w:tcPr>
          <w:p w14:paraId="0CE9977F" w14:textId="77777777" w:rsidR="005C2CE9" w:rsidRPr="00FA3A7F" w:rsidRDefault="005C2CE9" w:rsidP="00310A0C">
            <w:pPr>
              <w:pStyle w:val="Tabletext"/>
              <w:jc w:val="center"/>
            </w:pPr>
            <w:r w:rsidRPr="00FA3A7F">
              <w:t xml:space="preserve">Narrowband (NB) </w:t>
            </w:r>
          </w:p>
        </w:tc>
        <w:tc>
          <w:tcPr>
            <w:tcW w:w="1814" w:type="dxa"/>
          </w:tcPr>
          <w:p w14:paraId="0CE99780" w14:textId="77777777" w:rsidR="005C2CE9" w:rsidRPr="00FA3A7F" w:rsidRDefault="005C2CE9" w:rsidP="00310A0C">
            <w:pPr>
              <w:pStyle w:val="Tabletext"/>
              <w:jc w:val="center"/>
            </w:pPr>
            <w:r w:rsidRPr="00FA3A7F">
              <w:t>3600 Hz</w:t>
            </w:r>
          </w:p>
        </w:tc>
        <w:tc>
          <w:tcPr>
            <w:tcW w:w="1701" w:type="dxa"/>
          </w:tcPr>
          <w:p w14:paraId="0CE99781" w14:textId="7314A412" w:rsidR="005C2CE9" w:rsidRPr="00FA3A7F" w:rsidRDefault="005C2CE9" w:rsidP="005C6226">
            <w:pPr>
              <w:pStyle w:val="Tabletext"/>
              <w:jc w:val="center"/>
            </w:pPr>
            <w:r w:rsidRPr="00FA3A7F">
              <w:t xml:space="preserve">&gt; </w:t>
            </w:r>
            <w:r w:rsidR="005C6226" w:rsidRPr="00FA3A7F">
              <w:t>−</w:t>
            </w:r>
            <w:r w:rsidRPr="00FA3A7F">
              <w:t>3 dB</w:t>
            </w:r>
          </w:p>
        </w:tc>
        <w:tc>
          <w:tcPr>
            <w:tcW w:w="1814" w:type="dxa"/>
          </w:tcPr>
          <w:p w14:paraId="0CE99782" w14:textId="77777777" w:rsidR="005C2CE9" w:rsidRPr="00FA3A7F" w:rsidRDefault="005C2CE9" w:rsidP="00310A0C">
            <w:pPr>
              <w:pStyle w:val="Tabletext"/>
              <w:jc w:val="center"/>
            </w:pPr>
            <w:r w:rsidRPr="00FA3A7F">
              <w:t>4000 Hz</w:t>
            </w:r>
          </w:p>
        </w:tc>
        <w:tc>
          <w:tcPr>
            <w:tcW w:w="1701" w:type="dxa"/>
          </w:tcPr>
          <w:p w14:paraId="0CE99783" w14:textId="56699BBD" w:rsidR="005C2CE9" w:rsidRPr="00FA3A7F" w:rsidRDefault="005C2CE9" w:rsidP="00310A0C">
            <w:pPr>
              <w:pStyle w:val="Tabletext"/>
              <w:jc w:val="center"/>
            </w:pPr>
            <w:r w:rsidRPr="00FA3A7F">
              <w:t xml:space="preserve">&lt; </w:t>
            </w:r>
            <w:r w:rsidR="005C6226" w:rsidRPr="00FA3A7F">
              <w:t>−</w:t>
            </w:r>
            <w:r w:rsidRPr="00FA3A7F">
              <w:t>80 dB</w:t>
            </w:r>
          </w:p>
        </w:tc>
      </w:tr>
      <w:tr w:rsidR="005C2CE9" w:rsidRPr="00FA3A7F" w14:paraId="0CE9978A" w14:textId="77777777" w:rsidTr="00B23C88">
        <w:trPr>
          <w:jc w:val="center"/>
        </w:trPr>
        <w:tc>
          <w:tcPr>
            <w:tcW w:w="2660" w:type="dxa"/>
          </w:tcPr>
          <w:p w14:paraId="0CE99785" w14:textId="77777777" w:rsidR="005C2CE9" w:rsidRPr="00FA3A7F" w:rsidRDefault="005C2CE9" w:rsidP="00310A0C">
            <w:pPr>
              <w:pStyle w:val="Tabletext"/>
              <w:jc w:val="center"/>
            </w:pPr>
            <w:r w:rsidRPr="00FA3A7F">
              <w:t xml:space="preserve">Wideband (WB) </w:t>
            </w:r>
          </w:p>
        </w:tc>
        <w:tc>
          <w:tcPr>
            <w:tcW w:w="1814" w:type="dxa"/>
          </w:tcPr>
          <w:p w14:paraId="0CE99786" w14:textId="77777777" w:rsidR="005C2CE9" w:rsidRPr="00FA3A7F" w:rsidRDefault="005C2CE9" w:rsidP="00310A0C">
            <w:pPr>
              <w:pStyle w:val="Tabletext"/>
              <w:jc w:val="center"/>
            </w:pPr>
            <w:r w:rsidRPr="00FA3A7F">
              <w:t>7200 Hz</w:t>
            </w:r>
          </w:p>
        </w:tc>
        <w:tc>
          <w:tcPr>
            <w:tcW w:w="1701" w:type="dxa"/>
          </w:tcPr>
          <w:p w14:paraId="0CE99787" w14:textId="65E07FA6" w:rsidR="005C2CE9" w:rsidRPr="00FA3A7F" w:rsidRDefault="005C2CE9" w:rsidP="00310A0C">
            <w:pPr>
              <w:pStyle w:val="Tabletext"/>
              <w:jc w:val="center"/>
            </w:pPr>
            <w:r w:rsidRPr="00FA3A7F">
              <w:t xml:space="preserve">&gt; </w:t>
            </w:r>
            <w:r w:rsidR="005C6226" w:rsidRPr="00FA3A7F">
              <w:t>−</w:t>
            </w:r>
            <w:r w:rsidRPr="00FA3A7F">
              <w:t>3 dB</w:t>
            </w:r>
          </w:p>
        </w:tc>
        <w:tc>
          <w:tcPr>
            <w:tcW w:w="1814" w:type="dxa"/>
          </w:tcPr>
          <w:p w14:paraId="0CE99788" w14:textId="77777777" w:rsidR="005C2CE9" w:rsidRPr="00FA3A7F" w:rsidRDefault="005C2CE9" w:rsidP="00310A0C">
            <w:pPr>
              <w:pStyle w:val="Tabletext"/>
              <w:jc w:val="center"/>
            </w:pPr>
            <w:r w:rsidRPr="00FA3A7F">
              <w:t>8000 Hz</w:t>
            </w:r>
          </w:p>
        </w:tc>
        <w:tc>
          <w:tcPr>
            <w:tcW w:w="1701" w:type="dxa"/>
          </w:tcPr>
          <w:p w14:paraId="0CE99789" w14:textId="09FF7A4C" w:rsidR="005C2CE9" w:rsidRPr="00FA3A7F" w:rsidRDefault="005C2CE9" w:rsidP="00310A0C">
            <w:pPr>
              <w:pStyle w:val="Tabletext"/>
              <w:jc w:val="center"/>
            </w:pPr>
            <w:r w:rsidRPr="00FA3A7F">
              <w:t xml:space="preserve">&lt; </w:t>
            </w:r>
            <w:r w:rsidR="005C6226" w:rsidRPr="00FA3A7F">
              <w:t>−</w:t>
            </w:r>
            <w:r w:rsidRPr="00FA3A7F">
              <w:t>80 dB</w:t>
            </w:r>
          </w:p>
        </w:tc>
      </w:tr>
      <w:tr w:rsidR="005C2CE9" w:rsidRPr="00FA3A7F" w14:paraId="0CE99790" w14:textId="77777777" w:rsidTr="00B23C88">
        <w:trPr>
          <w:jc w:val="center"/>
        </w:trPr>
        <w:tc>
          <w:tcPr>
            <w:tcW w:w="2660" w:type="dxa"/>
          </w:tcPr>
          <w:p w14:paraId="0CE9978B" w14:textId="77777777" w:rsidR="005C2CE9" w:rsidRPr="00FA3A7F" w:rsidRDefault="005C2CE9" w:rsidP="00310A0C">
            <w:pPr>
              <w:pStyle w:val="Tabletext"/>
              <w:jc w:val="center"/>
            </w:pPr>
            <w:r w:rsidRPr="00FA3A7F">
              <w:t>Super-wideband (SWB)</w:t>
            </w:r>
          </w:p>
        </w:tc>
        <w:tc>
          <w:tcPr>
            <w:tcW w:w="1814" w:type="dxa"/>
          </w:tcPr>
          <w:p w14:paraId="0CE9978C" w14:textId="77777777" w:rsidR="005C2CE9" w:rsidRPr="00FA3A7F" w:rsidRDefault="005C2CE9" w:rsidP="00310A0C">
            <w:pPr>
              <w:pStyle w:val="Tabletext"/>
              <w:jc w:val="center"/>
            </w:pPr>
            <w:r w:rsidRPr="00FA3A7F">
              <w:t>14400 Hz</w:t>
            </w:r>
          </w:p>
        </w:tc>
        <w:tc>
          <w:tcPr>
            <w:tcW w:w="1701" w:type="dxa"/>
          </w:tcPr>
          <w:p w14:paraId="0CE9978D" w14:textId="106EE354" w:rsidR="005C2CE9" w:rsidRPr="00FA3A7F" w:rsidRDefault="005C2CE9" w:rsidP="00310A0C">
            <w:pPr>
              <w:pStyle w:val="Tabletext"/>
              <w:jc w:val="center"/>
            </w:pPr>
            <w:r w:rsidRPr="00FA3A7F">
              <w:t xml:space="preserve">&gt; </w:t>
            </w:r>
            <w:r w:rsidR="005C6226" w:rsidRPr="00FA3A7F">
              <w:t>−</w:t>
            </w:r>
            <w:r w:rsidRPr="00FA3A7F">
              <w:t>3 dB</w:t>
            </w:r>
          </w:p>
        </w:tc>
        <w:tc>
          <w:tcPr>
            <w:tcW w:w="1814" w:type="dxa"/>
          </w:tcPr>
          <w:p w14:paraId="0CE9978E" w14:textId="77777777" w:rsidR="005C2CE9" w:rsidRPr="00FA3A7F" w:rsidRDefault="005C2CE9" w:rsidP="00310A0C">
            <w:pPr>
              <w:pStyle w:val="Tabletext"/>
              <w:jc w:val="center"/>
            </w:pPr>
            <w:r w:rsidRPr="00FA3A7F">
              <w:t>16000 Hz</w:t>
            </w:r>
          </w:p>
        </w:tc>
        <w:tc>
          <w:tcPr>
            <w:tcW w:w="1701" w:type="dxa"/>
          </w:tcPr>
          <w:p w14:paraId="0CE9978F" w14:textId="0430B3AB" w:rsidR="005C2CE9" w:rsidRPr="00FA3A7F" w:rsidRDefault="005C2CE9" w:rsidP="00310A0C">
            <w:pPr>
              <w:pStyle w:val="Tabletext"/>
              <w:jc w:val="center"/>
            </w:pPr>
            <w:r w:rsidRPr="00FA3A7F">
              <w:t xml:space="preserve">&lt; </w:t>
            </w:r>
            <w:r w:rsidR="005C6226" w:rsidRPr="00FA3A7F">
              <w:t>−</w:t>
            </w:r>
            <w:r w:rsidRPr="00FA3A7F">
              <w:t>80 dB</w:t>
            </w:r>
          </w:p>
        </w:tc>
      </w:tr>
    </w:tbl>
    <w:p w14:paraId="0CE99791" w14:textId="77777777" w:rsidR="0043751A" w:rsidRPr="00FA3A7F" w:rsidRDefault="0043751A">
      <w:r w:rsidRPr="00FA3A7F">
        <w:t>Any digital filter fulfilling these requirements can be used. In [ITU-T G</w:t>
      </w:r>
      <w:r w:rsidR="002A245E" w:rsidRPr="00FA3A7F">
        <w:t>.</w:t>
      </w:r>
      <w:r w:rsidRPr="00FA3A7F">
        <w:t>191]</w:t>
      </w:r>
      <w:r w:rsidR="002A245E" w:rsidRPr="00FA3A7F">
        <w:t>,</w:t>
      </w:r>
      <w:r w:rsidRPr="00FA3A7F">
        <w:t xml:space="preserve"> filters can be found fulfilling these requirements if appropriate up-/down-sampling of the original signal is applied.</w:t>
      </w:r>
    </w:p>
    <w:p w14:paraId="0CE99792" w14:textId="77777777" w:rsidR="0043751A" w:rsidRPr="00FA3A7F" w:rsidRDefault="009B1E73">
      <w:pPr>
        <w:pStyle w:val="Note"/>
      </w:pPr>
      <w:r w:rsidRPr="00FA3A7F">
        <w:lastRenderedPageBreak/>
        <w:t>NOTE –</w:t>
      </w:r>
      <w:r w:rsidR="0043751A" w:rsidRPr="00FA3A7F">
        <w:t xml:space="preserve"> The signal level for the different transmission bandwidths is always determined from the band</w:t>
      </w:r>
      <w:r w:rsidR="00AB3D8B" w:rsidRPr="00FA3A7F">
        <w:t>-</w:t>
      </w:r>
      <w:r w:rsidR="0043751A" w:rsidRPr="00FA3A7F">
        <w:t>limited signal.</w:t>
      </w:r>
    </w:p>
    <w:p w14:paraId="0CE99793" w14:textId="56545BED" w:rsidR="004272D5" w:rsidRPr="00FA3A7F" w:rsidRDefault="004272D5" w:rsidP="004272D5">
      <w:pPr>
        <w:pStyle w:val="Heading2"/>
      </w:pPr>
      <w:bookmarkStart w:id="354" w:name="_Toc327525437"/>
      <w:bookmarkStart w:id="355" w:name="_Toc358634897"/>
      <w:bookmarkStart w:id="356" w:name="_Toc359487278"/>
      <w:bookmarkStart w:id="357" w:name="_Toc360436467"/>
      <w:bookmarkStart w:id="358" w:name="_Toc478453939"/>
      <w:bookmarkStart w:id="359" w:name="_Toc482264410"/>
      <w:bookmarkStart w:id="360" w:name="_Toc520700852"/>
      <w:bookmarkEnd w:id="300"/>
      <w:bookmarkEnd w:id="301"/>
      <w:bookmarkEnd w:id="302"/>
      <w:bookmarkEnd w:id="303"/>
      <w:bookmarkEnd w:id="304"/>
      <w:bookmarkEnd w:id="305"/>
      <w:bookmarkEnd w:id="306"/>
      <w:bookmarkEnd w:id="307"/>
      <w:bookmarkEnd w:id="308"/>
      <w:bookmarkEnd w:id="309"/>
      <w:bookmarkEnd w:id="310"/>
      <w:bookmarkEnd w:id="311"/>
      <w:bookmarkEnd w:id="312"/>
      <w:r w:rsidRPr="00FA3A7F">
        <w:t>7.4</w:t>
      </w:r>
      <w:r w:rsidRPr="00FA3A7F">
        <w:tab/>
        <w:t>Additional languages</w:t>
      </w:r>
      <w:bookmarkEnd w:id="354"/>
      <w:bookmarkEnd w:id="355"/>
      <w:bookmarkEnd w:id="356"/>
      <w:bookmarkEnd w:id="357"/>
      <w:bookmarkEnd w:id="358"/>
      <w:bookmarkEnd w:id="359"/>
      <w:bookmarkEnd w:id="360"/>
    </w:p>
    <w:p w14:paraId="0CE99794" w14:textId="41775FFC" w:rsidR="004272D5" w:rsidRPr="00FA3A7F" w:rsidRDefault="004272D5">
      <w:r w:rsidRPr="00FA3A7F">
        <w:t xml:space="preserve">Besides the speech signals described in </w:t>
      </w:r>
      <w:r w:rsidR="009F441F" w:rsidRPr="00FA3A7F">
        <w:t xml:space="preserve">clause </w:t>
      </w:r>
      <w:r w:rsidRPr="00FA3A7F">
        <w:t xml:space="preserve">7.3, other speech sequences from different languages may be used, as described in this clause. The speech samples described here follow the same construction principle as those described in </w:t>
      </w:r>
      <w:r w:rsidR="009F441F" w:rsidRPr="00FA3A7F">
        <w:t xml:space="preserve">clause </w:t>
      </w:r>
      <w:r w:rsidRPr="00FA3A7F">
        <w:t>7.3. However, it is known that different signals may have different impact</w:t>
      </w:r>
      <w:r w:rsidR="00D21655" w:rsidRPr="00FA3A7F">
        <w:t>s</w:t>
      </w:r>
      <w:r w:rsidRPr="00FA3A7F">
        <w:t xml:space="preserve"> on signal processing in modern non-linear and time variant signal processing and may lead to different measurement results. Therefore, i</w:t>
      </w:r>
      <w:r w:rsidR="00D21655" w:rsidRPr="00FA3A7F">
        <w:t>f there are</w:t>
      </w:r>
      <w:r w:rsidRPr="00FA3A7F">
        <w:t xml:space="preserve"> differences in test results received when using different languages</w:t>
      </w:r>
      <w:r w:rsidR="00D21655" w:rsidRPr="00FA3A7F">
        <w:t>,</w:t>
      </w:r>
      <w:r w:rsidRPr="00FA3A7F">
        <w:t xml:space="preserve"> the test result received with British English shall be normative.</w:t>
      </w:r>
    </w:p>
    <w:p w14:paraId="0CE99795" w14:textId="77777777" w:rsidR="004272D5" w:rsidRPr="00FA3A7F" w:rsidRDefault="004272D5" w:rsidP="004272D5">
      <w:pPr>
        <w:pStyle w:val="Heading3"/>
      </w:pPr>
      <w:r w:rsidRPr="00FA3A7F">
        <w:t>7.4.1</w:t>
      </w:r>
      <w:r w:rsidRPr="00FA3A7F">
        <w:tab/>
        <w:t>Chinese speech samples</w:t>
      </w:r>
    </w:p>
    <w:p w14:paraId="0CE99796" w14:textId="77777777" w:rsidR="004272D5" w:rsidRPr="00FA3A7F" w:rsidRDefault="004272D5">
      <w:pPr>
        <w:pStyle w:val="Heading4"/>
        <w:rPr>
          <w:lang w:eastAsia="zh-CN"/>
        </w:rPr>
      </w:pPr>
      <w:r w:rsidRPr="00FA3A7F">
        <w:rPr>
          <w:lang w:eastAsia="zh-CN"/>
        </w:rPr>
        <w:t>7.4.1.1</w:t>
      </w:r>
      <w:r w:rsidRPr="00FA3A7F">
        <w:rPr>
          <w:lang w:eastAsia="zh-CN"/>
        </w:rPr>
        <w:tab/>
        <w:t>Chinese reference speech samples</w:t>
      </w:r>
    </w:p>
    <w:p w14:paraId="0CE99797" w14:textId="66E5FBF0" w:rsidR="004272D5" w:rsidRPr="00FA3A7F" w:rsidRDefault="004272D5">
      <w:pPr>
        <w:rPr>
          <w:lang w:eastAsia="zh-CN"/>
        </w:rPr>
      </w:pPr>
      <w:r w:rsidRPr="00FA3A7F">
        <w:rPr>
          <w:lang w:eastAsia="zh-CN"/>
        </w:rPr>
        <w:t>The format of recordings is PCM, 16 bit, 48kHz</w:t>
      </w:r>
      <w:r w:rsidR="00D40795" w:rsidRPr="00FA3A7F">
        <w:rPr>
          <w:lang w:eastAsia="zh-CN"/>
        </w:rPr>
        <w:t xml:space="preserve"> </w:t>
      </w:r>
      <w:r w:rsidRPr="00FA3A7F">
        <w:rPr>
          <w:lang w:eastAsia="zh-CN"/>
        </w:rPr>
        <w:t>sampl</w:t>
      </w:r>
      <w:r w:rsidR="00B6167A" w:rsidRPr="00FA3A7F">
        <w:rPr>
          <w:lang w:eastAsia="zh-CN"/>
        </w:rPr>
        <w:t>ed</w:t>
      </w:r>
      <w:r w:rsidRPr="00FA3A7F">
        <w:rPr>
          <w:lang w:eastAsia="zh-CN"/>
        </w:rPr>
        <w:t xml:space="preserve"> and </w:t>
      </w:r>
      <w:r w:rsidR="00B6167A" w:rsidRPr="00FA3A7F">
        <w:rPr>
          <w:lang w:eastAsia="zh-CN"/>
        </w:rPr>
        <w:t>m</w:t>
      </w:r>
      <w:r w:rsidRPr="00FA3A7F">
        <w:rPr>
          <w:lang w:eastAsia="zh-CN"/>
        </w:rPr>
        <w:t>onaural.</w:t>
      </w:r>
    </w:p>
    <w:p w14:paraId="0CE99798" w14:textId="3BD932EF" w:rsidR="004272D5" w:rsidRPr="00FA3A7F" w:rsidRDefault="004272D5" w:rsidP="005C6226">
      <w:pPr>
        <w:rPr>
          <w:lang w:eastAsia="zh-CN"/>
        </w:rPr>
      </w:pPr>
      <w:r w:rsidRPr="00FA3A7F">
        <w:rPr>
          <w:lang w:eastAsia="zh-CN"/>
        </w:rPr>
        <w:t xml:space="preserve">The mean active speech level is adjusted to </w:t>
      </w:r>
      <w:r w:rsidRPr="00FA3A7F">
        <w:t xml:space="preserve">approximately </w:t>
      </w:r>
      <w:r w:rsidR="005C6226" w:rsidRPr="00FA3A7F">
        <w:t>−</w:t>
      </w:r>
      <w:r w:rsidRPr="00FA3A7F">
        <w:t>26 dBov</w:t>
      </w:r>
      <w:r w:rsidRPr="00FA3A7F">
        <w:rPr>
          <w:lang w:eastAsia="zh-CN"/>
        </w:rPr>
        <w:t>.</w:t>
      </w:r>
    </w:p>
    <w:p w14:paraId="0CE99799" w14:textId="77777777" w:rsidR="004272D5" w:rsidRPr="00FA3A7F" w:rsidRDefault="004272D5" w:rsidP="00310A0C">
      <w:pPr>
        <w:pStyle w:val="Headingb"/>
        <w:rPr>
          <w:lang w:eastAsia="zh-CN"/>
        </w:rPr>
      </w:pPr>
      <w:r w:rsidRPr="00FA3A7F">
        <w:rPr>
          <w:lang w:eastAsia="zh-CN"/>
        </w:rPr>
        <w:t>Phonetic balance</w:t>
      </w:r>
    </w:p>
    <w:p w14:paraId="0CE9979A" w14:textId="1FFF20C6" w:rsidR="004272D5" w:rsidRPr="00FA3A7F" w:rsidRDefault="004272D5" w:rsidP="00B23C88">
      <w:pPr>
        <w:rPr>
          <w:lang w:eastAsia="zh-CN"/>
        </w:rPr>
      </w:pPr>
      <w:r w:rsidRPr="00FA3A7F">
        <w:rPr>
          <w:lang w:eastAsia="zh-CN"/>
        </w:rPr>
        <w:t xml:space="preserve">Mandarin </w:t>
      </w:r>
      <w:r w:rsidR="00B6167A" w:rsidRPr="00FA3A7F">
        <w:rPr>
          <w:lang w:eastAsia="zh-CN"/>
        </w:rPr>
        <w:t xml:space="preserve">Chinese </w:t>
      </w:r>
      <w:r w:rsidR="00552D52" w:rsidRPr="00FA3A7F">
        <w:rPr>
          <w:lang w:eastAsia="zh-CN"/>
        </w:rPr>
        <w:t>characters can be analys</w:t>
      </w:r>
      <w:r w:rsidRPr="00FA3A7F">
        <w:rPr>
          <w:lang w:eastAsia="zh-CN"/>
        </w:rPr>
        <w:t>ed phonetically and represented by 22 consonants, 36</w:t>
      </w:r>
      <w:r w:rsidR="005C6226" w:rsidRPr="00FA3A7F">
        <w:rPr>
          <w:lang w:eastAsia="zh-CN"/>
        </w:rPr>
        <w:t> </w:t>
      </w:r>
      <w:r w:rsidRPr="00FA3A7F">
        <w:rPr>
          <w:lang w:eastAsia="zh-CN"/>
        </w:rPr>
        <w:t>vowels and 4 tones. Eff</w:t>
      </w:r>
      <w:r w:rsidR="00B6167A" w:rsidRPr="00FA3A7F">
        <w:rPr>
          <w:lang w:eastAsia="zh-CN"/>
        </w:rPr>
        <w:t>or</w:t>
      </w:r>
      <w:r w:rsidRPr="00FA3A7F">
        <w:rPr>
          <w:lang w:eastAsia="zh-CN"/>
        </w:rPr>
        <w:t xml:space="preserve">ts have been made to ensure that the frequency of occurrence of those components </w:t>
      </w:r>
      <w:r w:rsidR="00B6167A" w:rsidRPr="00FA3A7F">
        <w:rPr>
          <w:lang w:eastAsia="zh-CN"/>
        </w:rPr>
        <w:t>is</w:t>
      </w:r>
      <w:r w:rsidRPr="00FA3A7F">
        <w:rPr>
          <w:lang w:eastAsia="zh-CN"/>
        </w:rPr>
        <w:t xml:space="preserve"> similar to </w:t>
      </w:r>
      <w:r w:rsidR="00B6167A" w:rsidRPr="00FA3A7F">
        <w:rPr>
          <w:lang w:eastAsia="zh-CN"/>
        </w:rPr>
        <w:t xml:space="preserve">daily </w:t>
      </w:r>
      <w:r w:rsidRPr="00FA3A7F">
        <w:rPr>
          <w:lang w:eastAsia="zh-CN"/>
        </w:rPr>
        <w:t>oral communication.</w:t>
      </w:r>
    </w:p>
    <w:p w14:paraId="0CE9979B" w14:textId="77777777" w:rsidR="004272D5" w:rsidRPr="00FA3A7F" w:rsidRDefault="004272D5" w:rsidP="00310A0C">
      <w:pPr>
        <w:pStyle w:val="Headingb"/>
        <w:rPr>
          <w:lang w:eastAsia="zh-CN"/>
        </w:rPr>
      </w:pPr>
      <w:r w:rsidRPr="00FA3A7F">
        <w:rPr>
          <w:lang w:eastAsia="zh-CN"/>
        </w:rPr>
        <w:t>Word familiarity</w:t>
      </w:r>
      <w:r w:rsidR="00B67C4A" w:rsidRPr="00FA3A7F">
        <w:rPr>
          <w:lang w:eastAsia="zh-CN"/>
        </w:rPr>
        <w:t xml:space="preserve"> </w:t>
      </w:r>
    </w:p>
    <w:p w14:paraId="0CE9979C" w14:textId="199905B4" w:rsidR="004272D5" w:rsidRPr="00FA3A7F" w:rsidRDefault="004272D5">
      <w:pPr>
        <w:rPr>
          <w:lang w:eastAsia="zh-CN"/>
        </w:rPr>
      </w:pPr>
      <w:r w:rsidRPr="00FA3A7F">
        <w:rPr>
          <w:lang w:eastAsia="zh-CN"/>
        </w:rPr>
        <w:t xml:space="preserve">The words chosen in the speech material </w:t>
      </w:r>
      <w:r w:rsidR="002A4D80" w:rsidRPr="00FA3A7F">
        <w:rPr>
          <w:lang w:eastAsia="zh-CN"/>
        </w:rPr>
        <w:t>are</w:t>
      </w:r>
      <w:r w:rsidRPr="00FA3A7F">
        <w:rPr>
          <w:lang w:eastAsia="zh-CN"/>
        </w:rPr>
        <w:t xml:space="preserve"> easy to use and not hard to understand. The selected speech material includes common words in daily use.</w:t>
      </w:r>
    </w:p>
    <w:p w14:paraId="0CE9979D" w14:textId="77777777" w:rsidR="004272D5" w:rsidRPr="00FA3A7F" w:rsidRDefault="004272D5" w:rsidP="00310A0C">
      <w:pPr>
        <w:pStyle w:val="Headingb"/>
        <w:rPr>
          <w:lang w:eastAsia="zh-CN"/>
        </w:rPr>
      </w:pPr>
      <w:r w:rsidRPr="00FA3A7F">
        <w:rPr>
          <w:lang w:eastAsia="zh-CN"/>
        </w:rPr>
        <w:t>Activity factor and crest f</w:t>
      </w:r>
      <w:r w:rsidR="008A569E" w:rsidRPr="00FA3A7F">
        <w:rPr>
          <w:lang w:eastAsia="zh-CN"/>
        </w:rPr>
        <w:t>actor for single-talk sentences</w:t>
      </w:r>
    </w:p>
    <w:p w14:paraId="6859B40F" w14:textId="545D89BA" w:rsidR="00D21655" w:rsidRPr="00FA3A7F" w:rsidRDefault="00D21655" w:rsidP="008A2C91">
      <w:pPr>
        <w:rPr>
          <w:lang w:eastAsia="zh-CN"/>
        </w:rPr>
      </w:pPr>
      <w:r w:rsidRPr="00FA3A7F">
        <w:rPr>
          <w:lang w:eastAsia="zh-CN"/>
        </w:rPr>
        <w:t>See Table 7-8.</w:t>
      </w:r>
    </w:p>
    <w:p w14:paraId="0CE9979E" w14:textId="77777777" w:rsidR="004272D5" w:rsidRPr="00FA3A7F" w:rsidRDefault="004272D5" w:rsidP="005911C0">
      <w:pPr>
        <w:pStyle w:val="TableNoTitle"/>
        <w:rPr>
          <w:lang w:eastAsia="zh-CN"/>
        </w:rPr>
      </w:pPr>
      <w:r w:rsidRPr="00FA3A7F">
        <w:rPr>
          <w:lang w:eastAsia="zh-CN"/>
        </w:rPr>
        <w:t>Table 7-</w:t>
      </w:r>
      <w:r w:rsidR="004912ED" w:rsidRPr="00FA3A7F">
        <w:rPr>
          <w:lang w:eastAsia="zh-CN"/>
        </w:rPr>
        <w:t>8</w:t>
      </w:r>
      <w:r w:rsidRPr="00FA3A7F">
        <w:rPr>
          <w:lang w:eastAsia="zh-CN"/>
        </w:rPr>
        <w:t xml:space="preserve"> </w:t>
      </w:r>
      <w:r w:rsidR="00B67C4A" w:rsidRPr="00FA3A7F">
        <w:rPr>
          <w:lang w:eastAsia="zh-CN"/>
        </w:rPr>
        <w:t>–</w:t>
      </w:r>
      <w:r w:rsidRPr="00FA3A7F">
        <w:rPr>
          <w:lang w:eastAsia="zh-CN"/>
        </w:rPr>
        <w:t xml:space="preserve"> Activity factor and crest factor</w:t>
      </w:r>
    </w:p>
    <w:tbl>
      <w:tblPr>
        <w:tblW w:w="963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1730"/>
        <w:gridCol w:w="1950"/>
        <w:gridCol w:w="2005"/>
        <w:gridCol w:w="1950"/>
        <w:gridCol w:w="2004"/>
      </w:tblGrid>
      <w:tr w:rsidR="004272D5" w:rsidRPr="00FA3A7F" w14:paraId="0CE997A4" w14:textId="77777777" w:rsidTr="004B4414">
        <w:trPr>
          <w:jc w:val="center"/>
        </w:trPr>
        <w:tc>
          <w:tcPr>
            <w:tcW w:w="1761" w:type="dxa"/>
            <w:vAlign w:val="center"/>
          </w:tcPr>
          <w:p w14:paraId="0CE9979F" w14:textId="77777777" w:rsidR="004272D5" w:rsidRPr="00FA3A7F" w:rsidRDefault="004272D5" w:rsidP="005C6226">
            <w:pPr>
              <w:pStyle w:val="Tablehead"/>
              <w:rPr>
                <w:lang w:eastAsia="zh-CN"/>
              </w:rPr>
            </w:pPr>
            <w:r w:rsidRPr="00FA3A7F">
              <w:rPr>
                <w:lang w:eastAsia="zh-CN"/>
              </w:rPr>
              <w:t>Speaker</w:t>
            </w:r>
          </w:p>
        </w:tc>
        <w:tc>
          <w:tcPr>
            <w:tcW w:w="1984" w:type="dxa"/>
            <w:vAlign w:val="center"/>
          </w:tcPr>
          <w:p w14:paraId="0CE997A0" w14:textId="77777777" w:rsidR="004272D5" w:rsidRPr="00FA3A7F" w:rsidRDefault="004272D5" w:rsidP="005C6226">
            <w:pPr>
              <w:pStyle w:val="Tablehead"/>
              <w:rPr>
                <w:lang w:eastAsia="zh-CN"/>
              </w:rPr>
            </w:pPr>
            <w:r w:rsidRPr="00FA3A7F">
              <w:rPr>
                <w:lang w:eastAsia="zh-CN"/>
              </w:rPr>
              <w:t>Activity factor</w:t>
            </w:r>
            <w:r w:rsidR="008F2DC3" w:rsidRPr="00FA3A7F">
              <w:rPr>
                <w:lang w:eastAsia="zh-CN"/>
              </w:rPr>
              <w:br/>
            </w:r>
            <w:r w:rsidRPr="00FA3A7F">
              <w:rPr>
                <w:lang w:eastAsia="zh-CN"/>
              </w:rPr>
              <w:t>(%)</w:t>
            </w:r>
          </w:p>
        </w:tc>
        <w:tc>
          <w:tcPr>
            <w:tcW w:w="2040" w:type="dxa"/>
            <w:vAlign w:val="center"/>
          </w:tcPr>
          <w:p w14:paraId="0CE997A1" w14:textId="77777777" w:rsidR="004272D5" w:rsidRPr="00FA3A7F" w:rsidRDefault="004272D5" w:rsidP="008F2DC3">
            <w:pPr>
              <w:pStyle w:val="Tablehead"/>
              <w:rPr>
                <w:lang w:eastAsia="zh-CN"/>
              </w:rPr>
            </w:pPr>
            <w:r w:rsidRPr="00FA3A7F">
              <w:rPr>
                <w:lang w:eastAsia="zh-CN"/>
              </w:rPr>
              <w:t>Average</w:t>
            </w:r>
            <w:r w:rsidR="008F2DC3" w:rsidRPr="00FA3A7F">
              <w:rPr>
                <w:lang w:eastAsia="zh-CN"/>
              </w:rPr>
              <w:br/>
            </w:r>
            <w:r w:rsidRPr="00FA3A7F">
              <w:rPr>
                <w:lang w:eastAsia="zh-CN"/>
              </w:rPr>
              <w:t>(%)</w:t>
            </w:r>
          </w:p>
        </w:tc>
        <w:tc>
          <w:tcPr>
            <w:tcW w:w="1984" w:type="dxa"/>
            <w:vAlign w:val="center"/>
          </w:tcPr>
          <w:p w14:paraId="0CE997A2" w14:textId="77777777" w:rsidR="004272D5" w:rsidRPr="00FA3A7F" w:rsidRDefault="004272D5" w:rsidP="005C6226">
            <w:pPr>
              <w:pStyle w:val="Tablehead"/>
              <w:rPr>
                <w:lang w:eastAsia="zh-CN"/>
              </w:rPr>
            </w:pPr>
            <w:r w:rsidRPr="00FA3A7F">
              <w:rPr>
                <w:lang w:eastAsia="zh-CN"/>
              </w:rPr>
              <w:t>Crest factor</w:t>
            </w:r>
            <w:r w:rsidR="008F2DC3" w:rsidRPr="00FA3A7F">
              <w:rPr>
                <w:lang w:eastAsia="zh-CN"/>
              </w:rPr>
              <w:br/>
            </w:r>
            <w:r w:rsidRPr="00FA3A7F">
              <w:rPr>
                <w:lang w:eastAsia="zh-CN"/>
              </w:rPr>
              <w:t>(dB)</w:t>
            </w:r>
          </w:p>
        </w:tc>
        <w:tc>
          <w:tcPr>
            <w:tcW w:w="2039" w:type="dxa"/>
            <w:vAlign w:val="center"/>
          </w:tcPr>
          <w:p w14:paraId="0CE997A3" w14:textId="77777777" w:rsidR="004272D5" w:rsidRPr="00FA3A7F" w:rsidRDefault="004272D5" w:rsidP="008F2DC3">
            <w:pPr>
              <w:pStyle w:val="Tablehead"/>
              <w:rPr>
                <w:lang w:eastAsia="zh-CN"/>
              </w:rPr>
            </w:pPr>
            <w:r w:rsidRPr="00FA3A7F">
              <w:rPr>
                <w:lang w:eastAsia="zh-CN"/>
              </w:rPr>
              <w:t>Average</w:t>
            </w:r>
            <w:r w:rsidR="008F2DC3" w:rsidRPr="00FA3A7F">
              <w:rPr>
                <w:lang w:eastAsia="zh-CN"/>
              </w:rPr>
              <w:br/>
            </w:r>
            <w:r w:rsidRPr="00FA3A7F">
              <w:rPr>
                <w:lang w:eastAsia="zh-CN"/>
              </w:rPr>
              <w:t>(dB)</w:t>
            </w:r>
          </w:p>
        </w:tc>
      </w:tr>
      <w:tr w:rsidR="004272D5" w:rsidRPr="00FA3A7F" w14:paraId="0CE997AA" w14:textId="77777777" w:rsidTr="004B4414">
        <w:trPr>
          <w:jc w:val="center"/>
        </w:trPr>
        <w:tc>
          <w:tcPr>
            <w:tcW w:w="1761" w:type="dxa"/>
          </w:tcPr>
          <w:p w14:paraId="0CE997A5" w14:textId="77777777" w:rsidR="004272D5" w:rsidRPr="00FA3A7F" w:rsidRDefault="004272D5" w:rsidP="005C6226">
            <w:pPr>
              <w:pStyle w:val="Tabletext"/>
              <w:jc w:val="center"/>
              <w:rPr>
                <w:lang w:eastAsia="zh-CN"/>
              </w:rPr>
            </w:pPr>
            <w:bookmarkStart w:id="361" w:name="_Hlk305663305"/>
            <w:r w:rsidRPr="00FA3A7F">
              <w:rPr>
                <w:lang w:eastAsia="zh-CN"/>
              </w:rPr>
              <w:t>F1</w:t>
            </w:r>
          </w:p>
        </w:tc>
        <w:tc>
          <w:tcPr>
            <w:tcW w:w="1984" w:type="dxa"/>
          </w:tcPr>
          <w:p w14:paraId="0CE997A6" w14:textId="77777777" w:rsidR="004272D5" w:rsidRPr="00FA3A7F" w:rsidRDefault="004272D5" w:rsidP="005C6226">
            <w:pPr>
              <w:pStyle w:val="Tabletext"/>
              <w:jc w:val="center"/>
              <w:rPr>
                <w:caps/>
                <w:sz w:val="28"/>
                <w:lang w:eastAsia="zh-CN"/>
              </w:rPr>
            </w:pPr>
            <w:r w:rsidRPr="00FA3A7F">
              <w:rPr>
                <w:lang w:eastAsia="zh-CN"/>
              </w:rPr>
              <w:t>98.682</w:t>
            </w:r>
          </w:p>
        </w:tc>
        <w:tc>
          <w:tcPr>
            <w:tcW w:w="2040" w:type="dxa"/>
            <w:vMerge w:val="restart"/>
            <w:vAlign w:val="center"/>
          </w:tcPr>
          <w:p w14:paraId="0CE997A7" w14:textId="77777777" w:rsidR="004272D5" w:rsidRPr="00FA3A7F" w:rsidRDefault="004272D5" w:rsidP="00310A0C">
            <w:pPr>
              <w:pStyle w:val="Tabletext"/>
              <w:jc w:val="center"/>
              <w:rPr>
                <w:lang w:eastAsia="zh-CN"/>
              </w:rPr>
            </w:pPr>
            <w:r w:rsidRPr="00FA3A7F">
              <w:rPr>
                <w:lang w:eastAsia="zh-CN"/>
              </w:rPr>
              <w:t>97.38</w:t>
            </w:r>
          </w:p>
        </w:tc>
        <w:tc>
          <w:tcPr>
            <w:tcW w:w="1984" w:type="dxa"/>
          </w:tcPr>
          <w:p w14:paraId="0CE997A8" w14:textId="77777777" w:rsidR="004272D5" w:rsidRPr="00FA3A7F" w:rsidRDefault="004272D5" w:rsidP="005C6226">
            <w:pPr>
              <w:pStyle w:val="Tabletext"/>
              <w:jc w:val="center"/>
              <w:rPr>
                <w:caps/>
                <w:sz w:val="28"/>
                <w:lang w:eastAsia="zh-CN"/>
              </w:rPr>
            </w:pPr>
            <w:r w:rsidRPr="00FA3A7F">
              <w:rPr>
                <w:lang w:eastAsia="zh-CN"/>
              </w:rPr>
              <w:t>19.243</w:t>
            </w:r>
          </w:p>
        </w:tc>
        <w:tc>
          <w:tcPr>
            <w:tcW w:w="2039" w:type="dxa"/>
            <w:vMerge w:val="restart"/>
            <w:vAlign w:val="center"/>
          </w:tcPr>
          <w:p w14:paraId="0CE997A9" w14:textId="77777777" w:rsidR="004272D5" w:rsidRPr="00FA3A7F" w:rsidRDefault="004272D5" w:rsidP="00310A0C">
            <w:pPr>
              <w:pStyle w:val="Tabletext"/>
              <w:jc w:val="center"/>
              <w:rPr>
                <w:lang w:eastAsia="zh-CN"/>
              </w:rPr>
            </w:pPr>
            <w:r w:rsidRPr="00FA3A7F">
              <w:rPr>
                <w:lang w:eastAsia="zh-CN"/>
              </w:rPr>
              <w:t>16.69</w:t>
            </w:r>
          </w:p>
        </w:tc>
      </w:tr>
      <w:tr w:rsidR="004272D5" w:rsidRPr="00FA3A7F" w14:paraId="0CE997B0" w14:textId="77777777" w:rsidTr="004B4414">
        <w:trPr>
          <w:jc w:val="center"/>
        </w:trPr>
        <w:tc>
          <w:tcPr>
            <w:tcW w:w="1761" w:type="dxa"/>
          </w:tcPr>
          <w:p w14:paraId="0CE997AB" w14:textId="77777777" w:rsidR="004272D5" w:rsidRPr="00FA3A7F" w:rsidRDefault="004272D5" w:rsidP="005C6226">
            <w:pPr>
              <w:pStyle w:val="Tabletext"/>
              <w:jc w:val="center"/>
              <w:rPr>
                <w:caps/>
                <w:sz w:val="28"/>
                <w:lang w:eastAsia="zh-CN"/>
              </w:rPr>
            </w:pPr>
            <w:r w:rsidRPr="00FA3A7F">
              <w:rPr>
                <w:lang w:eastAsia="zh-CN"/>
              </w:rPr>
              <w:t>F2</w:t>
            </w:r>
          </w:p>
        </w:tc>
        <w:tc>
          <w:tcPr>
            <w:tcW w:w="1984" w:type="dxa"/>
          </w:tcPr>
          <w:p w14:paraId="0CE997AC" w14:textId="77777777" w:rsidR="004272D5" w:rsidRPr="00FA3A7F" w:rsidRDefault="004272D5" w:rsidP="005C6226">
            <w:pPr>
              <w:pStyle w:val="Tabletext"/>
              <w:jc w:val="center"/>
              <w:rPr>
                <w:caps/>
                <w:sz w:val="28"/>
                <w:lang w:eastAsia="zh-CN"/>
              </w:rPr>
            </w:pPr>
            <w:r w:rsidRPr="00FA3A7F">
              <w:rPr>
                <w:lang w:eastAsia="zh-CN"/>
              </w:rPr>
              <w:t>98.059</w:t>
            </w:r>
          </w:p>
        </w:tc>
        <w:tc>
          <w:tcPr>
            <w:tcW w:w="2040" w:type="dxa"/>
            <w:vMerge/>
          </w:tcPr>
          <w:p w14:paraId="0CE997AD" w14:textId="77777777" w:rsidR="004272D5" w:rsidRPr="00FA3A7F" w:rsidRDefault="004272D5" w:rsidP="00310A0C">
            <w:pPr>
              <w:pStyle w:val="Tabletext"/>
              <w:rPr>
                <w:lang w:eastAsia="zh-CN"/>
              </w:rPr>
            </w:pPr>
          </w:p>
        </w:tc>
        <w:tc>
          <w:tcPr>
            <w:tcW w:w="1984" w:type="dxa"/>
          </w:tcPr>
          <w:p w14:paraId="0CE997AE" w14:textId="77777777" w:rsidR="004272D5" w:rsidRPr="00FA3A7F" w:rsidRDefault="004272D5" w:rsidP="005C6226">
            <w:pPr>
              <w:pStyle w:val="Tabletext"/>
              <w:jc w:val="center"/>
              <w:rPr>
                <w:caps/>
                <w:sz w:val="28"/>
                <w:lang w:eastAsia="zh-CN"/>
              </w:rPr>
            </w:pPr>
            <w:r w:rsidRPr="00FA3A7F">
              <w:rPr>
                <w:lang w:eastAsia="zh-CN"/>
              </w:rPr>
              <w:t>14.955</w:t>
            </w:r>
          </w:p>
        </w:tc>
        <w:tc>
          <w:tcPr>
            <w:tcW w:w="2039" w:type="dxa"/>
            <w:vMerge/>
          </w:tcPr>
          <w:p w14:paraId="0CE997AF" w14:textId="77777777" w:rsidR="004272D5" w:rsidRPr="00FA3A7F" w:rsidRDefault="004272D5" w:rsidP="00310A0C">
            <w:pPr>
              <w:pStyle w:val="Tabletext"/>
              <w:rPr>
                <w:lang w:eastAsia="zh-CN"/>
              </w:rPr>
            </w:pPr>
          </w:p>
        </w:tc>
      </w:tr>
      <w:tr w:rsidR="004272D5" w:rsidRPr="00FA3A7F" w14:paraId="0CE997B6" w14:textId="77777777" w:rsidTr="004B4414">
        <w:trPr>
          <w:jc w:val="center"/>
        </w:trPr>
        <w:tc>
          <w:tcPr>
            <w:tcW w:w="1761" w:type="dxa"/>
          </w:tcPr>
          <w:p w14:paraId="0CE997B1" w14:textId="77777777" w:rsidR="004272D5" w:rsidRPr="00FA3A7F" w:rsidRDefault="004272D5" w:rsidP="005C6226">
            <w:pPr>
              <w:pStyle w:val="Tabletext"/>
              <w:jc w:val="center"/>
              <w:rPr>
                <w:caps/>
                <w:sz w:val="28"/>
                <w:lang w:eastAsia="zh-CN"/>
              </w:rPr>
            </w:pPr>
            <w:r w:rsidRPr="00FA3A7F">
              <w:rPr>
                <w:lang w:eastAsia="zh-CN"/>
              </w:rPr>
              <w:t>F3</w:t>
            </w:r>
          </w:p>
        </w:tc>
        <w:tc>
          <w:tcPr>
            <w:tcW w:w="1984" w:type="dxa"/>
          </w:tcPr>
          <w:p w14:paraId="0CE997B2" w14:textId="77777777" w:rsidR="004272D5" w:rsidRPr="00FA3A7F" w:rsidRDefault="004272D5" w:rsidP="005C6226">
            <w:pPr>
              <w:pStyle w:val="Tabletext"/>
              <w:jc w:val="center"/>
              <w:rPr>
                <w:caps/>
                <w:sz w:val="28"/>
                <w:lang w:eastAsia="zh-CN"/>
              </w:rPr>
            </w:pPr>
            <w:r w:rsidRPr="00FA3A7F">
              <w:rPr>
                <w:lang w:eastAsia="zh-CN"/>
              </w:rPr>
              <w:t>96.776</w:t>
            </w:r>
          </w:p>
        </w:tc>
        <w:tc>
          <w:tcPr>
            <w:tcW w:w="2040" w:type="dxa"/>
            <w:vMerge/>
          </w:tcPr>
          <w:p w14:paraId="0CE997B3" w14:textId="77777777" w:rsidR="004272D5" w:rsidRPr="00FA3A7F" w:rsidRDefault="004272D5" w:rsidP="00310A0C">
            <w:pPr>
              <w:pStyle w:val="Tabletext"/>
              <w:rPr>
                <w:lang w:eastAsia="zh-CN"/>
              </w:rPr>
            </w:pPr>
          </w:p>
        </w:tc>
        <w:tc>
          <w:tcPr>
            <w:tcW w:w="1984" w:type="dxa"/>
          </w:tcPr>
          <w:p w14:paraId="0CE997B4" w14:textId="77777777" w:rsidR="004272D5" w:rsidRPr="00FA3A7F" w:rsidRDefault="004272D5" w:rsidP="005C6226">
            <w:pPr>
              <w:pStyle w:val="Tabletext"/>
              <w:jc w:val="center"/>
              <w:rPr>
                <w:caps/>
                <w:sz w:val="28"/>
                <w:lang w:eastAsia="zh-CN"/>
              </w:rPr>
            </w:pPr>
            <w:r w:rsidRPr="00FA3A7F">
              <w:rPr>
                <w:lang w:eastAsia="zh-CN"/>
              </w:rPr>
              <w:t>14.560</w:t>
            </w:r>
          </w:p>
        </w:tc>
        <w:tc>
          <w:tcPr>
            <w:tcW w:w="2039" w:type="dxa"/>
            <w:vMerge/>
          </w:tcPr>
          <w:p w14:paraId="0CE997B5" w14:textId="77777777" w:rsidR="004272D5" w:rsidRPr="00FA3A7F" w:rsidRDefault="004272D5" w:rsidP="00310A0C">
            <w:pPr>
              <w:pStyle w:val="Tabletext"/>
              <w:rPr>
                <w:lang w:eastAsia="zh-CN"/>
              </w:rPr>
            </w:pPr>
          </w:p>
        </w:tc>
      </w:tr>
      <w:tr w:rsidR="004272D5" w:rsidRPr="00FA3A7F" w14:paraId="0CE997BC" w14:textId="77777777" w:rsidTr="004B4414">
        <w:trPr>
          <w:jc w:val="center"/>
        </w:trPr>
        <w:tc>
          <w:tcPr>
            <w:tcW w:w="1761" w:type="dxa"/>
          </w:tcPr>
          <w:p w14:paraId="0CE997B7" w14:textId="77777777" w:rsidR="004272D5" w:rsidRPr="00FA3A7F" w:rsidRDefault="004272D5" w:rsidP="005C6226">
            <w:pPr>
              <w:pStyle w:val="Tabletext"/>
              <w:jc w:val="center"/>
              <w:rPr>
                <w:caps/>
                <w:sz w:val="28"/>
                <w:lang w:eastAsia="zh-CN"/>
              </w:rPr>
            </w:pPr>
            <w:r w:rsidRPr="00FA3A7F">
              <w:rPr>
                <w:lang w:eastAsia="zh-CN"/>
              </w:rPr>
              <w:t>F4</w:t>
            </w:r>
          </w:p>
        </w:tc>
        <w:tc>
          <w:tcPr>
            <w:tcW w:w="1984" w:type="dxa"/>
          </w:tcPr>
          <w:p w14:paraId="0CE997B8" w14:textId="77777777" w:rsidR="004272D5" w:rsidRPr="00FA3A7F" w:rsidRDefault="004272D5" w:rsidP="005C6226">
            <w:pPr>
              <w:pStyle w:val="Tabletext"/>
              <w:jc w:val="center"/>
              <w:rPr>
                <w:caps/>
                <w:sz w:val="28"/>
                <w:lang w:eastAsia="zh-CN"/>
              </w:rPr>
            </w:pPr>
            <w:r w:rsidRPr="00FA3A7F">
              <w:rPr>
                <w:lang w:eastAsia="zh-CN"/>
              </w:rPr>
              <w:t>96.248</w:t>
            </w:r>
          </w:p>
        </w:tc>
        <w:tc>
          <w:tcPr>
            <w:tcW w:w="2040" w:type="dxa"/>
            <w:vMerge/>
          </w:tcPr>
          <w:p w14:paraId="0CE997B9" w14:textId="77777777" w:rsidR="004272D5" w:rsidRPr="00FA3A7F" w:rsidRDefault="004272D5" w:rsidP="00310A0C">
            <w:pPr>
              <w:pStyle w:val="Tabletext"/>
              <w:rPr>
                <w:lang w:eastAsia="zh-CN"/>
              </w:rPr>
            </w:pPr>
          </w:p>
        </w:tc>
        <w:tc>
          <w:tcPr>
            <w:tcW w:w="1984" w:type="dxa"/>
          </w:tcPr>
          <w:p w14:paraId="0CE997BA" w14:textId="77777777" w:rsidR="004272D5" w:rsidRPr="00FA3A7F" w:rsidRDefault="004272D5" w:rsidP="005C6226">
            <w:pPr>
              <w:pStyle w:val="Tabletext"/>
              <w:jc w:val="center"/>
              <w:rPr>
                <w:caps/>
                <w:sz w:val="28"/>
                <w:lang w:eastAsia="zh-CN"/>
              </w:rPr>
            </w:pPr>
            <w:r w:rsidRPr="00FA3A7F">
              <w:rPr>
                <w:lang w:eastAsia="zh-CN"/>
              </w:rPr>
              <w:t>15.577</w:t>
            </w:r>
          </w:p>
        </w:tc>
        <w:tc>
          <w:tcPr>
            <w:tcW w:w="2039" w:type="dxa"/>
            <w:vMerge/>
          </w:tcPr>
          <w:p w14:paraId="0CE997BB" w14:textId="77777777" w:rsidR="004272D5" w:rsidRPr="00FA3A7F" w:rsidRDefault="004272D5" w:rsidP="00310A0C">
            <w:pPr>
              <w:pStyle w:val="Tabletext"/>
              <w:rPr>
                <w:lang w:eastAsia="zh-CN"/>
              </w:rPr>
            </w:pPr>
          </w:p>
        </w:tc>
      </w:tr>
      <w:tr w:rsidR="004272D5" w:rsidRPr="00FA3A7F" w14:paraId="0CE997C2" w14:textId="77777777" w:rsidTr="004B4414">
        <w:trPr>
          <w:jc w:val="center"/>
        </w:trPr>
        <w:tc>
          <w:tcPr>
            <w:tcW w:w="1761" w:type="dxa"/>
          </w:tcPr>
          <w:p w14:paraId="0CE997BD" w14:textId="77777777" w:rsidR="004272D5" w:rsidRPr="00FA3A7F" w:rsidRDefault="004272D5" w:rsidP="005C6226">
            <w:pPr>
              <w:pStyle w:val="Tabletext"/>
              <w:jc w:val="center"/>
              <w:rPr>
                <w:caps/>
                <w:sz w:val="28"/>
                <w:lang w:eastAsia="zh-CN"/>
              </w:rPr>
            </w:pPr>
            <w:r w:rsidRPr="00FA3A7F">
              <w:rPr>
                <w:lang w:eastAsia="zh-CN"/>
              </w:rPr>
              <w:t>F5</w:t>
            </w:r>
          </w:p>
        </w:tc>
        <w:tc>
          <w:tcPr>
            <w:tcW w:w="1984" w:type="dxa"/>
          </w:tcPr>
          <w:p w14:paraId="0CE997BE" w14:textId="77777777" w:rsidR="004272D5" w:rsidRPr="00FA3A7F" w:rsidRDefault="004272D5" w:rsidP="005C6226">
            <w:pPr>
              <w:pStyle w:val="Tabletext"/>
              <w:jc w:val="center"/>
              <w:rPr>
                <w:caps/>
                <w:sz w:val="28"/>
                <w:lang w:eastAsia="zh-CN"/>
              </w:rPr>
            </w:pPr>
            <w:r w:rsidRPr="00FA3A7F">
              <w:rPr>
                <w:lang w:eastAsia="zh-CN"/>
              </w:rPr>
              <w:t>98.179</w:t>
            </w:r>
          </w:p>
        </w:tc>
        <w:tc>
          <w:tcPr>
            <w:tcW w:w="2040" w:type="dxa"/>
            <w:vMerge/>
          </w:tcPr>
          <w:p w14:paraId="0CE997BF" w14:textId="77777777" w:rsidR="004272D5" w:rsidRPr="00FA3A7F" w:rsidRDefault="004272D5" w:rsidP="00310A0C">
            <w:pPr>
              <w:pStyle w:val="Tabletext"/>
              <w:rPr>
                <w:lang w:eastAsia="zh-CN"/>
              </w:rPr>
            </w:pPr>
          </w:p>
        </w:tc>
        <w:tc>
          <w:tcPr>
            <w:tcW w:w="1984" w:type="dxa"/>
          </w:tcPr>
          <w:p w14:paraId="0CE997C0" w14:textId="77777777" w:rsidR="004272D5" w:rsidRPr="00FA3A7F" w:rsidRDefault="004272D5" w:rsidP="005C6226">
            <w:pPr>
              <w:pStyle w:val="Tabletext"/>
              <w:jc w:val="center"/>
              <w:rPr>
                <w:caps/>
                <w:sz w:val="28"/>
                <w:lang w:eastAsia="zh-CN"/>
              </w:rPr>
            </w:pPr>
            <w:r w:rsidRPr="00FA3A7F">
              <w:rPr>
                <w:lang w:eastAsia="zh-CN"/>
              </w:rPr>
              <w:t>15.571</w:t>
            </w:r>
          </w:p>
        </w:tc>
        <w:tc>
          <w:tcPr>
            <w:tcW w:w="2039" w:type="dxa"/>
            <w:vMerge/>
          </w:tcPr>
          <w:p w14:paraId="0CE997C1" w14:textId="77777777" w:rsidR="004272D5" w:rsidRPr="00FA3A7F" w:rsidRDefault="004272D5" w:rsidP="00310A0C">
            <w:pPr>
              <w:pStyle w:val="Tabletext"/>
              <w:rPr>
                <w:lang w:eastAsia="zh-CN"/>
              </w:rPr>
            </w:pPr>
          </w:p>
        </w:tc>
      </w:tr>
      <w:tr w:rsidR="004272D5" w:rsidRPr="00FA3A7F" w14:paraId="0CE997C8" w14:textId="77777777" w:rsidTr="004B4414">
        <w:trPr>
          <w:jc w:val="center"/>
        </w:trPr>
        <w:tc>
          <w:tcPr>
            <w:tcW w:w="1761" w:type="dxa"/>
          </w:tcPr>
          <w:p w14:paraId="0CE997C3" w14:textId="77777777" w:rsidR="004272D5" w:rsidRPr="00FA3A7F" w:rsidRDefault="004272D5" w:rsidP="005C6226">
            <w:pPr>
              <w:pStyle w:val="Tabletext"/>
              <w:jc w:val="center"/>
              <w:rPr>
                <w:caps/>
                <w:sz w:val="28"/>
                <w:lang w:eastAsia="zh-CN"/>
              </w:rPr>
            </w:pPr>
            <w:r w:rsidRPr="00FA3A7F">
              <w:rPr>
                <w:lang w:eastAsia="zh-CN"/>
              </w:rPr>
              <w:t>F6</w:t>
            </w:r>
          </w:p>
        </w:tc>
        <w:tc>
          <w:tcPr>
            <w:tcW w:w="1984" w:type="dxa"/>
          </w:tcPr>
          <w:p w14:paraId="0CE997C4" w14:textId="77777777" w:rsidR="004272D5" w:rsidRPr="00FA3A7F" w:rsidRDefault="004272D5" w:rsidP="005C6226">
            <w:pPr>
              <w:pStyle w:val="Tabletext"/>
              <w:jc w:val="center"/>
              <w:rPr>
                <w:caps/>
                <w:sz w:val="28"/>
                <w:lang w:eastAsia="zh-CN"/>
              </w:rPr>
            </w:pPr>
            <w:r w:rsidRPr="00FA3A7F">
              <w:rPr>
                <w:lang w:eastAsia="zh-CN"/>
              </w:rPr>
              <w:t>97.759</w:t>
            </w:r>
          </w:p>
        </w:tc>
        <w:tc>
          <w:tcPr>
            <w:tcW w:w="2040" w:type="dxa"/>
            <w:vMerge/>
          </w:tcPr>
          <w:p w14:paraId="0CE997C5" w14:textId="77777777" w:rsidR="004272D5" w:rsidRPr="00FA3A7F" w:rsidRDefault="004272D5" w:rsidP="00310A0C">
            <w:pPr>
              <w:pStyle w:val="Tabletext"/>
              <w:rPr>
                <w:lang w:eastAsia="zh-CN"/>
              </w:rPr>
            </w:pPr>
          </w:p>
        </w:tc>
        <w:tc>
          <w:tcPr>
            <w:tcW w:w="1984" w:type="dxa"/>
          </w:tcPr>
          <w:p w14:paraId="0CE997C6" w14:textId="77777777" w:rsidR="004272D5" w:rsidRPr="00FA3A7F" w:rsidRDefault="004272D5" w:rsidP="005C6226">
            <w:pPr>
              <w:pStyle w:val="Tabletext"/>
              <w:jc w:val="center"/>
              <w:rPr>
                <w:caps/>
                <w:sz w:val="28"/>
                <w:lang w:eastAsia="zh-CN"/>
              </w:rPr>
            </w:pPr>
            <w:r w:rsidRPr="00FA3A7F">
              <w:rPr>
                <w:lang w:eastAsia="zh-CN"/>
              </w:rPr>
              <w:t>15.473</w:t>
            </w:r>
          </w:p>
        </w:tc>
        <w:tc>
          <w:tcPr>
            <w:tcW w:w="2039" w:type="dxa"/>
            <w:vMerge/>
          </w:tcPr>
          <w:p w14:paraId="0CE997C7" w14:textId="77777777" w:rsidR="004272D5" w:rsidRPr="00FA3A7F" w:rsidRDefault="004272D5" w:rsidP="00310A0C">
            <w:pPr>
              <w:pStyle w:val="Tabletext"/>
              <w:rPr>
                <w:lang w:eastAsia="zh-CN"/>
              </w:rPr>
            </w:pPr>
          </w:p>
        </w:tc>
      </w:tr>
      <w:tr w:rsidR="004272D5" w:rsidRPr="00FA3A7F" w14:paraId="0CE997CE" w14:textId="77777777" w:rsidTr="004B4414">
        <w:trPr>
          <w:jc w:val="center"/>
        </w:trPr>
        <w:tc>
          <w:tcPr>
            <w:tcW w:w="1761" w:type="dxa"/>
          </w:tcPr>
          <w:p w14:paraId="0CE997C9" w14:textId="77777777" w:rsidR="004272D5" w:rsidRPr="00FA3A7F" w:rsidRDefault="004272D5" w:rsidP="005C6226">
            <w:pPr>
              <w:pStyle w:val="Tabletext"/>
              <w:jc w:val="center"/>
              <w:rPr>
                <w:caps/>
                <w:sz w:val="28"/>
                <w:lang w:eastAsia="zh-CN"/>
              </w:rPr>
            </w:pPr>
            <w:r w:rsidRPr="00FA3A7F">
              <w:rPr>
                <w:lang w:eastAsia="zh-CN"/>
              </w:rPr>
              <w:t>M1</w:t>
            </w:r>
          </w:p>
        </w:tc>
        <w:tc>
          <w:tcPr>
            <w:tcW w:w="1984" w:type="dxa"/>
          </w:tcPr>
          <w:p w14:paraId="0CE997CA" w14:textId="77777777" w:rsidR="004272D5" w:rsidRPr="00FA3A7F" w:rsidRDefault="004272D5" w:rsidP="005C6226">
            <w:pPr>
              <w:pStyle w:val="Tabletext"/>
              <w:jc w:val="center"/>
              <w:rPr>
                <w:caps/>
                <w:sz w:val="28"/>
                <w:lang w:eastAsia="zh-CN"/>
              </w:rPr>
            </w:pPr>
            <w:r w:rsidRPr="00FA3A7F">
              <w:rPr>
                <w:lang w:eastAsia="zh-CN"/>
              </w:rPr>
              <w:t>97.944</w:t>
            </w:r>
          </w:p>
        </w:tc>
        <w:tc>
          <w:tcPr>
            <w:tcW w:w="2040" w:type="dxa"/>
            <w:vMerge/>
          </w:tcPr>
          <w:p w14:paraId="0CE997CB" w14:textId="77777777" w:rsidR="004272D5" w:rsidRPr="00FA3A7F" w:rsidRDefault="004272D5" w:rsidP="00310A0C">
            <w:pPr>
              <w:pStyle w:val="Tabletext"/>
              <w:rPr>
                <w:lang w:eastAsia="zh-CN"/>
              </w:rPr>
            </w:pPr>
          </w:p>
        </w:tc>
        <w:tc>
          <w:tcPr>
            <w:tcW w:w="1984" w:type="dxa"/>
          </w:tcPr>
          <w:p w14:paraId="0CE997CC" w14:textId="77777777" w:rsidR="004272D5" w:rsidRPr="00FA3A7F" w:rsidRDefault="004272D5" w:rsidP="005C6226">
            <w:pPr>
              <w:pStyle w:val="Tabletext"/>
              <w:jc w:val="center"/>
              <w:rPr>
                <w:caps/>
                <w:sz w:val="28"/>
                <w:lang w:eastAsia="zh-CN"/>
              </w:rPr>
            </w:pPr>
            <w:r w:rsidRPr="00FA3A7F">
              <w:rPr>
                <w:lang w:eastAsia="zh-CN"/>
              </w:rPr>
              <w:t>15.857</w:t>
            </w:r>
          </w:p>
        </w:tc>
        <w:tc>
          <w:tcPr>
            <w:tcW w:w="2039" w:type="dxa"/>
            <w:vMerge/>
          </w:tcPr>
          <w:p w14:paraId="0CE997CD" w14:textId="77777777" w:rsidR="004272D5" w:rsidRPr="00FA3A7F" w:rsidRDefault="004272D5" w:rsidP="00310A0C">
            <w:pPr>
              <w:pStyle w:val="Tabletext"/>
              <w:rPr>
                <w:lang w:eastAsia="zh-CN"/>
              </w:rPr>
            </w:pPr>
          </w:p>
        </w:tc>
      </w:tr>
      <w:tr w:rsidR="004272D5" w:rsidRPr="00FA3A7F" w14:paraId="0CE997D4" w14:textId="77777777" w:rsidTr="004B4414">
        <w:trPr>
          <w:jc w:val="center"/>
        </w:trPr>
        <w:tc>
          <w:tcPr>
            <w:tcW w:w="1761" w:type="dxa"/>
          </w:tcPr>
          <w:p w14:paraId="0CE997CF" w14:textId="77777777" w:rsidR="004272D5" w:rsidRPr="00FA3A7F" w:rsidRDefault="004272D5" w:rsidP="005C6226">
            <w:pPr>
              <w:pStyle w:val="Tabletext"/>
              <w:jc w:val="center"/>
              <w:rPr>
                <w:caps/>
                <w:sz w:val="28"/>
                <w:lang w:eastAsia="zh-CN"/>
              </w:rPr>
            </w:pPr>
            <w:r w:rsidRPr="00FA3A7F">
              <w:rPr>
                <w:lang w:eastAsia="zh-CN"/>
              </w:rPr>
              <w:t>M2</w:t>
            </w:r>
          </w:p>
        </w:tc>
        <w:tc>
          <w:tcPr>
            <w:tcW w:w="1984" w:type="dxa"/>
          </w:tcPr>
          <w:p w14:paraId="0CE997D0" w14:textId="77777777" w:rsidR="004272D5" w:rsidRPr="00FA3A7F" w:rsidRDefault="004272D5" w:rsidP="005C6226">
            <w:pPr>
              <w:pStyle w:val="Tabletext"/>
              <w:jc w:val="center"/>
              <w:rPr>
                <w:caps/>
                <w:sz w:val="28"/>
                <w:lang w:eastAsia="zh-CN"/>
              </w:rPr>
            </w:pPr>
            <w:r w:rsidRPr="00FA3A7F">
              <w:rPr>
                <w:lang w:eastAsia="zh-CN"/>
              </w:rPr>
              <w:t>94.704</w:t>
            </w:r>
          </w:p>
        </w:tc>
        <w:tc>
          <w:tcPr>
            <w:tcW w:w="2040" w:type="dxa"/>
            <w:vMerge/>
          </w:tcPr>
          <w:p w14:paraId="0CE997D1" w14:textId="77777777" w:rsidR="004272D5" w:rsidRPr="00FA3A7F" w:rsidRDefault="004272D5" w:rsidP="00310A0C">
            <w:pPr>
              <w:pStyle w:val="Tabletext"/>
              <w:rPr>
                <w:lang w:eastAsia="zh-CN"/>
              </w:rPr>
            </w:pPr>
          </w:p>
        </w:tc>
        <w:tc>
          <w:tcPr>
            <w:tcW w:w="1984" w:type="dxa"/>
          </w:tcPr>
          <w:p w14:paraId="0CE997D2" w14:textId="77777777" w:rsidR="004272D5" w:rsidRPr="00FA3A7F" w:rsidRDefault="004272D5" w:rsidP="005C6226">
            <w:pPr>
              <w:pStyle w:val="Tabletext"/>
              <w:jc w:val="center"/>
              <w:rPr>
                <w:caps/>
                <w:sz w:val="28"/>
                <w:lang w:eastAsia="zh-CN"/>
              </w:rPr>
            </w:pPr>
            <w:r w:rsidRPr="00FA3A7F">
              <w:rPr>
                <w:lang w:eastAsia="zh-CN"/>
              </w:rPr>
              <w:t>16.500</w:t>
            </w:r>
          </w:p>
        </w:tc>
        <w:tc>
          <w:tcPr>
            <w:tcW w:w="2039" w:type="dxa"/>
            <w:vMerge/>
          </w:tcPr>
          <w:p w14:paraId="0CE997D3" w14:textId="77777777" w:rsidR="004272D5" w:rsidRPr="00FA3A7F" w:rsidRDefault="004272D5" w:rsidP="00310A0C">
            <w:pPr>
              <w:pStyle w:val="Tabletext"/>
              <w:rPr>
                <w:lang w:eastAsia="zh-CN"/>
              </w:rPr>
            </w:pPr>
          </w:p>
        </w:tc>
      </w:tr>
      <w:tr w:rsidR="004272D5" w:rsidRPr="00FA3A7F" w14:paraId="0CE997DA" w14:textId="77777777" w:rsidTr="004B4414">
        <w:trPr>
          <w:jc w:val="center"/>
        </w:trPr>
        <w:tc>
          <w:tcPr>
            <w:tcW w:w="1761" w:type="dxa"/>
          </w:tcPr>
          <w:p w14:paraId="0CE997D5" w14:textId="77777777" w:rsidR="004272D5" w:rsidRPr="00FA3A7F" w:rsidRDefault="004272D5" w:rsidP="005C6226">
            <w:pPr>
              <w:pStyle w:val="Tabletext"/>
              <w:jc w:val="center"/>
              <w:rPr>
                <w:caps/>
                <w:sz w:val="28"/>
                <w:lang w:eastAsia="zh-CN"/>
              </w:rPr>
            </w:pPr>
            <w:r w:rsidRPr="00FA3A7F">
              <w:rPr>
                <w:lang w:eastAsia="zh-CN"/>
              </w:rPr>
              <w:t>M3</w:t>
            </w:r>
          </w:p>
        </w:tc>
        <w:tc>
          <w:tcPr>
            <w:tcW w:w="1984" w:type="dxa"/>
          </w:tcPr>
          <w:p w14:paraId="0CE997D6" w14:textId="77777777" w:rsidR="004272D5" w:rsidRPr="00FA3A7F" w:rsidRDefault="004272D5" w:rsidP="005C6226">
            <w:pPr>
              <w:pStyle w:val="Tabletext"/>
              <w:jc w:val="center"/>
              <w:rPr>
                <w:caps/>
                <w:sz w:val="28"/>
                <w:lang w:eastAsia="zh-CN"/>
              </w:rPr>
            </w:pPr>
            <w:r w:rsidRPr="00FA3A7F">
              <w:rPr>
                <w:lang w:eastAsia="zh-CN"/>
              </w:rPr>
              <w:t>97.777</w:t>
            </w:r>
          </w:p>
        </w:tc>
        <w:tc>
          <w:tcPr>
            <w:tcW w:w="2040" w:type="dxa"/>
            <w:vMerge/>
          </w:tcPr>
          <w:p w14:paraId="0CE997D7" w14:textId="77777777" w:rsidR="004272D5" w:rsidRPr="00FA3A7F" w:rsidRDefault="004272D5" w:rsidP="00310A0C">
            <w:pPr>
              <w:pStyle w:val="Tabletext"/>
              <w:rPr>
                <w:lang w:eastAsia="zh-CN"/>
              </w:rPr>
            </w:pPr>
          </w:p>
        </w:tc>
        <w:tc>
          <w:tcPr>
            <w:tcW w:w="1984" w:type="dxa"/>
          </w:tcPr>
          <w:p w14:paraId="0CE997D8" w14:textId="77777777" w:rsidR="004272D5" w:rsidRPr="00FA3A7F" w:rsidRDefault="004272D5" w:rsidP="005C6226">
            <w:pPr>
              <w:pStyle w:val="Tabletext"/>
              <w:jc w:val="center"/>
              <w:rPr>
                <w:caps/>
                <w:sz w:val="28"/>
                <w:lang w:eastAsia="zh-CN"/>
              </w:rPr>
            </w:pPr>
            <w:r w:rsidRPr="00FA3A7F">
              <w:rPr>
                <w:lang w:eastAsia="zh-CN"/>
              </w:rPr>
              <w:t>19.836</w:t>
            </w:r>
          </w:p>
        </w:tc>
        <w:tc>
          <w:tcPr>
            <w:tcW w:w="2039" w:type="dxa"/>
            <w:vMerge/>
          </w:tcPr>
          <w:p w14:paraId="0CE997D9" w14:textId="77777777" w:rsidR="004272D5" w:rsidRPr="00FA3A7F" w:rsidRDefault="004272D5" w:rsidP="00310A0C">
            <w:pPr>
              <w:pStyle w:val="Tabletext"/>
              <w:rPr>
                <w:lang w:eastAsia="zh-CN"/>
              </w:rPr>
            </w:pPr>
          </w:p>
        </w:tc>
      </w:tr>
      <w:tr w:rsidR="004272D5" w:rsidRPr="00FA3A7F" w14:paraId="0CE997E0" w14:textId="77777777" w:rsidTr="004B4414">
        <w:trPr>
          <w:jc w:val="center"/>
        </w:trPr>
        <w:tc>
          <w:tcPr>
            <w:tcW w:w="1761" w:type="dxa"/>
          </w:tcPr>
          <w:p w14:paraId="0CE997DB" w14:textId="77777777" w:rsidR="004272D5" w:rsidRPr="00FA3A7F" w:rsidRDefault="004272D5" w:rsidP="005C6226">
            <w:pPr>
              <w:pStyle w:val="Tabletext"/>
              <w:jc w:val="center"/>
              <w:rPr>
                <w:caps/>
                <w:sz w:val="28"/>
                <w:lang w:eastAsia="zh-CN"/>
              </w:rPr>
            </w:pPr>
            <w:r w:rsidRPr="00FA3A7F">
              <w:rPr>
                <w:lang w:eastAsia="zh-CN"/>
              </w:rPr>
              <w:t>M4</w:t>
            </w:r>
          </w:p>
        </w:tc>
        <w:tc>
          <w:tcPr>
            <w:tcW w:w="1984" w:type="dxa"/>
          </w:tcPr>
          <w:p w14:paraId="0CE997DC" w14:textId="77777777" w:rsidR="004272D5" w:rsidRPr="00FA3A7F" w:rsidRDefault="004272D5" w:rsidP="005C6226">
            <w:pPr>
              <w:pStyle w:val="Tabletext"/>
              <w:jc w:val="center"/>
              <w:rPr>
                <w:caps/>
                <w:sz w:val="28"/>
                <w:lang w:eastAsia="zh-CN"/>
              </w:rPr>
            </w:pPr>
            <w:r w:rsidRPr="00FA3A7F">
              <w:rPr>
                <w:lang w:eastAsia="zh-CN"/>
              </w:rPr>
              <w:t>97.739</w:t>
            </w:r>
          </w:p>
        </w:tc>
        <w:tc>
          <w:tcPr>
            <w:tcW w:w="2040" w:type="dxa"/>
            <w:vMerge/>
          </w:tcPr>
          <w:p w14:paraId="0CE997DD" w14:textId="77777777" w:rsidR="004272D5" w:rsidRPr="00FA3A7F" w:rsidRDefault="004272D5" w:rsidP="00310A0C">
            <w:pPr>
              <w:pStyle w:val="Tabletext"/>
              <w:rPr>
                <w:lang w:eastAsia="zh-CN"/>
              </w:rPr>
            </w:pPr>
          </w:p>
        </w:tc>
        <w:tc>
          <w:tcPr>
            <w:tcW w:w="1984" w:type="dxa"/>
          </w:tcPr>
          <w:p w14:paraId="0CE997DE" w14:textId="77777777" w:rsidR="004272D5" w:rsidRPr="00FA3A7F" w:rsidRDefault="004272D5" w:rsidP="005C6226">
            <w:pPr>
              <w:pStyle w:val="Tabletext"/>
              <w:jc w:val="center"/>
              <w:rPr>
                <w:caps/>
                <w:sz w:val="28"/>
                <w:lang w:eastAsia="zh-CN"/>
              </w:rPr>
            </w:pPr>
            <w:r w:rsidRPr="00FA3A7F">
              <w:rPr>
                <w:lang w:eastAsia="zh-CN"/>
              </w:rPr>
              <w:t>14.146</w:t>
            </w:r>
          </w:p>
        </w:tc>
        <w:tc>
          <w:tcPr>
            <w:tcW w:w="2039" w:type="dxa"/>
            <w:vMerge/>
          </w:tcPr>
          <w:p w14:paraId="0CE997DF" w14:textId="77777777" w:rsidR="004272D5" w:rsidRPr="00FA3A7F" w:rsidRDefault="004272D5" w:rsidP="00310A0C">
            <w:pPr>
              <w:pStyle w:val="Tabletext"/>
              <w:rPr>
                <w:lang w:eastAsia="zh-CN"/>
              </w:rPr>
            </w:pPr>
          </w:p>
        </w:tc>
      </w:tr>
      <w:tr w:rsidR="004272D5" w:rsidRPr="00FA3A7F" w14:paraId="0CE997E6" w14:textId="77777777" w:rsidTr="004B4414">
        <w:trPr>
          <w:jc w:val="center"/>
        </w:trPr>
        <w:tc>
          <w:tcPr>
            <w:tcW w:w="1761" w:type="dxa"/>
          </w:tcPr>
          <w:p w14:paraId="0CE997E1" w14:textId="77777777" w:rsidR="004272D5" w:rsidRPr="00FA3A7F" w:rsidRDefault="004272D5" w:rsidP="005C6226">
            <w:pPr>
              <w:pStyle w:val="Tabletext"/>
              <w:jc w:val="center"/>
              <w:rPr>
                <w:caps/>
                <w:sz w:val="28"/>
                <w:lang w:eastAsia="zh-CN"/>
              </w:rPr>
            </w:pPr>
            <w:r w:rsidRPr="00FA3A7F">
              <w:rPr>
                <w:lang w:eastAsia="zh-CN"/>
              </w:rPr>
              <w:t>M5</w:t>
            </w:r>
          </w:p>
        </w:tc>
        <w:tc>
          <w:tcPr>
            <w:tcW w:w="1984" w:type="dxa"/>
          </w:tcPr>
          <w:p w14:paraId="0CE997E2" w14:textId="77777777" w:rsidR="004272D5" w:rsidRPr="00FA3A7F" w:rsidRDefault="004272D5" w:rsidP="005C6226">
            <w:pPr>
              <w:pStyle w:val="Tabletext"/>
              <w:jc w:val="center"/>
              <w:rPr>
                <w:caps/>
                <w:sz w:val="28"/>
                <w:lang w:eastAsia="zh-CN"/>
              </w:rPr>
            </w:pPr>
            <w:r w:rsidRPr="00FA3A7F">
              <w:rPr>
                <w:lang w:eastAsia="zh-CN"/>
              </w:rPr>
              <w:t>98.446</w:t>
            </w:r>
          </w:p>
        </w:tc>
        <w:tc>
          <w:tcPr>
            <w:tcW w:w="2040" w:type="dxa"/>
            <w:vMerge/>
          </w:tcPr>
          <w:p w14:paraId="0CE997E3" w14:textId="77777777" w:rsidR="004272D5" w:rsidRPr="00FA3A7F" w:rsidRDefault="004272D5" w:rsidP="00310A0C">
            <w:pPr>
              <w:pStyle w:val="Tabletext"/>
              <w:rPr>
                <w:lang w:eastAsia="zh-CN"/>
              </w:rPr>
            </w:pPr>
          </w:p>
        </w:tc>
        <w:tc>
          <w:tcPr>
            <w:tcW w:w="1984" w:type="dxa"/>
          </w:tcPr>
          <w:p w14:paraId="0CE997E4" w14:textId="77777777" w:rsidR="004272D5" w:rsidRPr="00FA3A7F" w:rsidRDefault="004272D5" w:rsidP="005C6226">
            <w:pPr>
              <w:pStyle w:val="Tabletext"/>
              <w:jc w:val="center"/>
              <w:rPr>
                <w:caps/>
                <w:sz w:val="28"/>
                <w:lang w:eastAsia="zh-CN"/>
              </w:rPr>
            </w:pPr>
            <w:r w:rsidRPr="00FA3A7F">
              <w:rPr>
                <w:lang w:eastAsia="zh-CN"/>
              </w:rPr>
              <w:t>19.489</w:t>
            </w:r>
          </w:p>
        </w:tc>
        <w:tc>
          <w:tcPr>
            <w:tcW w:w="2039" w:type="dxa"/>
            <w:vMerge/>
          </w:tcPr>
          <w:p w14:paraId="0CE997E5" w14:textId="77777777" w:rsidR="004272D5" w:rsidRPr="00FA3A7F" w:rsidRDefault="004272D5" w:rsidP="00310A0C">
            <w:pPr>
              <w:pStyle w:val="Tabletext"/>
              <w:rPr>
                <w:lang w:eastAsia="zh-CN"/>
              </w:rPr>
            </w:pPr>
          </w:p>
        </w:tc>
      </w:tr>
      <w:tr w:rsidR="004272D5" w:rsidRPr="00FA3A7F" w14:paraId="0CE997EC" w14:textId="77777777" w:rsidTr="004B4414">
        <w:trPr>
          <w:jc w:val="center"/>
        </w:trPr>
        <w:tc>
          <w:tcPr>
            <w:tcW w:w="1761" w:type="dxa"/>
          </w:tcPr>
          <w:p w14:paraId="0CE997E7" w14:textId="77777777" w:rsidR="004272D5" w:rsidRPr="00FA3A7F" w:rsidRDefault="004272D5" w:rsidP="005C6226">
            <w:pPr>
              <w:pStyle w:val="Tabletext"/>
              <w:jc w:val="center"/>
              <w:rPr>
                <w:caps/>
                <w:sz w:val="28"/>
                <w:lang w:eastAsia="zh-CN"/>
              </w:rPr>
            </w:pPr>
            <w:r w:rsidRPr="00FA3A7F">
              <w:rPr>
                <w:lang w:eastAsia="zh-CN"/>
              </w:rPr>
              <w:t>M6</w:t>
            </w:r>
          </w:p>
        </w:tc>
        <w:tc>
          <w:tcPr>
            <w:tcW w:w="1984" w:type="dxa"/>
          </w:tcPr>
          <w:p w14:paraId="0CE997E8" w14:textId="77777777" w:rsidR="004272D5" w:rsidRPr="00FA3A7F" w:rsidRDefault="004272D5" w:rsidP="005C6226">
            <w:pPr>
              <w:pStyle w:val="Tabletext"/>
              <w:jc w:val="center"/>
              <w:rPr>
                <w:caps/>
                <w:sz w:val="28"/>
                <w:lang w:eastAsia="zh-CN"/>
              </w:rPr>
            </w:pPr>
            <w:r w:rsidRPr="00FA3A7F">
              <w:rPr>
                <w:lang w:eastAsia="zh-CN"/>
              </w:rPr>
              <w:t>96.247</w:t>
            </w:r>
          </w:p>
        </w:tc>
        <w:tc>
          <w:tcPr>
            <w:tcW w:w="2040" w:type="dxa"/>
            <w:vMerge/>
          </w:tcPr>
          <w:p w14:paraId="0CE997E9" w14:textId="77777777" w:rsidR="004272D5" w:rsidRPr="00FA3A7F" w:rsidRDefault="004272D5" w:rsidP="00310A0C">
            <w:pPr>
              <w:pStyle w:val="Tabletext"/>
              <w:rPr>
                <w:lang w:eastAsia="zh-CN"/>
              </w:rPr>
            </w:pPr>
          </w:p>
        </w:tc>
        <w:tc>
          <w:tcPr>
            <w:tcW w:w="1984" w:type="dxa"/>
          </w:tcPr>
          <w:p w14:paraId="0CE997EA" w14:textId="77777777" w:rsidR="004272D5" w:rsidRPr="00FA3A7F" w:rsidRDefault="004272D5" w:rsidP="005C6226">
            <w:pPr>
              <w:pStyle w:val="Tabletext"/>
              <w:jc w:val="center"/>
              <w:rPr>
                <w:caps/>
                <w:sz w:val="28"/>
                <w:lang w:eastAsia="zh-CN"/>
              </w:rPr>
            </w:pPr>
            <w:r w:rsidRPr="00FA3A7F">
              <w:rPr>
                <w:lang w:eastAsia="zh-CN"/>
              </w:rPr>
              <w:t>19.016</w:t>
            </w:r>
          </w:p>
        </w:tc>
        <w:tc>
          <w:tcPr>
            <w:tcW w:w="2039" w:type="dxa"/>
            <w:vMerge/>
          </w:tcPr>
          <w:p w14:paraId="0CE997EB" w14:textId="77777777" w:rsidR="004272D5" w:rsidRPr="00FA3A7F" w:rsidRDefault="004272D5" w:rsidP="00310A0C">
            <w:pPr>
              <w:pStyle w:val="Tabletext"/>
              <w:rPr>
                <w:lang w:eastAsia="zh-CN"/>
              </w:rPr>
            </w:pPr>
          </w:p>
        </w:tc>
      </w:tr>
    </w:tbl>
    <w:bookmarkEnd w:id="361"/>
    <w:p w14:paraId="0CE997ED" w14:textId="77777777" w:rsidR="004272D5" w:rsidRPr="00FA3A7F" w:rsidRDefault="004272D5" w:rsidP="00310A0C">
      <w:pPr>
        <w:pStyle w:val="Headingb"/>
        <w:rPr>
          <w:lang w:eastAsia="zh-CN"/>
        </w:rPr>
      </w:pPr>
      <w:r w:rsidRPr="00FA3A7F">
        <w:rPr>
          <w:lang w:eastAsia="zh-CN"/>
        </w:rPr>
        <w:t>Speech spectra</w:t>
      </w:r>
    </w:p>
    <w:p w14:paraId="27758115" w14:textId="61E5B91A" w:rsidR="009D653A" w:rsidRPr="00FA3A7F" w:rsidRDefault="009D653A" w:rsidP="008A2C91">
      <w:pPr>
        <w:rPr>
          <w:lang w:eastAsia="zh-CN"/>
        </w:rPr>
      </w:pPr>
      <w:r w:rsidRPr="00FA3A7F">
        <w:rPr>
          <w:lang w:eastAsia="zh-CN"/>
        </w:rPr>
        <w:t>See Figures 7-40 to 7-43.</w:t>
      </w:r>
    </w:p>
    <w:p w14:paraId="0CE997EE" w14:textId="77777777" w:rsidR="004272D5" w:rsidRPr="00FA3A7F" w:rsidRDefault="004272D5" w:rsidP="00310A0C">
      <w:pPr>
        <w:pStyle w:val="Figure"/>
      </w:pPr>
      <w:r w:rsidRPr="00FA3A7F">
        <w:rPr>
          <w:noProof/>
          <w:lang w:val="en-US" w:eastAsia="zh-CN"/>
        </w:rPr>
        <w:lastRenderedPageBreak/>
        <w:drawing>
          <wp:inline distT="0" distB="0" distL="0" distR="0" wp14:anchorId="0CE99A8B" wp14:editId="0CE99A8C">
            <wp:extent cx="6098540" cy="3816350"/>
            <wp:effectExtent l="19050" t="0" r="0" b="0"/>
            <wp:docPr id="116" name="Bild 54" descr="Female_individia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4" descr="Female_individials"/>
                    <pic:cNvPicPr>
                      <a:picLocks noChangeArrowheads="1"/>
                    </pic:cNvPicPr>
                  </pic:nvPicPr>
                  <pic:blipFill>
                    <a:blip r:embed="rId121" cstate="print"/>
                    <a:srcRect/>
                    <a:stretch>
                      <a:fillRect/>
                    </a:stretch>
                  </pic:blipFill>
                  <pic:spPr bwMode="auto">
                    <a:xfrm>
                      <a:off x="0" y="0"/>
                      <a:ext cx="6098540" cy="3816350"/>
                    </a:xfrm>
                    <a:prstGeom prst="rect">
                      <a:avLst/>
                    </a:prstGeom>
                    <a:noFill/>
                    <a:ln w="9525">
                      <a:noFill/>
                      <a:miter lim="800000"/>
                      <a:headEnd/>
                      <a:tailEnd/>
                    </a:ln>
                  </pic:spPr>
                </pic:pic>
              </a:graphicData>
            </a:graphic>
          </wp:inline>
        </w:drawing>
      </w:r>
    </w:p>
    <w:p w14:paraId="0CE997EF" w14:textId="77777777" w:rsidR="004272D5" w:rsidRPr="00FA3A7F" w:rsidRDefault="004272D5" w:rsidP="008F2DC3">
      <w:pPr>
        <w:pStyle w:val="FigureNoTitle"/>
        <w:rPr>
          <w:lang w:eastAsia="zh-CN"/>
        </w:rPr>
      </w:pPr>
      <w:r w:rsidRPr="00FA3A7F">
        <w:t xml:space="preserve">Figure 7-40 </w:t>
      </w:r>
      <w:r w:rsidR="002A4D80" w:rsidRPr="00FA3A7F">
        <w:t>–</w:t>
      </w:r>
      <w:r w:rsidRPr="00FA3A7F">
        <w:t xml:space="preserve"> </w:t>
      </w:r>
      <w:r w:rsidRPr="00FA3A7F">
        <w:rPr>
          <w:lang w:eastAsia="zh-CN"/>
        </w:rPr>
        <w:t>Female individual spectra</w:t>
      </w:r>
    </w:p>
    <w:p w14:paraId="0CE997F0" w14:textId="77777777" w:rsidR="004272D5" w:rsidRPr="00FA3A7F" w:rsidRDefault="004272D5" w:rsidP="00310A0C">
      <w:pPr>
        <w:pStyle w:val="Figure"/>
      </w:pPr>
      <w:r w:rsidRPr="00FA3A7F">
        <w:rPr>
          <w:noProof/>
          <w:lang w:val="en-US" w:eastAsia="zh-CN"/>
        </w:rPr>
        <w:drawing>
          <wp:inline distT="0" distB="0" distL="0" distR="0" wp14:anchorId="0CE99A8D" wp14:editId="0CE99A8E">
            <wp:extent cx="6098540" cy="3816350"/>
            <wp:effectExtent l="19050" t="0" r="0" b="0"/>
            <wp:docPr id="117" name="Bild 55" descr="Male_individials"/>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5" descr="Male_individials"/>
                    <pic:cNvPicPr>
                      <a:picLocks noChangeArrowheads="1"/>
                    </pic:cNvPicPr>
                  </pic:nvPicPr>
                  <pic:blipFill>
                    <a:blip r:embed="rId122" cstate="print"/>
                    <a:srcRect/>
                    <a:stretch>
                      <a:fillRect/>
                    </a:stretch>
                  </pic:blipFill>
                  <pic:spPr bwMode="auto">
                    <a:xfrm>
                      <a:off x="0" y="0"/>
                      <a:ext cx="6098540" cy="3816350"/>
                    </a:xfrm>
                    <a:prstGeom prst="rect">
                      <a:avLst/>
                    </a:prstGeom>
                    <a:noFill/>
                    <a:ln w="9525">
                      <a:noFill/>
                      <a:miter lim="800000"/>
                      <a:headEnd/>
                      <a:tailEnd/>
                    </a:ln>
                  </pic:spPr>
                </pic:pic>
              </a:graphicData>
            </a:graphic>
          </wp:inline>
        </w:drawing>
      </w:r>
    </w:p>
    <w:p w14:paraId="0CE997F1" w14:textId="77777777" w:rsidR="004272D5" w:rsidRPr="00FA3A7F" w:rsidRDefault="004272D5" w:rsidP="008F2DC3">
      <w:pPr>
        <w:pStyle w:val="FigureNoTitle"/>
        <w:rPr>
          <w:lang w:eastAsia="zh-CN"/>
        </w:rPr>
      </w:pPr>
      <w:r w:rsidRPr="00FA3A7F">
        <w:t xml:space="preserve">Figure 7-41 </w:t>
      </w:r>
      <w:r w:rsidR="002A4D80" w:rsidRPr="00FA3A7F">
        <w:t>–</w:t>
      </w:r>
      <w:r w:rsidRPr="00FA3A7F">
        <w:rPr>
          <w:lang w:eastAsia="zh-CN"/>
        </w:rPr>
        <w:t xml:space="preserve"> Male individual spectra</w:t>
      </w:r>
    </w:p>
    <w:p w14:paraId="0CE997F2" w14:textId="77777777" w:rsidR="004272D5" w:rsidRPr="00FA3A7F" w:rsidRDefault="004272D5" w:rsidP="00310A0C">
      <w:pPr>
        <w:pStyle w:val="Figure"/>
      </w:pPr>
      <w:r w:rsidRPr="00FA3A7F">
        <w:rPr>
          <w:noProof/>
          <w:lang w:val="en-US" w:eastAsia="zh-CN"/>
        </w:rPr>
        <w:lastRenderedPageBreak/>
        <w:drawing>
          <wp:inline distT="0" distB="0" distL="0" distR="0" wp14:anchorId="0CE99A8F" wp14:editId="0CE99A90">
            <wp:extent cx="6098540" cy="3816350"/>
            <wp:effectExtent l="19050" t="0" r="0" b="0"/>
            <wp:docPr id="118" name="Bild 56" descr="P50 contras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6" descr="P50 contrast"/>
                    <pic:cNvPicPr>
                      <a:picLocks noChangeArrowheads="1"/>
                    </pic:cNvPicPr>
                  </pic:nvPicPr>
                  <pic:blipFill>
                    <a:blip r:embed="rId123" cstate="print"/>
                    <a:srcRect/>
                    <a:stretch>
                      <a:fillRect/>
                    </a:stretch>
                  </pic:blipFill>
                  <pic:spPr bwMode="auto">
                    <a:xfrm>
                      <a:off x="0" y="0"/>
                      <a:ext cx="6098540" cy="3816350"/>
                    </a:xfrm>
                    <a:prstGeom prst="rect">
                      <a:avLst/>
                    </a:prstGeom>
                    <a:noFill/>
                    <a:ln w="9525">
                      <a:noFill/>
                      <a:miter lim="800000"/>
                      <a:headEnd/>
                      <a:tailEnd/>
                    </a:ln>
                  </pic:spPr>
                </pic:pic>
              </a:graphicData>
            </a:graphic>
          </wp:inline>
        </w:drawing>
      </w:r>
    </w:p>
    <w:p w14:paraId="0CE997F3" w14:textId="77777777" w:rsidR="004272D5" w:rsidRPr="00FA3A7F" w:rsidRDefault="004272D5" w:rsidP="00D751D4">
      <w:pPr>
        <w:pStyle w:val="FigureNoTitle"/>
        <w:rPr>
          <w:lang w:eastAsia="zh-CN"/>
        </w:rPr>
      </w:pPr>
      <w:r w:rsidRPr="00FA3A7F">
        <w:t xml:space="preserve">Figure 7-42 </w:t>
      </w:r>
      <w:r w:rsidR="002A4D80" w:rsidRPr="00FA3A7F">
        <w:t>–</w:t>
      </w:r>
      <w:r w:rsidRPr="00FA3A7F">
        <w:rPr>
          <w:lang w:eastAsia="zh-CN"/>
        </w:rPr>
        <w:t xml:space="preserve"> </w:t>
      </w:r>
      <w:r w:rsidRPr="00FA3A7F">
        <w:t>Spectra of all female and all male speech samples along with separate male</w:t>
      </w:r>
      <w:r w:rsidR="008F2DC3" w:rsidRPr="00FA3A7F">
        <w:br/>
      </w:r>
      <w:r w:rsidRPr="00FA3A7F">
        <w:t xml:space="preserve">and female </w:t>
      </w:r>
      <w:r w:rsidR="002E33B8" w:rsidRPr="00FA3A7F">
        <w:t xml:space="preserve">ITU-T </w:t>
      </w:r>
      <w:r w:rsidRPr="00FA3A7F">
        <w:t>P.50 artificial voice</w:t>
      </w:r>
      <w:r w:rsidR="002A245E" w:rsidRPr="00FA3A7F">
        <w:t>s</w:t>
      </w:r>
    </w:p>
    <w:p w14:paraId="0CE997F4" w14:textId="77777777" w:rsidR="004272D5" w:rsidRPr="00FA3A7F" w:rsidRDefault="004272D5" w:rsidP="00310A0C">
      <w:pPr>
        <w:pStyle w:val="Figure"/>
        <w:rPr>
          <w:lang w:eastAsia="zh-CN"/>
        </w:rPr>
      </w:pPr>
      <w:r w:rsidRPr="00FA3A7F">
        <w:rPr>
          <w:noProof/>
          <w:lang w:val="en-US" w:eastAsia="zh-CN"/>
        </w:rPr>
        <w:drawing>
          <wp:inline distT="0" distB="0" distL="0" distR="0" wp14:anchorId="0CE99A91" wp14:editId="0CE99A92">
            <wp:extent cx="6098540" cy="3816350"/>
            <wp:effectExtent l="19050" t="0" r="0" b="0"/>
            <wp:docPr id="119" name="Bild 57" descr="p50 contrast_total"/>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7" descr="p50 contrast_total"/>
                    <pic:cNvPicPr>
                      <a:picLocks noChangeArrowheads="1"/>
                    </pic:cNvPicPr>
                  </pic:nvPicPr>
                  <pic:blipFill>
                    <a:blip r:embed="rId124" cstate="print"/>
                    <a:srcRect/>
                    <a:stretch>
                      <a:fillRect/>
                    </a:stretch>
                  </pic:blipFill>
                  <pic:spPr bwMode="auto">
                    <a:xfrm>
                      <a:off x="0" y="0"/>
                      <a:ext cx="6098540" cy="3816350"/>
                    </a:xfrm>
                    <a:prstGeom prst="rect">
                      <a:avLst/>
                    </a:prstGeom>
                    <a:noFill/>
                    <a:ln w="9525">
                      <a:noFill/>
                      <a:miter lim="800000"/>
                      <a:headEnd/>
                      <a:tailEnd/>
                    </a:ln>
                  </pic:spPr>
                </pic:pic>
              </a:graphicData>
            </a:graphic>
          </wp:inline>
        </w:drawing>
      </w:r>
    </w:p>
    <w:p w14:paraId="0CE997F5" w14:textId="77777777" w:rsidR="004272D5" w:rsidRPr="00FA3A7F" w:rsidRDefault="004272D5" w:rsidP="00D751D4">
      <w:pPr>
        <w:pStyle w:val="FigureNoTitle"/>
      </w:pPr>
      <w:r w:rsidRPr="00FA3A7F">
        <w:t xml:space="preserve">Figure 7-43 </w:t>
      </w:r>
      <w:r w:rsidR="002A4D80" w:rsidRPr="00FA3A7F">
        <w:t>–</w:t>
      </w:r>
      <w:r w:rsidRPr="00FA3A7F">
        <w:t xml:space="preserve"> Spectra of all speech samples along with </w:t>
      </w:r>
      <w:r w:rsidR="002E33B8" w:rsidRPr="00FA3A7F">
        <w:t xml:space="preserve">ITU-T </w:t>
      </w:r>
      <w:r w:rsidRPr="00FA3A7F">
        <w:t>P.50 artificial speech</w:t>
      </w:r>
    </w:p>
    <w:p w14:paraId="0CE997F6" w14:textId="77777777" w:rsidR="004272D5" w:rsidRPr="00FA3A7F" w:rsidRDefault="004272D5" w:rsidP="004272D5">
      <w:pPr>
        <w:pStyle w:val="Heading4"/>
        <w:rPr>
          <w:lang w:eastAsia="zh-CN"/>
        </w:rPr>
      </w:pPr>
      <w:r w:rsidRPr="00FA3A7F">
        <w:lastRenderedPageBreak/>
        <w:t>7.4.1.2</w:t>
      </w:r>
      <w:r w:rsidRPr="00FA3A7F">
        <w:tab/>
        <w:t>Chinese s</w:t>
      </w:r>
      <w:r w:rsidRPr="00FA3A7F">
        <w:rPr>
          <w:lang w:eastAsia="zh-CN"/>
        </w:rPr>
        <w:t>ingle-talk speech sequence</w:t>
      </w:r>
    </w:p>
    <w:p w14:paraId="0CE997F7" w14:textId="2DCEBC6E" w:rsidR="004272D5" w:rsidRPr="00FA3A7F" w:rsidRDefault="004272D5" w:rsidP="00D21655">
      <w:pPr>
        <w:rPr>
          <w:lang w:eastAsia="zh-CN"/>
        </w:rPr>
      </w:pPr>
      <w:r w:rsidRPr="00FA3A7F">
        <w:rPr>
          <w:lang w:eastAsia="zh-CN"/>
        </w:rPr>
        <w:t xml:space="preserve">The single-talk speech contains 12 sentences spoken by </w:t>
      </w:r>
      <w:r w:rsidR="002A4D80" w:rsidRPr="00FA3A7F">
        <w:rPr>
          <w:lang w:eastAsia="zh-CN"/>
        </w:rPr>
        <w:t>six</w:t>
      </w:r>
      <w:r w:rsidRPr="00FA3A7F">
        <w:rPr>
          <w:lang w:eastAsia="zh-CN"/>
        </w:rPr>
        <w:t xml:space="preserve"> male and </w:t>
      </w:r>
      <w:r w:rsidR="002A4D80" w:rsidRPr="00FA3A7F">
        <w:rPr>
          <w:lang w:eastAsia="zh-CN"/>
        </w:rPr>
        <w:t>six</w:t>
      </w:r>
      <w:r w:rsidRPr="00FA3A7F">
        <w:rPr>
          <w:lang w:eastAsia="zh-CN"/>
        </w:rPr>
        <w:t xml:space="preserve"> female native Chinese speakers. </w:t>
      </w:r>
      <w:r w:rsidRPr="00FA3A7F">
        <w:t xml:space="preserve">A typical </w:t>
      </w:r>
      <w:r w:rsidR="00B67C4A" w:rsidRPr="00FA3A7F">
        <w:t>"</w:t>
      </w:r>
      <w:r w:rsidRPr="00FA3A7F">
        <w:t>single-talk</w:t>
      </w:r>
      <w:r w:rsidR="00B67C4A" w:rsidRPr="00FA3A7F">
        <w:t>"</w:t>
      </w:r>
      <w:r w:rsidRPr="00FA3A7F">
        <w:t xml:space="preserve"> sequence of sentences spoken by all 12 speakers from the reference speech samples is shown in Fig</w:t>
      </w:r>
      <w:r w:rsidR="00B67C4A" w:rsidRPr="00FA3A7F">
        <w:t>ure</w:t>
      </w:r>
      <w:r w:rsidRPr="00FA3A7F">
        <w:t xml:space="preserve"> 7-43. The sequence, lasting ~35.</w:t>
      </w:r>
      <w:r w:rsidRPr="00FA3A7F">
        <w:rPr>
          <w:lang w:eastAsia="zh-CN"/>
        </w:rPr>
        <w:t>7</w:t>
      </w:r>
      <w:r w:rsidRPr="00FA3A7F">
        <w:t xml:space="preserve"> s, is created using </w:t>
      </w:r>
      <w:r w:rsidR="002A4D80" w:rsidRPr="00FA3A7F">
        <w:t>three</w:t>
      </w:r>
      <w:r w:rsidRPr="00FA3A7F">
        <w:t xml:space="preserve"> males (M1</w:t>
      </w:r>
      <w:r w:rsidR="00D21655" w:rsidRPr="00FA3A7F">
        <w:t>–</w:t>
      </w:r>
      <w:r w:rsidRPr="00FA3A7F">
        <w:t xml:space="preserve">M3), </w:t>
      </w:r>
      <w:r w:rsidR="002A4D80" w:rsidRPr="00FA3A7F">
        <w:t>three</w:t>
      </w:r>
      <w:r w:rsidRPr="00FA3A7F">
        <w:t xml:space="preserve"> females (F1</w:t>
      </w:r>
      <w:r w:rsidR="00D21655" w:rsidRPr="00FA3A7F">
        <w:t>–</w:t>
      </w:r>
      <w:r w:rsidRPr="00FA3A7F">
        <w:t xml:space="preserve">F3), the remaining </w:t>
      </w:r>
      <w:r w:rsidR="002A4D80" w:rsidRPr="00FA3A7F">
        <w:t>three</w:t>
      </w:r>
      <w:r w:rsidRPr="00FA3A7F">
        <w:t xml:space="preserve"> males (M4</w:t>
      </w:r>
      <w:r w:rsidR="00D21655" w:rsidRPr="00FA3A7F">
        <w:t>–</w:t>
      </w:r>
      <w:r w:rsidRPr="00FA3A7F">
        <w:t xml:space="preserve">M6) and the remaining </w:t>
      </w:r>
      <w:r w:rsidR="002A4D80" w:rsidRPr="00FA3A7F">
        <w:t>three</w:t>
      </w:r>
      <w:r w:rsidRPr="00FA3A7F">
        <w:t xml:space="preserve"> females (F4</w:t>
      </w:r>
      <w:r w:rsidR="00D21655" w:rsidRPr="00FA3A7F">
        <w:t>–</w:t>
      </w:r>
      <w:r w:rsidRPr="00FA3A7F">
        <w:t>F6), with each speaker speaking a unique sentence. A silence period of 0.5 s is inserted between each sentence</w:t>
      </w:r>
      <w:r w:rsidR="002A4D80" w:rsidRPr="00FA3A7F">
        <w:t>,</w:t>
      </w:r>
      <w:r w:rsidRPr="00FA3A7F">
        <w:t xml:space="preserve"> as well as </w:t>
      </w:r>
      <w:r w:rsidR="00D21655" w:rsidRPr="00FA3A7F">
        <w:t xml:space="preserve">at </w:t>
      </w:r>
      <w:r w:rsidRPr="00FA3A7F">
        <w:t>the beginning and end of the sequence.</w:t>
      </w:r>
    </w:p>
    <w:p w14:paraId="74805FBC" w14:textId="39F75969" w:rsidR="009D653A" w:rsidRPr="00FA3A7F" w:rsidRDefault="004272D5" w:rsidP="004272D5">
      <w:pPr>
        <w:rPr>
          <w:lang w:eastAsia="zh-CN"/>
        </w:rPr>
      </w:pPr>
      <w:r w:rsidRPr="00FA3A7F">
        <w:rPr>
          <w:lang w:eastAsia="zh-CN"/>
        </w:rPr>
        <w:t xml:space="preserve">If it can be confirmed that the system under test reacts </w:t>
      </w:r>
      <w:r w:rsidR="00D21655" w:rsidRPr="00FA3A7F">
        <w:rPr>
          <w:lang w:eastAsia="zh-CN"/>
        </w:rPr>
        <w:t xml:space="preserve">in </w:t>
      </w:r>
      <w:r w:rsidRPr="00FA3A7F">
        <w:rPr>
          <w:lang w:eastAsia="zh-CN"/>
        </w:rPr>
        <w:t xml:space="preserve">the same </w:t>
      </w:r>
      <w:r w:rsidR="00D21655" w:rsidRPr="00FA3A7F">
        <w:rPr>
          <w:lang w:eastAsia="zh-CN"/>
        </w:rPr>
        <w:t xml:space="preserve">way </w:t>
      </w:r>
      <w:r w:rsidRPr="00FA3A7F">
        <w:rPr>
          <w:lang w:eastAsia="zh-CN"/>
        </w:rPr>
        <w:t>when the sequence contains fewer sentences or measurement duration is of more importance, a shortened sequence is also feasible.</w:t>
      </w:r>
    </w:p>
    <w:p w14:paraId="0CE997F8" w14:textId="63364BA6" w:rsidR="004272D5" w:rsidRPr="00FA3A7F" w:rsidRDefault="009D653A" w:rsidP="004272D5">
      <w:pPr>
        <w:rPr>
          <w:lang w:eastAsia="zh-CN"/>
        </w:rPr>
      </w:pPr>
      <w:r w:rsidRPr="00FA3A7F">
        <w:rPr>
          <w:lang w:eastAsia="zh-CN"/>
        </w:rPr>
        <w:t>See</w:t>
      </w:r>
      <w:r w:rsidR="004272D5" w:rsidRPr="00FA3A7F">
        <w:rPr>
          <w:lang w:eastAsia="zh-CN"/>
        </w:rPr>
        <w:t xml:space="preserve"> </w:t>
      </w:r>
      <w:r w:rsidRPr="00FA3A7F">
        <w:rPr>
          <w:lang w:eastAsia="zh-CN"/>
        </w:rPr>
        <w:t>Figure 7-44.</w:t>
      </w:r>
    </w:p>
    <w:p w14:paraId="0CE997F9" w14:textId="77777777" w:rsidR="004272D5" w:rsidRPr="00FA3A7F" w:rsidRDefault="004272D5" w:rsidP="00310A0C">
      <w:pPr>
        <w:pStyle w:val="Figure"/>
        <w:rPr>
          <w:lang w:eastAsia="zh-CN"/>
        </w:rPr>
      </w:pPr>
      <w:r w:rsidRPr="00FA3A7F">
        <w:object w:dxaOrig="9996" w:dyaOrig="2909" w14:anchorId="0CE99A93">
          <v:shape id="_x0000_i1059" type="#_x0000_t75" style="width:446.4pt;height:130.2pt" o:ole="">
            <v:imagedata r:id="rId125" o:title=""/>
          </v:shape>
          <o:OLEObject Type="Embed" ProgID="Visio.Drawing.11" ShapeID="_x0000_i1059" DrawAspect="Content" ObjectID="_1595480640" r:id="rId126"/>
        </w:object>
      </w:r>
    </w:p>
    <w:p w14:paraId="0CE997FA" w14:textId="7757A046" w:rsidR="004272D5" w:rsidRPr="00FA3A7F" w:rsidRDefault="004272D5" w:rsidP="00B2271D">
      <w:pPr>
        <w:pStyle w:val="FigureNoTitle"/>
      </w:pPr>
      <w:r w:rsidRPr="00FA3A7F">
        <w:t xml:space="preserve">Figure 7-44 </w:t>
      </w:r>
      <w:r w:rsidR="002A4D80" w:rsidRPr="00FA3A7F">
        <w:t>–</w:t>
      </w:r>
      <w:r w:rsidRPr="00FA3A7F">
        <w:t xml:space="preserve"> Single-talk test sequence using </w:t>
      </w:r>
      <w:r w:rsidR="002A4D80" w:rsidRPr="00FA3A7F">
        <w:t xml:space="preserve">six male </w:t>
      </w:r>
      <w:r w:rsidRPr="00FA3A7F">
        <w:t xml:space="preserve">and </w:t>
      </w:r>
      <w:r w:rsidR="002A4D80" w:rsidRPr="00FA3A7F">
        <w:t>six</w:t>
      </w:r>
      <w:r w:rsidRPr="00FA3A7F">
        <w:t xml:space="preserve"> female </w:t>
      </w:r>
      <w:r w:rsidRPr="00FA3A7F">
        <w:rPr>
          <w:lang w:eastAsia="zh-CN"/>
        </w:rPr>
        <w:t xml:space="preserve">Chinese </w:t>
      </w:r>
      <w:r w:rsidR="00274B85" w:rsidRPr="00FA3A7F">
        <w:t>speakers</w:t>
      </w:r>
      <w:r w:rsidR="00274B85" w:rsidRPr="00FA3A7F">
        <w:br/>
      </w:r>
      <w:r w:rsidRPr="00FA3A7F">
        <w:t>with</w:t>
      </w:r>
      <w:r w:rsidR="00274B85" w:rsidRPr="00FA3A7F">
        <w:t xml:space="preserve"> </w:t>
      </w:r>
      <w:r w:rsidRPr="00FA3A7F">
        <w:t>a</w:t>
      </w:r>
      <w:r w:rsidR="00274B85" w:rsidRPr="00FA3A7F">
        <w:t xml:space="preserve"> </w:t>
      </w:r>
      <w:r w:rsidRPr="00FA3A7F">
        <w:t xml:space="preserve">pause of 0.5 s at the beginning, end and between </w:t>
      </w:r>
      <w:r w:rsidR="00B2271D" w:rsidRPr="00FA3A7F">
        <w:br/>
      </w:r>
      <w:r w:rsidRPr="00FA3A7F">
        <w:t>individual samples</w:t>
      </w:r>
      <w:r w:rsidR="00B2271D" w:rsidRPr="00FA3A7F">
        <w:t xml:space="preserve"> </w:t>
      </w:r>
      <w:r w:rsidRPr="00FA3A7F">
        <w:t>(total duration of ~35.</w:t>
      </w:r>
      <w:r w:rsidRPr="00FA3A7F">
        <w:rPr>
          <w:lang w:eastAsia="zh-CN"/>
        </w:rPr>
        <w:t>7</w:t>
      </w:r>
      <w:r w:rsidRPr="00FA3A7F">
        <w:t xml:space="preserve"> s)</w:t>
      </w:r>
    </w:p>
    <w:p w14:paraId="0CE997FB" w14:textId="77777777" w:rsidR="004272D5" w:rsidRPr="00FA3A7F" w:rsidRDefault="004272D5">
      <w:pPr>
        <w:pStyle w:val="Heading4"/>
        <w:rPr>
          <w:lang w:eastAsia="zh-CN"/>
        </w:rPr>
      </w:pPr>
      <w:r w:rsidRPr="00FA3A7F">
        <w:t>7.4.1.3</w:t>
      </w:r>
      <w:r w:rsidRPr="00FA3A7F">
        <w:tab/>
        <w:t xml:space="preserve">Chinese </w:t>
      </w:r>
      <w:r w:rsidR="002A4D80" w:rsidRPr="00FA3A7F">
        <w:rPr>
          <w:lang w:eastAsia="zh-CN"/>
        </w:rPr>
        <w:t>d</w:t>
      </w:r>
      <w:r w:rsidRPr="00FA3A7F">
        <w:rPr>
          <w:lang w:eastAsia="zh-CN"/>
        </w:rPr>
        <w:t>ouble-talk speech sequence</w:t>
      </w:r>
    </w:p>
    <w:p w14:paraId="46B24993" w14:textId="40BD76CD" w:rsidR="009D653A" w:rsidRPr="00FA3A7F" w:rsidRDefault="009D653A" w:rsidP="008A2C91">
      <w:pPr>
        <w:rPr>
          <w:lang w:eastAsia="zh-CN"/>
        </w:rPr>
      </w:pPr>
      <w:r w:rsidRPr="00FA3A7F">
        <w:rPr>
          <w:lang w:eastAsia="zh-CN"/>
        </w:rPr>
        <w:t>See Figure 7-45.</w:t>
      </w:r>
    </w:p>
    <w:p w14:paraId="0CE997FC" w14:textId="77777777" w:rsidR="004272D5" w:rsidRPr="00FA3A7F" w:rsidRDefault="004272D5" w:rsidP="00310A0C">
      <w:pPr>
        <w:pStyle w:val="Figure"/>
        <w:rPr>
          <w:lang w:eastAsia="zh-CN"/>
        </w:rPr>
      </w:pPr>
      <w:r w:rsidRPr="00FA3A7F">
        <w:object w:dxaOrig="9996" w:dyaOrig="5863" w14:anchorId="0CE99A94">
          <v:shape id="_x0000_i1060" type="#_x0000_t75" style="width:446.4pt;height:266.4pt" o:ole="">
            <v:imagedata r:id="rId127" o:title=""/>
          </v:shape>
          <o:OLEObject Type="Embed" ProgID="Visio.Drawing.11" ShapeID="_x0000_i1060" DrawAspect="Content" ObjectID="_1595480641" r:id="rId128"/>
        </w:object>
      </w:r>
    </w:p>
    <w:p w14:paraId="0CE997FD" w14:textId="77777777" w:rsidR="002A4D80" w:rsidRPr="00FA3A7F" w:rsidRDefault="002A4D80">
      <w:pPr>
        <w:pStyle w:val="Figurelegend"/>
      </w:pPr>
      <w:r w:rsidRPr="00FA3A7F">
        <w:t>N</w:t>
      </w:r>
      <w:r w:rsidR="00007EB6" w:rsidRPr="00FA3A7F">
        <w:t>OTE</w:t>
      </w:r>
      <w:r w:rsidRPr="00FA3A7F">
        <w:t xml:space="preserve"> – Cross-hatched areas between the upper and lower panes show periods of double talk</w:t>
      </w:r>
      <w:r w:rsidR="005911C0" w:rsidRPr="00FA3A7F">
        <w:t>.</w:t>
      </w:r>
    </w:p>
    <w:p w14:paraId="0CE997FE" w14:textId="7D8AA561" w:rsidR="004272D5" w:rsidRPr="00FA3A7F" w:rsidRDefault="004272D5" w:rsidP="00135118">
      <w:pPr>
        <w:pStyle w:val="FigureNoTitle"/>
        <w:rPr>
          <w:lang w:eastAsia="zh-CN"/>
        </w:rPr>
      </w:pPr>
      <w:r w:rsidRPr="00FA3A7F">
        <w:t xml:space="preserve">Figure 7-45 </w:t>
      </w:r>
      <w:r w:rsidR="002A4D80" w:rsidRPr="00FA3A7F">
        <w:t>–</w:t>
      </w:r>
      <w:r w:rsidRPr="00FA3A7F">
        <w:t xml:space="preserve"> Double-talk test sequence using the single-talk sequence and </w:t>
      </w:r>
      <w:r w:rsidR="0016773C" w:rsidRPr="00FA3A7F">
        <w:br/>
      </w:r>
      <w:r w:rsidRPr="00FA3A7F">
        <w:t>competing speech</w:t>
      </w:r>
      <w:r w:rsidR="00B8577F" w:rsidRPr="00FA3A7F">
        <w:t xml:space="preserve"> </w:t>
      </w:r>
      <w:r w:rsidRPr="00FA3A7F">
        <w:t>servi</w:t>
      </w:r>
      <w:r w:rsidR="002A4D80" w:rsidRPr="00FA3A7F">
        <w:t>ng different functions (a</w:t>
      </w:r>
      <w:r w:rsidR="00D21655" w:rsidRPr="00FA3A7F">
        <w:t>–</w:t>
      </w:r>
      <w:r w:rsidR="002A4D80" w:rsidRPr="00FA3A7F">
        <w:t>e)</w:t>
      </w:r>
    </w:p>
    <w:p w14:paraId="0CE997FF" w14:textId="77777777" w:rsidR="004272D5" w:rsidRPr="00FA3A7F" w:rsidRDefault="004272D5" w:rsidP="004272D5">
      <w:pPr>
        <w:pStyle w:val="Heading4"/>
        <w:rPr>
          <w:lang w:eastAsia="zh-CN"/>
        </w:rPr>
      </w:pPr>
      <w:r w:rsidRPr="00FA3A7F">
        <w:t>7.4.1.4</w:t>
      </w:r>
      <w:r w:rsidRPr="00FA3A7F">
        <w:tab/>
        <w:t>Chinese c</w:t>
      </w:r>
      <w:r w:rsidRPr="00FA3A7F">
        <w:rPr>
          <w:lang w:eastAsia="zh-CN"/>
        </w:rPr>
        <w:t>onditioning speech sequence</w:t>
      </w:r>
    </w:p>
    <w:p w14:paraId="05EF6D3C" w14:textId="6ACB048E" w:rsidR="009D653A" w:rsidRPr="00FA3A7F" w:rsidRDefault="009D653A" w:rsidP="008A2C91">
      <w:pPr>
        <w:rPr>
          <w:lang w:eastAsia="zh-CN"/>
        </w:rPr>
      </w:pPr>
      <w:r w:rsidRPr="00FA3A7F">
        <w:rPr>
          <w:lang w:eastAsia="zh-CN"/>
        </w:rPr>
        <w:t>See Figures 7-46 and 7-47.</w:t>
      </w:r>
    </w:p>
    <w:p w14:paraId="0CE99800" w14:textId="77777777" w:rsidR="004272D5" w:rsidRPr="00FA3A7F" w:rsidRDefault="004272D5" w:rsidP="00310A0C">
      <w:pPr>
        <w:pStyle w:val="Figure"/>
        <w:rPr>
          <w:lang w:eastAsia="zh-CN"/>
        </w:rPr>
      </w:pPr>
      <w:r w:rsidRPr="00FA3A7F">
        <w:object w:dxaOrig="9996" w:dyaOrig="5744" w14:anchorId="0CE99A95">
          <v:shape id="_x0000_i1061" type="#_x0000_t75" style="width:446.4pt;height:260.4pt" o:ole="">
            <v:imagedata r:id="rId129" o:title=""/>
          </v:shape>
          <o:OLEObject Type="Embed" ProgID="Visio.Drawing.11" ShapeID="_x0000_i1061" DrawAspect="Content" ObjectID="_1595480642" r:id="rId130"/>
        </w:object>
      </w:r>
    </w:p>
    <w:p w14:paraId="0CE99801" w14:textId="77777777" w:rsidR="004272D5" w:rsidRPr="00FA3A7F" w:rsidRDefault="004272D5" w:rsidP="00D751D4">
      <w:pPr>
        <w:pStyle w:val="FigureNoTitle"/>
        <w:rPr>
          <w:lang w:eastAsia="zh-CN"/>
        </w:rPr>
      </w:pPr>
      <w:r w:rsidRPr="00FA3A7F">
        <w:t xml:space="preserve">Figure 7-46 </w:t>
      </w:r>
      <w:r w:rsidR="002A4D80" w:rsidRPr="00FA3A7F">
        <w:t>–</w:t>
      </w:r>
      <w:r w:rsidRPr="00FA3A7F">
        <w:t xml:space="preserve"> Long conditioning sequence using sentences (I</w:t>
      </w:r>
      <w:r w:rsidR="002A245E" w:rsidRPr="00FA3A7F">
        <w:t>-</w:t>
      </w:r>
      <w:r w:rsidRPr="00FA3A7F">
        <w:t>V) from a single male</w:t>
      </w:r>
      <w:r w:rsidR="008F2DC3" w:rsidRPr="00FA3A7F">
        <w:br/>
      </w:r>
      <w:r w:rsidRPr="00FA3A7F">
        <w:t xml:space="preserve">and </w:t>
      </w:r>
      <w:r w:rsidR="002A4D80" w:rsidRPr="00FA3A7F">
        <w:t xml:space="preserve">a single </w:t>
      </w:r>
      <w:r w:rsidRPr="00FA3A7F">
        <w:t>female s</w:t>
      </w:r>
      <w:r w:rsidR="002A4D80" w:rsidRPr="00FA3A7F">
        <w:t>peaker (total duration 23.5 s)</w:t>
      </w:r>
    </w:p>
    <w:p w14:paraId="0CE99802" w14:textId="77777777" w:rsidR="004272D5" w:rsidRPr="00FA3A7F" w:rsidRDefault="004272D5" w:rsidP="00310A0C">
      <w:pPr>
        <w:pStyle w:val="Figure"/>
      </w:pPr>
      <w:r w:rsidRPr="00FA3A7F">
        <w:object w:dxaOrig="9996" w:dyaOrig="5746" w14:anchorId="0CE99A96">
          <v:shape id="_x0000_i1062" type="#_x0000_t75" style="width:446.4pt;height:258.6pt" o:ole="">
            <v:imagedata r:id="rId131" o:title=""/>
          </v:shape>
          <o:OLEObject Type="Embed" ProgID="Visio.Drawing.11" ShapeID="_x0000_i1062" DrawAspect="Content" ObjectID="_1595480643" r:id="rId132"/>
        </w:object>
      </w:r>
    </w:p>
    <w:p w14:paraId="0CE99803" w14:textId="77777777" w:rsidR="004272D5" w:rsidRPr="00FA3A7F" w:rsidRDefault="004272D5" w:rsidP="005911C0">
      <w:pPr>
        <w:pStyle w:val="FigureNoTitle"/>
        <w:rPr>
          <w:lang w:eastAsia="zh-CN"/>
        </w:rPr>
      </w:pPr>
      <w:r w:rsidRPr="00FA3A7F">
        <w:t xml:space="preserve">Figure 7-47 </w:t>
      </w:r>
      <w:r w:rsidR="002A4D80" w:rsidRPr="00FA3A7F">
        <w:t>–</w:t>
      </w:r>
      <w:r w:rsidRPr="00FA3A7F">
        <w:t xml:space="preserve"> Short conditioning sequence using sentences (I and II) from a single male</w:t>
      </w:r>
      <w:r w:rsidR="005911C0" w:rsidRPr="00FA3A7F">
        <w:br/>
      </w:r>
      <w:r w:rsidRPr="00FA3A7F">
        <w:t xml:space="preserve">and </w:t>
      </w:r>
      <w:r w:rsidR="002A4D80" w:rsidRPr="00FA3A7F">
        <w:t xml:space="preserve">a single </w:t>
      </w:r>
      <w:r w:rsidRPr="00FA3A7F">
        <w:t>female</w:t>
      </w:r>
      <w:r w:rsidR="004912ED" w:rsidRPr="00FA3A7F">
        <w:t xml:space="preserve"> speaker (total duration 10 s</w:t>
      </w:r>
      <w:r w:rsidR="002A4D80" w:rsidRPr="00FA3A7F">
        <w:t>)</w:t>
      </w:r>
    </w:p>
    <w:p w14:paraId="0CE99804" w14:textId="77777777" w:rsidR="0043751A" w:rsidRPr="00FA3A7F" w:rsidRDefault="0043751A" w:rsidP="0043751A"/>
    <w:p w14:paraId="0CE99805" w14:textId="77777777" w:rsidR="005F6C7D" w:rsidRPr="00FA3A7F" w:rsidRDefault="005F6C7D">
      <w:pPr>
        <w:tabs>
          <w:tab w:val="clear" w:pos="794"/>
          <w:tab w:val="clear" w:pos="1191"/>
          <w:tab w:val="clear" w:pos="1588"/>
          <w:tab w:val="clear" w:pos="1985"/>
        </w:tabs>
        <w:overflowPunct/>
        <w:autoSpaceDE/>
        <w:autoSpaceDN/>
        <w:adjustRightInd/>
        <w:spacing w:before="0"/>
        <w:jc w:val="left"/>
        <w:textAlignment w:val="auto"/>
        <w:rPr>
          <w:b/>
          <w:sz w:val="28"/>
        </w:rPr>
      </w:pPr>
      <w:bookmarkStart w:id="362" w:name="_Toc88381372"/>
      <w:bookmarkStart w:id="363" w:name="_Toc88535041"/>
      <w:bookmarkStart w:id="364" w:name="_Toc180310786"/>
      <w:bookmarkStart w:id="365" w:name="_Toc182630674"/>
      <w:bookmarkStart w:id="366" w:name="_Toc184196568"/>
      <w:bookmarkStart w:id="367" w:name="_Toc250635803"/>
      <w:bookmarkStart w:id="368" w:name="_Toc250636721"/>
      <w:bookmarkStart w:id="369" w:name="_Toc263946255"/>
      <w:bookmarkStart w:id="370" w:name="_Toc269478636"/>
      <w:bookmarkStart w:id="371" w:name="_Toc269736560"/>
      <w:r w:rsidRPr="00FA3A7F">
        <w:br w:type="page"/>
      </w:r>
    </w:p>
    <w:p w14:paraId="0CE99806" w14:textId="2772F67B" w:rsidR="0043751A" w:rsidRPr="00FA3A7F" w:rsidRDefault="0043751A" w:rsidP="00E72305">
      <w:pPr>
        <w:pStyle w:val="AnnexNoTitle"/>
      </w:pPr>
      <w:bookmarkStart w:id="372" w:name="_Toc315265547"/>
      <w:bookmarkStart w:id="373" w:name="_Toc315265869"/>
      <w:bookmarkStart w:id="374" w:name="_Toc358634898"/>
      <w:bookmarkStart w:id="375" w:name="_Toc359487279"/>
      <w:bookmarkStart w:id="376" w:name="_Toc360436468"/>
      <w:bookmarkStart w:id="377" w:name="_Toc478453940"/>
      <w:bookmarkStart w:id="378" w:name="_Toc482264411"/>
      <w:bookmarkStart w:id="379" w:name="_Toc520700853"/>
      <w:r w:rsidRPr="00FA3A7F">
        <w:lastRenderedPageBreak/>
        <w:t>Annex A</w:t>
      </w:r>
      <w:r w:rsidRPr="00FA3A7F">
        <w:br/>
      </w:r>
      <w:r w:rsidRPr="00FA3A7F">
        <w:br/>
        <w:t>Test signals for terminal coupling loss tests</w:t>
      </w:r>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p>
    <w:p w14:paraId="0CE99807" w14:textId="77777777" w:rsidR="0043751A" w:rsidRPr="00FA3A7F" w:rsidRDefault="0043751A" w:rsidP="0043751A">
      <w:pPr>
        <w:jc w:val="center"/>
      </w:pPr>
      <w:r w:rsidRPr="00FA3A7F">
        <w:t>(This annex forms an integral part of this Recommendation</w:t>
      </w:r>
      <w:r w:rsidR="005F6C7D" w:rsidRPr="00FA3A7F">
        <w:t>.</w:t>
      </w:r>
      <w:r w:rsidRPr="00FA3A7F">
        <w:t>)</w:t>
      </w:r>
    </w:p>
    <w:p w14:paraId="0CE99808" w14:textId="78DCFAD6" w:rsidR="0043751A" w:rsidRPr="00FA3A7F" w:rsidRDefault="0043751A" w:rsidP="0043751A">
      <w:pPr>
        <w:pStyle w:val="Normalaftertitle"/>
      </w:pPr>
      <w:r w:rsidRPr="00FA3A7F">
        <w:t xml:space="preserve">For the measurement of </w:t>
      </w:r>
      <w:r w:rsidR="00E72305" w:rsidRPr="00FA3A7F">
        <w:t>terminal coupling loss (</w:t>
      </w:r>
      <w:r w:rsidRPr="00FA3A7F">
        <w:t>TCL</w:t>
      </w:r>
      <w:r w:rsidR="00E72305" w:rsidRPr="00FA3A7F">
        <w:t>)</w:t>
      </w:r>
      <w:r w:rsidRPr="00FA3A7F">
        <w:t xml:space="preserve">, a </w:t>
      </w:r>
      <w:r w:rsidR="00BB5AC8" w:rsidRPr="00FA3A7F">
        <w:t>PN</w:t>
      </w:r>
      <w:r w:rsidRPr="00FA3A7F">
        <w:t>-sequence with a low crest factor and a logarithmically distributed multi-sine wave are equally well applicable. Both provide TCL measurements with high dynamic range, typically &gt;58 dB.</w:t>
      </w:r>
    </w:p>
    <w:p w14:paraId="0CE99809" w14:textId="2B6BF9F6" w:rsidR="0043751A" w:rsidRPr="00FA3A7F" w:rsidRDefault="0043751A">
      <w:r w:rsidRPr="00FA3A7F">
        <w:t xml:space="preserve">For non-linear and/or time variant systems, it must be ensured that the equipment under test is under "steady state conditions". Depending on the task, </w:t>
      </w:r>
      <w:r w:rsidR="007956B8" w:rsidRPr="00FA3A7F">
        <w:t>for example</w:t>
      </w:r>
      <w:r w:rsidRPr="00FA3A7F">
        <w:t xml:space="preserve">, echo cancellers should be fully converged. This can be achieved by using training sequences, </w:t>
      </w:r>
      <w:r w:rsidR="0087650F" w:rsidRPr="00FA3A7F">
        <w:t>for example</w:t>
      </w:r>
      <w:r w:rsidR="00B67C4A" w:rsidRPr="00FA3A7F">
        <w:t>,</w:t>
      </w:r>
      <w:r w:rsidRPr="00FA3A7F">
        <w:t xml:space="preserve"> using artificial voice (as described in [ITU</w:t>
      </w:r>
      <w:r w:rsidRPr="00FA3A7F">
        <w:noBreakHyphen/>
        <w:t>T P.50]), CS</w:t>
      </w:r>
      <w:r w:rsidR="001660DD" w:rsidRPr="00FA3A7F">
        <w:t>S</w:t>
      </w:r>
      <w:r w:rsidRPr="00FA3A7F">
        <w:t xml:space="preserve">s (as described in clause 7.2.1 and in </w:t>
      </w:r>
      <w:r w:rsidR="002A245E" w:rsidRPr="00FA3A7F">
        <w:t>[</w:t>
      </w:r>
      <w:r w:rsidRPr="00FA3A7F">
        <w:t>ITU</w:t>
      </w:r>
      <w:r w:rsidRPr="00FA3A7F">
        <w:noBreakHyphen/>
        <w:t>T G.168</w:t>
      </w:r>
      <w:r w:rsidR="002A245E" w:rsidRPr="00FA3A7F">
        <w:t>]</w:t>
      </w:r>
      <w:r w:rsidRPr="00FA3A7F">
        <w:t>, or other speech</w:t>
      </w:r>
      <w:r w:rsidRPr="00FA3A7F">
        <w:noBreakHyphen/>
        <w:t>like test signal before inserting the actual test signal.</w:t>
      </w:r>
    </w:p>
    <w:p w14:paraId="0CE9980A" w14:textId="77777777" w:rsidR="0043751A" w:rsidRPr="00FA3A7F" w:rsidRDefault="0043751A" w:rsidP="0043751A">
      <w:pPr>
        <w:pStyle w:val="Headingb"/>
      </w:pPr>
      <w:r w:rsidRPr="00FA3A7F">
        <w:t>PN-based test signal</w:t>
      </w:r>
    </w:p>
    <w:p w14:paraId="0CE9980B" w14:textId="60823AA1" w:rsidR="0043751A" w:rsidRPr="00FA3A7F" w:rsidRDefault="0043751A" w:rsidP="0053352C">
      <w:r w:rsidRPr="00FA3A7F">
        <w:t xml:space="preserve">The actual test signal is a </w:t>
      </w:r>
      <w:r w:rsidR="00BB5AC8" w:rsidRPr="00FA3A7F">
        <w:t>PN</w:t>
      </w:r>
      <w:r w:rsidRPr="00FA3A7F">
        <w:t xml:space="preserve">-sequence according to this Recommendation with a length of 4096 points (for the 48 kHz sampling rate) and a crest factor of 6 dB. The duration of the test signal is 1 s. The test signal level is </w:t>
      </w:r>
      <w:r w:rsidR="0053352C" w:rsidRPr="00FA3A7F">
        <w:t>−</w:t>
      </w:r>
      <w:r w:rsidRPr="00FA3A7F">
        <w:t>3 dBm0.</w:t>
      </w:r>
    </w:p>
    <w:p w14:paraId="0CE9980C" w14:textId="77777777" w:rsidR="0043751A" w:rsidRPr="00FA3A7F" w:rsidRDefault="0043751A" w:rsidP="0043751A">
      <w:pPr>
        <w:pStyle w:val="Headingb"/>
      </w:pPr>
      <w:r w:rsidRPr="00FA3A7F">
        <w:t>Sinusoidal-based test signal</w:t>
      </w:r>
    </w:p>
    <w:p w14:paraId="0CE9980D" w14:textId="686122D7" w:rsidR="0043751A" w:rsidRPr="00FA3A7F" w:rsidRDefault="0043751A">
      <w:r w:rsidRPr="00FA3A7F">
        <w:t>When using a logarithmically</w:t>
      </w:r>
      <w:r w:rsidR="00D40795" w:rsidRPr="00FA3A7F">
        <w:t xml:space="preserve"> </w:t>
      </w:r>
      <w:r w:rsidRPr="00FA3A7F">
        <w:t>spaced multi-sine test signal, it is defined as:</w:t>
      </w:r>
    </w:p>
    <w:p w14:paraId="0CE9980E" w14:textId="77777777" w:rsidR="0043751A" w:rsidRPr="00FA3A7F" w:rsidRDefault="0043751A" w:rsidP="0043751A">
      <w:pPr>
        <w:pStyle w:val="Equation"/>
      </w:pPr>
      <w:r w:rsidRPr="00FA3A7F">
        <w:tab/>
      </w:r>
      <w:r w:rsidRPr="00FA3A7F">
        <w:tab/>
      </w:r>
      <w:r w:rsidR="003E3ADD" w:rsidRPr="00FA3A7F">
        <w:rPr>
          <w:position w:val="-28"/>
        </w:rPr>
        <w:object w:dxaOrig="4760" w:dyaOrig="540" w14:anchorId="0CE99A97">
          <v:shape id="_x0000_i1063" type="#_x0000_t75" style="width:237.6pt;height:27pt" o:ole="">
            <v:imagedata r:id="rId133" o:title=""/>
          </v:shape>
          <o:OLEObject Type="Embed" ProgID="Equation.3" ShapeID="_x0000_i1063" DrawAspect="Content" ObjectID="_1595480644" r:id="rId134"/>
        </w:object>
      </w:r>
    </w:p>
    <w:p w14:paraId="0CE9980F" w14:textId="77777777" w:rsidR="0043751A" w:rsidRPr="00FA3A7F" w:rsidRDefault="0043751A" w:rsidP="0043751A">
      <w:r w:rsidRPr="00FA3A7F">
        <w:t>with:</w:t>
      </w:r>
    </w:p>
    <w:p w14:paraId="0CE99810" w14:textId="77777777" w:rsidR="0043751A" w:rsidRPr="00FA3A7F" w:rsidRDefault="0043751A" w:rsidP="0043751A">
      <w:pPr>
        <w:pStyle w:val="Equationlegend"/>
        <w:tabs>
          <w:tab w:val="clear" w:pos="1814"/>
          <w:tab w:val="clear" w:pos="1985"/>
          <w:tab w:val="left" w:pos="794"/>
        </w:tabs>
        <w:ind w:left="0" w:firstLine="0"/>
      </w:pPr>
      <w:r w:rsidRPr="00FA3A7F">
        <w:tab/>
      </w:r>
      <w:r w:rsidRPr="00FA3A7F">
        <w:rPr>
          <w:i/>
          <w:iCs/>
        </w:rPr>
        <w:t>A</w:t>
      </w:r>
      <w:r w:rsidRPr="00FA3A7F">
        <w:tab/>
        <w:t>= 0.5</w:t>
      </w:r>
    </w:p>
    <w:p w14:paraId="0CE99811" w14:textId="21BC057E" w:rsidR="0043751A" w:rsidRPr="00FA3A7F" w:rsidRDefault="0043751A" w:rsidP="0043751A">
      <w:pPr>
        <w:pStyle w:val="Equationlegend"/>
        <w:tabs>
          <w:tab w:val="clear" w:pos="1814"/>
          <w:tab w:val="clear" w:pos="1985"/>
          <w:tab w:val="left" w:pos="794"/>
        </w:tabs>
        <w:ind w:left="0" w:firstLine="0"/>
      </w:pPr>
      <w:r w:rsidRPr="00FA3A7F">
        <w:tab/>
      </w:r>
      <w:r w:rsidRPr="00FA3A7F">
        <w:rPr>
          <w:i/>
          <w:iCs/>
        </w:rPr>
        <w:t>f</w:t>
      </w:r>
      <w:r w:rsidR="0087650F" w:rsidRPr="00FA3A7F">
        <w:rPr>
          <w:vertAlign w:val="subscript"/>
        </w:rPr>
        <w:t>am</w:t>
      </w:r>
      <w:r w:rsidRPr="00FA3A7F">
        <w:rPr>
          <w:vertAlign w:val="subscript"/>
        </w:rPr>
        <w:tab/>
      </w:r>
      <w:r w:rsidRPr="00FA3A7F">
        <w:t>= 4 Hz</w:t>
      </w:r>
    </w:p>
    <w:p w14:paraId="0CE99812" w14:textId="303491F0" w:rsidR="0043751A" w:rsidRPr="00FA3A7F" w:rsidRDefault="0043751A" w:rsidP="0043751A">
      <w:pPr>
        <w:pStyle w:val="Equationlegend"/>
        <w:tabs>
          <w:tab w:val="clear" w:pos="1814"/>
          <w:tab w:val="clear" w:pos="1985"/>
          <w:tab w:val="left" w:pos="794"/>
        </w:tabs>
        <w:ind w:left="0" w:firstLine="0"/>
      </w:pPr>
      <w:r w:rsidRPr="00FA3A7F">
        <w:tab/>
      </w:r>
      <w:r w:rsidRPr="00FA3A7F">
        <w:rPr>
          <w:i/>
          <w:iCs/>
        </w:rPr>
        <w:sym w:font="Symbol" w:char="F06D"/>
      </w:r>
      <w:r w:rsidR="0087650F" w:rsidRPr="00FA3A7F">
        <w:rPr>
          <w:vertAlign w:val="subscript"/>
        </w:rPr>
        <w:t>am</w:t>
      </w:r>
      <w:r w:rsidRPr="00FA3A7F">
        <w:rPr>
          <w:vertAlign w:val="subscript"/>
        </w:rPr>
        <w:tab/>
      </w:r>
      <w:r w:rsidRPr="00FA3A7F">
        <w:t>= 0.5</w:t>
      </w:r>
    </w:p>
    <w:p w14:paraId="0CE99813" w14:textId="77777777" w:rsidR="0043751A" w:rsidRPr="00FA3A7F" w:rsidRDefault="0043751A" w:rsidP="0043751A">
      <w:pPr>
        <w:pStyle w:val="Equationlegend"/>
        <w:tabs>
          <w:tab w:val="clear" w:pos="1814"/>
          <w:tab w:val="clear" w:pos="1985"/>
          <w:tab w:val="left" w:pos="794"/>
        </w:tabs>
        <w:ind w:left="0" w:firstLine="0"/>
      </w:pPr>
      <w:r w:rsidRPr="00FA3A7F">
        <w:tab/>
      </w:r>
      <w:r w:rsidRPr="00FA3A7F">
        <w:rPr>
          <w:i/>
          <w:iCs/>
        </w:rPr>
        <w:t>f</w:t>
      </w:r>
      <w:r w:rsidRPr="00FA3A7F">
        <w:rPr>
          <w:vertAlign w:val="subscript"/>
        </w:rPr>
        <w:t>0</w:t>
      </w:r>
      <w:r w:rsidRPr="00FA3A7F">
        <w:rPr>
          <w:i/>
          <w:iCs/>
          <w:vertAlign w:val="subscript"/>
        </w:rPr>
        <w:t>i</w:t>
      </w:r>
      <w:r w:rsidRPr="00FA3A7F">
        <w:rPr>
          <w:vertAlign w:val="subscript"/>
        </w:rPr>
        <w:tab/>
      </w:r>
      <w:r w:rsidRPr="00FA3A7F">
        <w:t xml:space="preserve">= 250 Hz </w:t>
      </w:r>
      <w:r w:rsidRPr="00FA3A7F">
        <w:sym w:font="Symbol" w:char="F0B4"/>
      </w:r>
      <w:r w:rsidRPr="00FA3A7F">
        <w:t xml:space="preserve"> 2</w:t>
      </w:r>
      <w:r w:rsidRPr="00FA3A7F">
        <w:rPr>
          <w:vertAlign w:val="superscript"/>
        </w:rPr>
        <w:t>(</w:t>
      </w:r>
      <w:r w:rsidRPr="00FA3A7F">
        <w:rPr>
          <w:i/>
          <w:iCs/>
          <w:vertAlign w:val="superscript"/>
        </w:rPr>
        <w:t>i</w:t>
      </w:r>
      <w:r w:rsidRPr="00FA3A7F">
        <w:rPr>
          <w:vertAlign w:val="superscript"/>
        </w:rPr>
        <w:t>/3)</w:t>
      </w:r>
    </w:p>
    <w:p w14:paraId="0CE99814" w14:textId="4B434754" w:rsidR="0043751A" w:rsidRPr="00FA3A7F" w:rsidRDefault="0043751A" w:rsidP="0043751A">
      <w:pPr>
        <w:pStyle w:val="Equationlegend"/>
        <w:tabs>
          <w:tab w:val="clear" w:pos="1814"/>
          <w:tab w:val="clear" w:pos="1985"/>
          <w:tab w:val="left" w:pos="794"/>
        </w:tabs>
        <w:ind w:left="0" w:firstLine="0"/>
      </w:pPr>
      <w:r w:rsidRPr="00FA3A7F">
        <w:tab/>
      </w:r>
      <w:r w:rsidRPr="00FA3A7F">
        <w:rPr>
          <w:i/>
          <w:iCs/>
        </w:rPr>
        <w:t>i</w:t>
      </w:r>
      <w:r w:rsidR="0053352C" w:rsidRPr="00FA3A7F">
        <w:tab/>
        <w:t>= 1.</w:t>
      </w:r>
      <w:r w:rsidRPr="00FA3A7F">
        <w:t>12</w:t>
      </w:r>
    </w:p>
    <w:p w14:paraId="0CE99815" w14:textId="641CA189" w:rsidR="0043751A" w:rsidRPr="00FA3A7F" w:rsidRDefault="0043751A" w:rsidP="0053352C">
      <w:pPr>
        <w:rPr>
          <w:bCs/>
        </w:rPr>
      </w:pPr>
      <w:r w:rsidRPr="00FA3A7F">
        <w:t xml:space="preserve">The test signal level is adjusted to </w:t>
      </w:r>
      <w:r w:rsidR="0053352C" w:rsidRPr="00FA3A7F">
        <w:t>−</w:t>
      </w:r>
      <w:r w:rsidRPr="00FA3A7F">
        <w:t>3 dBm0</w:t>
      </w:r>
      <w:r w:rsidRPr="00FA3A7F">
        <w:rPr>
          <w:bCs/>
        </w:rPr>
        <w:t>.</w:t>
      </w:r>
    </w:p>
    <w:p w14:paraId="0CE99816" w14:textId="77777777" w:rsidR="0043751A" w:rsidRPr="00FA3A7F" w:rsidRDefault="0043751A">
      <w:pPr>
        <w:tabs>
          <w:tab w:val="clear" w:pos="794"/>
          <w:tab w:val="clear" w:pos="1191"/>
          <w:tab w:val="clear" w:pos="1588"/>
          <w:tab w:val="clear" w:pos="1985"/>
        </w:tabs>
        <w:overflowPunct/>
        <w:autoSpaceDE/>
        <w:autoSpaceDN/>
        <w:adjustRightInd/>
        <w:spacing w:before="0"/>
        <w:jc w:val="left"/>
        <w:textAlignment w:val="auto"/>
        <w:rPr>
          <w:b/>
          <w:sz w:val="28"/>
        </w:rPr>
      </w:pPr>
      <w:bookmarkStart w:id="380" w:name="_Toc88381373"/>
      <w:bookmarkStart w:id="381" w:name="_Toc88535042"/>
      <w:bookmarkStart w:id="382" w:name="_Toc172689708"/>
      <w:bookmarkStart w:id="383" w:name="_Toc180310787"/>
      <w:bookmarkStart w:id="384" w:name="_Toc182630675"/>
      <w:bookmarkStart w:id="385" w:name="_Toc184196569"/>
      <w:bookmarkStart w:id="386" w:name="_Toc250635804"/>
      <w:bookmarkStart w:id="387" w:name="_Toc250636722"/>
      <w:bookmarkStart w:id="388" w:name="_Toc263946256"/>
      <w:bookmarkStart w:id="389" w:name="_Toc269478637"/>
      <w:bookmarkStart w:id="390" w:name="_Toc269736561"/>
      <w:r w:rsidRPr="00FA3A7F">
        <w:br w:type="page"/>
      </w:r>
    </w:p>
    <w:p w14:paraId="0CE99817" w14:textId="47D10605" w:rsidR="0043751A" w:rsidRPr="00FA3A7F" w:rsidRDefault="0043751A" w:rsidP="0043751A">
      <w:pPr>
        <w:pStyle w:val="AnnexNoTitle"/>
      </w:pPr>
      <w:bookmarkStart w:id="391" w:name="_Toc315265548"/>
      <w:bookmarkStart w:id="392" w:name="_Toc315265870"/>
      <w:bookmarkStart w:id="393" w:name="_Toc358634899"/>
      <w:bookmarkStart w:id="394" w:name="_Toc359487280"/>
      <w:bookmarkStart w:id="395" w:name="_Toc360436469"/>
      <w:bookmarkStart w:id="396" w:name="_Toc478453941"/>
      <w:bookmarkStart w:id="397" w:name="_Toc482264412"/>
      <w:bookmarkStart w:id="398" w:name="_Toc520700854"/>
      <w:r w:rsidRPr="00FA3A7F">
        <w:lastRenderedPageBreak/>
        <w:t>Annex B</w:t>
      </w:r>
      <w:r w:rsidRPr="00FA3A7F">
        <w:br/>
      </w:r>
      <w:r w:rsidRPr="00FA3A7F">
        <w:br/>
        <w:t>Speech files and noise sequences</w:t>
      </w:r>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0CE99818" w14:textId="77777777" w:rsidR="0043751A" w:rsidRPr="00FA3A7F" w:rsidRDefault="0043751A" w:rsidP="0043751A">
      <w:pPr>
        <w:jc w:val="center"/>
      </w:pPr>
      <w:r w:rsidRPr="00FA3A7F">
        <w:t>(This annex forms an integral part of this Recommendation</w:t>
      </w:r>
      <w:r w:rsidR="005F6C7D" w:rsidRPr="00FA3A7F">
        <w:t>.</w:t>
      </w:r>
      <w:r w:rsidRPr="00FA3A7F">
        <w:t>)</w:t>
      </w:r>
    </w:p>
    <w:p w14:paraId="0CE99819" w14:textId="77777777" w:rsidR="0043751A" w:rsidRPr="00FA3A7F" w:rsidRDefault="0043751A" w:rsidP="0043751A">
      <w:pPr>
        <w:pStyle w:val="Heading2"/>
      </w:pPr>
      <w:bookmarkStart w:id="399" w:name="_Toc88381374"/>
      <w:bookmarkStart w:id="400" w:name="_Toc88535043"/>
      <w:bookmarkStart w:id="401" w:name="_Toc172689709"/>
      <w:bookmarkStart w:id="402" w:name="_Toc180310788"/>
      <w:bookmarkStart w:id="403" w:name="_Toc182630676"/>
      <w:bookmarkStart w:id="404" w:name="_Toc184196570"/>
      <w:bookmarkStart w:id="405" w:name="_Toc250635805"/>
      <w:bookmarkStart w:id="406" w:name="_Toc250636723"/>
      <w:bookmarkStart w:id="407" w:name="_Toc263946257"/>
      <w:bookmarkStart w:id="408" w:name="_Toc269478638"/>
      <w:bookmarkStart w:id="409" w:name="_Toc269736562"/>
      <w:bookmarkStart w:id="410" w:name="_Toc315265549"/>
      <w:bookmarkStart w:id="411" w:name="_Toc315265871"/>
      <w:bookmarkStart w:id="412" w:name="_Toc358634900"/>
      <w:bookmarkStart w:id="413" w:name="_Toc359487281"/>
      <w:bookmarkStart w:id="414" w:name="_Toc360436470"/>
      <w:bookmarkStart w:id="415" w:name="_Toc478453942"/>
      <w:bookmarkStart w:id="416" w:name="_Toc482264413"/>
      <w:bookmarkStart w:id="417" w:name="_Toc520700855"/>
      <w:r w:rsidRPr="00FA3A7F">
        <w:t>B.1</w:t>
      </w:r>
      <w:r w:rsidRPr="00FA3A7F">
        <w:tab/>
        <w:t>General</w:t>
      </w:r>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p>
    <w:p w14:paraId="0CE9981A" w14:textId="6BA2961D" w:rsidR="0043751A" w:rsidRPr="00FA3A7F" w:rsidRDefault="0043751A" w:rsidP="0012034B">
      <w:r w:rsidRPr="00FA3A7F">
        <w:t xml:space="preserve">The signals provided on the ITU-T test signals database </w:t>
      </w:r>
      <w:r w:rsidR="00D40795" w:rsidRPr="00FA3A7F">
        <w:t>that</w:t>
      </w:r>
      <w:r w:rsidRPr="00FA3A7F">
        <w:t xml:space="preserve"> are associated with this annex are recorded at various locations by different parties who kindly provided the sequences. All sequences are stored as *.wav files, no calibration for the individual signals is provided. For signals where the original signal level is known, this is indicated in the signal description. In general, user</w:t>
      </w:r>
      <w:r w:rsidR="003E3ADD" w:rsidRPr="00FA3A7F">
        <w:t>s</w:t>
      </w:r>
      <w:r w:rsidRPr="00FA3A7F">
        <w:t xml:space="preserve"> of the test signals ha</w:t>
      </w:r>
      <w:r w:rsidR="003E3ADD" w:rsidRPr="00FA3A7F">
        <w:t>ve</w:t>
      </w:r>
      <w:r w:rsidRPr="00FA3A7F">
        <w:t xml:space="preserve"> to find a suitable digital amplification in order to achieve the required signal level for </w:t>
      </w:r>
      <w:r w:rsidR="003E3ADD" w:rsidRPr="00FA3A7F">
        <w:t>t</w:t>
      </w:r>
      <w:r w:rsidRPr="00FA3A7F">
        <w:t>h</w:t>
      </w:r>
      <w:r w:rsidR="003E3ADD" w:rsidRPr="00FA3A7F">
        <w:t>e</w:t>
      </w:r>
      <w:r w:rsidRPr="00FA3A7F">
        <w:t>i</w:t>
      </w:r>
      <w:r w:rsidR="003E3ADD" w:rsidRPr="00FA3A7F">
        <w:t>r</w:t>
      </w:r>
      <w:r w:rsidRPr="00FA3A7F">
        <w:t xml:space="preserve"> application – for the test sentences as well as for the noise sequences. General guidance on speech signal levels can be found in [ITU-T P.800] and [ITU-T P.79], further guidance and tools for speech processing can be found in [ITU-T G.191].</w:t>
      </w:r>
    </w:p>
    <w:p w14:paraId="0CE9981B" w14:textId="77777777" w:rsidR="0043751A" w:rsidRPr="00FA3A7F" w:rsidRDefault="0043751A" w:rsidP="0054003C">
      <w:pPr>
        <w:pStyle w:val="Heading2"/>
      </w:pPr>
      <w:bookmarkStart w:id="418" w:name="_Toc88381375"/>
      <w:bookmarkStart w:id="419" w:name="_Toc88535044"/>
      <w:bookmarkStart w:id="420" w:name="_Toc172689710"/>
      <w:bookmarkStart w:id="421" w:name="_Toc180310789"/>
      <w:bookmarkStart w:id="422" w:name="_Toc182630677"/>
      <w:bookmarkStart w:id="423" w:name="_Toc184196571"/>
      <w:bookmarkStart w:id="424" w:name="_Toc250635806"/>
      <w:bookmarkStart w:id="425" w:name="_Toc250636724"/>
      <w:bookmarkStart w:id="426" w:name="_Toc263946258"/>
      <w:bookmarkStart w:id="427" w:name="_Toc269478639"/>
      <w:bookmarkStart w:id="428" w:name="_Toc269736563"/>
      <w:bookmarkStart w:id="429" w:name="_Toc315265550"/>
      <w:bookmarkStart w:id="430" w:name="_Toc315265872"/>
      <w:bookmarkStart w:id="431" w:name="_Toc358634901"/>
      <w:bookmarkStart w:id="432" w:name="_Toc359487282"/>
      <w:bookmarkStart w:id="433" w:name="_Toc360436471"/>
      <w:bookmarkStart w:id="434" w:name="_Toc478453943"/>
      <w:bookmarkStart w:id="435" w:name="_Toc482264414"/>
      <w:bookmarkStart w:id="436" w:name="_Toc520700856"/>
      <w:r w:rsidRPr="00FA3A7F">
        <w:rPr>
          <w:lang w:eastAsia="de-DE"/>
        </w:rPr>
        <w:t>B.2</w:t>
      </w:r>
      <w:r w:rsidRPr="00FA3A7F">
        <w:rPr>
          <w:lang w:eastAsia="de-DE"/>
        </w:rPr>
        <w:tab/>
        <w:t>Description of the recording procedure used for speech signals</w:t>
      </w:r>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r w:rsidRPr="00FA3A7F">
        <w:rPr>
          <w:lang w:eastAsia="de-DE"/>
        </w:rPr>
        <w:t xml:space="preserve"> </w:t>
      </w:r>
    </w:p>
    <w:p w14:paraId="0CE9981C" w14:textId="77777777" w:rsidR="0043751A" w:rsidRPr="00FA3A7F" w:rsidRDefault="0043751A" w:rsidP="0043751A">
      <w:r w:rsidRPr="00FA3A7F">
        <w:t>The following general guideline was given for the recording of the tests sentences:</w:t>
      </w:r>
    </w:p>
    <w:p w14:paraId="0CE9981D" w14:textId="30390F9A" w:rsidR="0043751A" w:rsidRPr="00FA3A7F" w:rsidRDefault="0043751A">
      <w:r w:rsidRPr="00FA3A7F">
        <w:t xml:space="preserve">"ITU-T SG12 wishes to extend ITU-T P.501 and include speech files for various languages to be used in combination with objective speech quality evaluation methods. It is the purpose to have a comprehensive set of speech sentences </w:t>
      </w:r>
      <w:r w:rsidR="00D40795" w:rsidRPr="00FA3A7F">
        <w:t>that</w:t>
      </w:r>
      <w:r w:rsidRPr="00FA3A7F">
        <w:t xml:space="preserve"> can be used worldwide and </w:t>
      </w:r>
      <w:r w:rsidR="00D40795" w:rsidRPr="00FA3A7F">
        <w:t>that</w:t>
      </w:r>
      <w:r w:rsidRPr="00FA3A7F">
        <w:t xml:space="preserve"> help to give comparable results when used in conjunction with ITU-T recommended objective speech quality evaluation procedures. It is not the aim to replace the speech material found in </w:t>
      </w:r>
      <w:r w:rsidR="00705EF0" w:rsidRPr="00FA3A7F">
        <w:t>[b-</w:t>
      </w:r>
      <w:r w:rsidRPr="00FA3A7F">
        <w:t>ITU</w:t>
      </w:r>
      <w:r w:rsidRPr="00FA3A7F">
        <w:noBreakHyphen/>
        <w:t>T P-</w:t>
      </w:r>
      <w:r w:rsidR="00BB5AC8" w:rsidRPr="00FA3A7F">
        <w:t>Sup.23</w:t>
      </w:r>
      <w:r w:rsidR="00705EF0" w:rsidRPr="00FA3A7F">
        <w:t>]</w:t>
      </w:r>
      <w:r w:rsidRPr="00FA3A7F">
        <w:t xml:space="preserve">, which is only available under special </w:t>
      </w:r>
      <w:r w:rsidR="003E3ADD" w:rsidRPr="00FA3A7F">
        <w:t>non-disclosure agreement</w:t>
      </w:r>
      <w:r w:rsidRPr="00FA3A7F">
        <w:t xml:space="preserve"> conditions due to commercial issues and cannot be used for the purposes described in this Recommendation.</w:t>
      </w:r>
    </w:p>
    <w:p w14:paraId="0CE9981E" w14:textId="6DB05DDE" w:rsidR="0043751A" w:rsidRPr="00FA3A7F" w:rsidRDefault="0043751A">
      <w:r w:rsidRPr="00FA3A7F">
        <w:t>The speech material for ITU-T P.501 should be limited to:</w:t>
      </w:r>
    </w:p>
    <w:p w14:paraId="0CE9981F" w14:textId="462B3520" w:rsidR="0043751A" w:rsidRPr="00FA3A7F" w:rsidRDefault="0043751A" w:rsidP="0043751A">
      <w:pPr>
        <w:pStyle w:val="enumlev1"/>
      </w:pPr>
      <w:r w:rsidRPr="00FA3A7F">
        <w:t>–</w:t>
      </w:r>
      <w:r w:rsidRPr="00FA3A7F">
        <w:tab/>
        <w:t>Four sentence pairs spoken by four different speakers (two male and two female).</w:t>
      </w:r>
    </w:p>
    <w:p w14:paraId="0CE99820" w14:textId="77777777" w:rsidR="0043751A" w:rsidRPr="00FA3A7F" w:rsidRDefault="0043751A" w:rsidP="0043751A">
      <w:pPr>
        <w:pStyle w:val="enumlev1"/>
      </w:pPr>
      <w:r w:rsidRPr="00FA3A7F">
        <w:t>–</w:t>
      </w:r>
      <w:r w:rsidRPr="00FA3A7F">
        <w:tab/>
        <w:t>The test sentences should be phonetically balanced.</w:t>
      </w:r>
    </w:p>
    <w:p w14:paraId="0CE99821" w14:textId="7A4B906E" w:rsidR="0043751A" w:rsidRPr="00FA3A7F" w:rsidRDefault="0043751A">
      <w:pPr>
        <w:pStyle w:val="enumlev1"/>
      </w:pPr>
      <w:r w:rsidRPr="00FA3A7F">
        <w:t>–</w:t>
      </w:r>
      <w:r w:rsidRPr="00FA3A7F">
        <w:tab/>
        <w:t>The duration should be about 8</w:t>
      </w:r>
      <w:r w:rsidR="00083FBB" w:rsidRPr="00FA3A7F">
        <w:t> </w:t>
      </w:r>
      <w:r w:rsidRPr="00FA3A7F">
        <w:t>s for each sentence.</w:t>
      </w:r>
    </w:p>
    <w:p w14:paraId="0CE99822" w14:textId="77777777" w:rsidR="0043751A" w:rsidRPr="00FA3A7F" w:rsidRDefault="0043751A" w:rsidP="0043751A">
      <w:pPr>
        <w:pStyle w:val="enumlev1"/>
      </w:pPr>
      <w:r w:rsidRPr="00FA3A7F">
        <w:t>–</w:t>
      </w:r>
      <w:r w:rsidRPr="00FA3A7F">
        <w:tab/>
        <w:t>The recordings should be made in quiet and mostly non-reverberant conditions. Studio conditions would be ideal.</w:t>
      </w:r>
    </w:p>
    <w:p w14:paraId="0CE99823" w14:textId="77777777" w:rsidR="0043751A" w:rsidRPr="00FA3A7F" w:rsidRDefault="0043751A" w:rsidP="0043751A">
      <w:pPr>
        <w:pStyle w:val="enumlev1"/>
      </w:pPr>
      <w:r w:rsidRPr="00FA3A7F">
        <w:t>–</w:t>
      </w:r>
      <w:r w:rsidRPr="00FA3A7F">
        <w:tab/>
        <w:t>The recordings should be sufficiently undistorted and noise free. Care should be taken neither to overload the recording device nor to come close to the noise floor of the recording device. A signal-to-noise ratio of more than 50 dB is desirable.</w:t>
      </w:r>
    </w:p>
    <w:p w14:paraId="0CE99824" w14:textId="697836C3" w:rsidR="0043751A" w:rsidRPr="00FA3A7F" w:rsidRDefault="0043751A">
      <w:pPr>
        <w:pStyle w:val="enumlev1"/>
      </w:pPr>
      <w:r w:rsidRPr="00FA3A7F">
        <w:t>–</w:t>
      </w:r>
      <w:r w:rsidRPr="00FA3A7F">
        <w:tab/>
        <w:t>The microphone should be positioned at a distance of about 30-50 cm from the mouth in order to avoid any distortions from proximity effects."</w:t>
      </w:r>
    </w:p>
    <w:p w14:paraId="0CE99825" w14:textId="77777777" w:rsidR="0043751A" w:rsidRPr="00FA3A7F" w:rsidRDefault="0043751A" w:rsidP="0043751A">
      <w:pPr>
        <w:pStyle w:val="Heading2"/>
      </w:pPr>
      <w:bookmarkStart w:id="437" w:name="_Toc88381376"/>
      <w:bookmarkStart w:id="438" w:name="_Toc88535045"/>
      <w:bookmarkStart w:id="439" w:name="_Toc172689711"/>
      <w:bookmarkStart w:id="440" w:name="_Toc180310790"/>
      <w:bookmarkStart w:id="441" w:name="_Toc182630678"/>
      <w:bookmarkStart w:id="442" w:name="_Toc184196572"/>
      <w:bookmarkStart w:id="443" w:name="_Toc250635807"/>
      <w:bookmarkStart w:id="444" w:name="_Toc250636725"/>
      <w:bookmarkStart w:id="445" w:name="_Toc263946259"/>
      <w:bookmarkStart w:id="446" w:name="_Toc269478640"/>
      <w:bookmarkStart w:id="447" w:name="_Toc269736564"/>
      <w:bookmarkStart w:id="448" w:name="_Toc315265551"/>
      <w:bookmarkStart w:id="449" w:name="_Toc315265873"/>
      <w:bookmarkStart w:id="450" w:name="_Toc358634902"/>
      <w:bookmarkStart w:id="451" w:name="_Toc359487283"/>
      <w:bookmarkStart w:id="452" w:name="_Toc360436472"/>
      <w:bookmarkStart w:id="453" w:name="_Toc478453944"/>
      <w:bookmarkStart w:id="454" w:name="_Toc482264415"/>
      <w:bookmarkStart w:id="455" w:name="_Toc520700857"/>
      <w:r w:rsidRPr="00FA3A7F">
        <w:t>B.3</w:t>
      </w:r>
      <w:r w:rsidRPr="00FA3A7F">
        <w:tab/>
        <w:t>Test sentences</w:t>
      </w:r>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p>
    <w:p w14:paraId="0CE99826" w14:textId="77777777" w:rsidR="0043751A" w:rsidRPr="00FA3A7F" w:rsidRDefault="0043751A" w:rsidP="0043751A">
      <w:r w:rsidRPr="00FA3A7F">
        <w:t>All speech samples are processed such that the level</w:t>
      </w:r>
      <w:r w:rsidR="005E3BEA" w:rsidRPr="00FA3A7F">
        <w:t>s</w:t>
      </w:r>
      <w:r w:rsidRPr="00FA3A7F">
        <w:t xml:space="preserve"> measured using a speech level voltmeter according to [ITU-T P.56] are equal.</w:t>
      </w:r>
    </w:p>
    <w:p w14:paraId="0CE99827" w14:textId="77777777" w:rsidR="0043751A" w:rsidRPr="00FA3A7F" w:rsidRDefault="0043751A">
      <w:pPr>
        <w:pStyle w:val="Heading3"/>
      </w:pPr>
      <w:bookmarkStart w:id="456" w:name="_Toc182630679"/>
      <w:bookmarkStart w:id="457" w:name="_Toc315265553"/>
      <w:bookmarkStart w:id="458" w:name="_Toc315265875"/>
      <w:r w:rsidRPr="00FA3A7F">
        <w:t>B.3.</w:t>
      </w:r>
      <w:r w:rsidR="00437D24" w:rsidRPr="00FA3A7F">
        <w:t>1</w:t>
      </w:r>
      <w:r w:rsidRPr="00FA3A7F">
        <w:tab/>
        <w:t>Chinese</w:t>
      </w:r>
      <w:bookmarkEnd w:id="456"/>
      <w:r w:rsidRPr="00FA3A7F">
        <w:t xml:space="preserve"> (fullband)</w:t>
      </w:r>
      <w:bookmarkEnd w:id="457"/>
      <w:bookmarkEnd w:id="458"/>
    </w:p>
    <w:p w14:paraId="0CE99828" w14:textId="77777777" w:rsidR="0043751A" w:rsidRPr="00FA3A7F" w:rsidRDefault="0043751A" w:rsidP="0043751A">
      <w:pPr>
        <w:rPr>
          <w:i/>
          <w:iCs/>
        </w:rPr>
      </w:pPr>
      <w:r w:rsidRPr="00FA3A7F">
        <w:rPr>
          <w:i/>
          <w:iCs/>
        </w:rPr>
        <w:t>Female 1:</w:t>
      </w:r>
    </w:p>
    <w:p w14:paraId="0CE99829" w14:textId="77777777" w:rsidR="0043751A" w:rsidRPr="00FA3A7F" w:rsidRDefault="0043751A" w:rsidP="0043751A">
      <w:pPr>
        <w:keepNext/>
        <w:keepLines/>
        <w:rPr>
          <w:rFonts w:ascii="PMingLiU" w:eastAsia="PMingLiU" w:hAnsi="PMingLiU" w:cs="PMingLiU"/>
        </w:rPr>
      </w:pPr>
      <w:r w:rsidRPr="00FA3A7F">
        <w:rPr>
          <w:rFonts w:ascii="PMingLiU" w:eastAsia="PMingLiU" w:hAnsi="PMingLiU" w:cs="PMingLiU"/>
        </w:rPr>
        <w:t>仓库的后面是一间小屋。太阳从东方升起来。</w:t>
      </w:r>
    </w:p>
    <w:p w14:paraId="0CE9982A" w14:textId="77777777" w:rsidR="0043751A" w:rsidRPr="00FA3A7F" w:rsidRDefault="0043751A" w:rsidP="0043751A">
      <w:r w:rsidRPr="00FA3A7F">
        <w:t>Cang ku de hou mian shi yi jian xiao wu. Tai yang cong dong fang sheng qi lai.</w:t>
      </w:r>
    </w:p>
    <w:p w14:paraId="0CE9982B" w14:textId="77777777" w:rsidR="0043751A" w:rsidRPr="00FA3A7F" w:rsidRDefault="0043751A" w:rsidP="0043751A">
      <w:pPr>
        <w:keepNext/>
        <w:keepLines/>
        <w:rPr>
          <w:i/>
          <w:iCs/>
          <w:lang w:eastAsia="zh-CN"/>
        </w:rPr>
      </w:pPr>
      <w:r w:rsidRPr="00FA3A7F">
        <w:rPr>
          <w:i/>
          <w:iCs/>
          <w:lang w:eastAsia="zh-CN"/>
        </w:rPr>
        <w:lastRenderedPageBreak/>
        <w:t>Female 2:</w:t>
      </w:r>
    </w:p>
    <w:p w14:paraId="0CE9982C" w14:textId="77777777" w:rsidR="0043751A" w:rsidRPr="00FA3A7F" w:rsidRDefault="0043751A" w:rsidP="0043751A">
      <w:pPr>
        <w:keepNext/>
        <w:keepLines/>
        <w:rPr>
          <w:lang w:eastAsia="zh-CN"/>
        </w:rPr>
      </w:pPr>
      <w:r w:rsidRPr="00FA3A7F">
        <w:rPr>
          <w:rFonts w:ascii="MS Mincho" w:eastAsia="MS Mincho" w:hAnsi="MS Mincho" w:cs="MS Mincho"/>
          <w:lang w:eastAsia="zh-CN"/>
        </w:rPr>
        <w:t>哈</w:t>
      </w:r>
      <w:r w:rsidRPr="00FA3A7F">
        <w:rPr>
          <w:rFonts w:ascii="Batang" w:eastAsia="Batang" w:hAnsi="Batang" w:cs="Batang"/>
          <w:lang w:eastAsia="zh-CN"/>
        </w:rPr>
        <w:t>尔</w:t>
      </w:r>
      <w:r w:rsidRPr="00FA3A7F">
        <w:rPr>
          <w:rFonts w:ascii="PMingLiU" w:eastAsia="PMingLiU" w:hAnsi="PMingLiU" w:cs="PMingLiU"/>
          <w:lang w:eastAsia="zh-CN"/>
        </w:rPr>
        <w:t>滨在中国的最北面。</w:t>
      </w:r>
      <w:r w:rsidRPr="00FA3A7F">
        <w:rPr>
          <w:rFonts w:ascii="MS Mincho" w:eastAsia="MS Mincho" w:hAnsi="MS Mincho" w:cs="MS Mincho"/>
          <w:lang w:eastAsia="zh-CN"/>
        </w:rPr>
        <w:t>厨房的桌子上</w:t>
      </w:r>
      <w:r w:rsidRPr="00FA3A7F">
        <w:rPr>
          <w:rFonts w:ascii="PMingLiU" w:eastAsia="PMingLiU" w:hAnsi="PMingLiU" w:cs="PMingLiU"/>
          <w:lang w:eastAsia="zh-CN"/>
        </w:rPr>
        <w:t>摆好了早餐。</w:t>
      </w:r>
    </w:p>
    <w:p w14:paraId="0CE9982D" w14:textId="77777777" w:rsidR="0043751A" w:rsidRPr="00263CA6" w:rsidRDefault="0043751A" w:rsidP="0043751A">
      <w:pPr>
        <w:rPr>
          <w:lang w:val="de-CH"/>
        </w:rPr>
      </w:pPr>
      <w:r w:rsidRPr="00FA3A7F">
        <w:t>Ha</w:t>
      </w:r>
      <w:r w:rsidR="00BF220D" w:rsidRPr="00FA3A7F">
        <w:t>'</w:t>
      </w:r>
      <w:r w:rsidRPr="00FA3A7F">
        <w:t>e</w:t>
      </w:r>
      <w:r w:rsidR="00BF220D" w:rsidRPr="00FA3A7F">
        <w:t>'</w:t>
      </w:r>
      <w:r w:rsidRPr="00FA3A7F">
        <w:t xml:space="preserve">bin zai zhong guo de zui bei mian. </w:t>
      </w:r>
      <w:r w:rsidRPr="00263CA6">
        <w:rPr>
          <w:lang w:val="de-CH"/>
        </w:rPr>
        <w:t>Chu fang de zhuo zi shang bai hao lie zao can.</w:t>
      </w:r>
    </w:p>
    <w:p w14:paraId="0CE9982E" w14:textId="77777777" w:rsidR="0043751A" w:rsidRPr="00263CA6" w:rsidRDefault="0043751A" w:rsidP="0043751A">
      <w:pPr>
        <w:rPr>
          <w:i/>
          <w:iCs/>
          <w:lang w:val="de-CH" w:eastAsia="zh-CN"/>
        </w:rPr>
      </w:pPr>
      <w:r w:rsidRPr="00263CA6">
        <w:rPr>
          <w:i/>
          <w:iCs/>
          <w:lang w:val="de-CH" w:eastAsia="zh-CN"/>
        </w:rPr>
        <w:t>Male 1:</w:t>
      </w:r>
    </w:p>
    <w:p w14:paraId="0CE9982F" w14:textId="77777777" w:rsidR="0043751A" w:rsidRPr="00263CA6" w:rsidRDefault="0043751A" w:rsidP="0043751A">
      <w:pPr>
        <w:rPr>
          <w:rFonts w:ascii="PMingLiU" w:eastAsia="PMingLiU" w:hAnsi="PMingLiU" w:cs="PMingLiU"/>
          <w:lang w:val="de-CH" w:eastAsia="zh-CN"/>
        </w:rPr>
      </w:pPr>
      <w:r w:rsidRPr="00FA3A7F">
        <w:rPr>
          <w:rFonts w:ascii="PMingLiU" w:eastAsia="PMingLiU" w:hAnsi="PMingLiU" w:cs="PMingLiU"/>
          <w:lang w:eastAsia="zh-CN"/>
        </w:rPr>
        <w:t>药店一直都关着门。妈妈在另外一个房间里休息。</w:t>
      </w:r>
    </w:p>
    <w:p w14:paraId="0CE99830" w14:textId="77777777" w:rsidR="0043751A" w:rsidRPr="00263CA6" w:rsidRDefault="0043751A" w:rsidP="0043751A">
      <w:pPr>
        <w:rPr>
          <w:lang w:val="de-CH"/>
        </w:rPr>
      </w:pPr>
      <w:r w:rsidRPr="00263CA6">
        <w:rPr>
          <w:lang w:val="de-CH"/>
        </w:rPr>
        <w:t>Yao dian yi zhi dou guan zhe men. MaMa zai ling wai yi ge fang jian li xiu xi.</w:t>
      </w:r>
    </w:p>
    <w:p w14:paraId="0CE99831" w14:textId="77777777" w:rsidR="0043751A" w:rsidRPr="00C047AC" w:rsidRDefault="0043751A" w:rsidP="0043751A">
      <w:pPr>
        <w:rPr>
          <w:i/>
          <w:iCs/>
          <w:lang w:val="de-CH" w:eastAsia="zh-CN"/>
        </w:rPr>
      </w:pPr>
      <w:r w:rsidRPr="00C047AC">
        <w:rPr>
          <w:i/>
          <w:iCs/>
          <w:lang w:val="de-CH" w:eastAsia="zh-CN"/>
        </w:rPr>
        <w:t>Male 2:</w:t>
      </w:r>
    </w:p>
    <w:p w14:paraId="0CE99832" w14:textId="77777777" w:rsidR="0043751A" w:rsidRPr="00C047AC" w:rsidRDefault="0043751A" w:rsidP="0043751A">
      <w:pPr>
        <w:rPr>
          <w:lang w:val="de-CH" w:eastAsia="zh-CN"/>
        </w:rPr>
      </w:pPr>
      <w:r w:rsidRPr="00FA3A7F">
        <w:rPr>
          <w:rFonts w:ascii="MS Mincho" w:eastAsia="MS Mincho" w:hAnsi="MS Mincho" w:cs="MS Mincho"/>
          <w:lang w:eastAsia="zh-CN"/>
        </w:rPr>
        <w:t>他</w:t>
      </w:r>
      <w:r w:rsidRPr="00FA3A7F">
        <w:rPr>
          <w:rFonts w:ascii="Batang" w:eastAsia="Batang" w:hAnsi="Batang" w:cs="Batang"/>
          <w:lang w:eastAsia="zh-CN"/>
        </w:rPr>
        <w:t>每次</w:t>
      </w:r>
      <w:r w:rsidRPr="00FA3A7F">
        <w:rPr>
          <w:rFonts w:ascii="MS Mincho" w:eastAsia="MS Mincho" w:hAnsi="MS Mincho" w:cs="MS Mincho"/>
          <w:lang w:eastAsia="zh-CN"/>
        </w:rPr>
        <w:t>来都背着沉重的包。他看起来不</w:t>
      </w:r>
      <w:r w:rsidRPr="00FA3A7F">
        <w:rPr>
          <w:rFonts w:ascii="PMingLiU" w:eastAsia="PMingLiU" w:hAnsi="PMingLiU" w:cs="PMingLiU"/>
          <w:lang w:eastAsia="zh-CN"/>
        </w:rPr>
        <w:t>过十八九岁。</w:t>
      </w:r>
    </w:p>
    <w:p w14:paraId="0CE99833" w14:textId="77777777" w:rsidR="0043751A" w:rsidRPr="00263CA6" w:rsidRDefault="0043751A" w:rsidP="0043751A">
      <w:pPr>
        <w:rPr>
          <w:lang w:val="de-CH"/>
        </w:rPr>
      </w:pPr>
      <w:r w:rsidRPr="00263CA6">
        <w:rPr>
          <w:lang w:val="de-CH"/>
        </w:rPr>
        <w:t>Ta mei ci lai dou bei zhe chen zhong de bao. Ta kan qi lai bu guo shi ba jiu sui.</w:t>
      </w:r>
    </w:p>
    <w:p w14:paraId="0CE99834" w14:textId="77777777" w:rsidR="00437D24" w:rsidRPr="00263CA6" w:rsidRDefault="00437D24" w:rsidP="00437D24">
      <w:pPr>
        <w:pStyle w:val="Heading3"/>
        <w:rPr>
          <w:lang w:val="de-CH"/>
        </w:rPr>
      </w:pPr>
      <w:bookmarkStart w:id="459" w:name="_Toc182630680"/>
      <w:bookmarkStart w:id="460" w:name="_Toc315265554"/>
      <w:bookmarkStart w:id="461" w:name="_Toc315265876"/>
      <w:r w:rsidRPr="00263CA6">
        <w:rPr>
          <w:lang w:val="de-CH"/>
        </w:rPr>
        <w:t>B.3.2</w:t>
      </w:r>
      <w:r w:rsidRPr="00263CA6">
        <w:rPr>
          <w:lang w:val="de-CH"/>
        </w:rPr>
        <w:tab/>
        <w:t>Dutch (fullband)</w:t>
      </w:r>
    </w:p>
    <w:p w14:paraId="0CE99835" w14:textId="77777777" w:rsidR="00437D24" w:rsidRPr="00263CA6" w:rsidRDefault="00437D24" w:rsidP="00437D24">
      <w:pPr>
        <w:rPr>
          <w:i/>
          <w:iCs/>
          <w:lang w:val="de-CH"/>
        </w:rPr>
      </w:pPr>
      <w:r w:rsidRPr="00263CA6">
        <w:rPr>
          <w:i/>
          <w:iCs/>
          <w:lang w:val="de-CH"/>
        </w:rPr>
        <w:t>Female 1:</w:t>
      </w:r>
    </w:p>
    <w:p w14:paraId="0CE99836" w14:textId="77777777" w:rsidR="00437D24" w:rsidRPr="00263CA6" w:rsidRDefault="00437D24" w:rsidP="00437D24">
      <w:pPr>
        <w:rPr>
          <w:lang w:val="de-CH"/>
        </w:rPr>
      </w:pPr>
      <w:r w:rsidRPr="00263CA6">
        <w:rPr>
          <w:lang w:val="de-CH"/>
        </w:rPr>
        <w:t>Dit produkt kent nauwelijks concurrentie.</w:t>
      </w:r>
    </w:p>
    <w:p w14:paraId="0CE99837" w14:textId="77777777" w:rsidR="00437D24" w:rsidRPr="00263CA6" w:rsidRDefault="00437D24" w:rsidP="00437D24">
      <w:pPr>
        <w:rPr>
          <w:lang w:val="de-CH"/>
        </w:rPr>
      </w:pPr>
      <w:r w:rsidRPr="00263CA6">
        <w:rPr>
          <w:lang w:val="de-CH"/>
        </w:rPr>
        <w:t>Hij kende zijn grens niet.</w:t>
      </w:r>
    </w:p>
    <w:p w14:paraId="0CE99838" w14:textId="77777777" w:rsidR="00437D24" w:rsidRPr="00263CA6" w:rsidRDefault="00437D24" w:rsidP="00437D24">
      <w:pPr>
        <w:rPr>
          <w:i/>
          <w:iCs/>
          <w:lang w:val="de-CH"/>
        </w:rPr>
      </w:pPr>
      <w:r w:rsidRPr="00263CA6">
        <w:rPr>
          <w:i/>
          <w:iCs/>
          <w:lang w:val="de-CH"/>
        </w:rPr>
        <w:t>Female 2:</w:t>
      </w:r>
    </w:p>
    <w:p w14:paraId="0CE99839" w14:textId="77777777" w:rsidR="00437D24" w:rsidRPr="00263CA6" w:rsidRDefault="00437D24" w:rsidP="00437D24">
      <w:pPr>
        <w:rPr>
          <w:lang w:val="de-CH"/>
        </w:rPr>
      </w:pPr>
      <w:r w:rsidRPr="00263CA6">
        <w:rPr>
          <w:lang w:val="de-CH"/>
        </w:rPr>
        <w:t>Ik zal iets van mijn carriere vertellen.</w:t>
      </w:r>
    </w:p>
    <w:p w14:paraId="0CE9983A" w14:textId="77777777" w:rsidR="00437D24" w:rsidRPr="00FA3A7F" w:rsidRDefault="00437D24" w:rsidP="00437D24">
      <w:r w:rsidRPr="00FA3A7F">
        <w:t>Zijn auto was alweer kapot.</w:t>
      </w:r>
    </w:p>
    <w:p w14:paraId="0CE9983B" w14:textId="77777777" w:rsidR="00437D24" w:rsidRPr="00FA3A7F" w:rsidRDefault="00437D24" w:rsidP="00437D24">
      <w:pPr>
        <w:rPr>
          <w:i/>
          <w:iCs/>
        </w:rPr>
      </w:pPr>
      <w:r w:rsidRPr="00FA3A7F">
        <w:rPr>
          <w:i/>
          <w:iCs/>
        </w:rPr>
        <w:t>Male 1:</w:t>
      </w:r>
    </w:p>
    <w:p w14:paraId="0CE9983C" w14:textId="77777777" w:rsidR="00437D24" w:rsidRPr="00263CA6" w:rsidRDefault="00437D24" w:rsidP="00437D24">
      <w:pPr>
        <w:rPr>
          <w:lang w:val="de-CH"/>
        </w:rPr>
      </w:pPr>
      <w:r w:rsidRPr="00263CA6">
        <w:rPr>
          <w:lang w:val="de-CH"/>
        </w:rPr>
        <w:t>Zij kunnen de besluiten nehmen.</w:t>
      </w:r>
    </w:p>
    <w:p w14:paraId="0CE9983D" w14:textId="77777777" w:rsidR="00437D24" w:rsidRPr="00FA3A7F" w:rsidRDefault="00437D24" w:rsidP="00437D24">
      <w:r w:rsidRPr="00FA3A7F">
        <w:t>De meeste mensen hadden het wel door.</w:t>
      </w:r>
    </w:p>
    <w:p w14:paraId="0CE9983E" w14:textId="77777777" w:rsidR="00437D24" w:rsidRPr="00FA3A7F" w:rsidRDefault="00437D24" w:rsidP="00437D24">
      <w:pPr>
        <w:rPr>
          <w:i/>
          <w:iCs/>
        </w:rPr>
      </w:pPr>
      <w:r w:rsidRPr="00FA3A7F">
        <w:rPr>
          <w:i/>
          <w:iCs/>
        </w:rPr>
        <w:t>Male 2:</w:t>
      </w:r>
    </w:p>
    <w:p w14:paraId="0CE9983F" w14:textId="77777777" w:rsidR="00437D24" w:rsidRPr="00263CA6" w:rsidRDefault="00437D24" w:rsidP="00437D24">
      <w:pPr>
        <w:rPr>
          <w:lang w:val="de-CH"/>
        </w:rPr>
      </w:pPr>
      <w:r w:rsidRPr="00263CA6">
        <w:rPr>
          <w:lang w:val="de-CH"/>
        </w:rPr>
        <w:t>Ik zou liever gaan lopen.</w:t>
      </w:r>
    </w:p>
    <w:p w14:paraId="0CE99840" w14:textId="77777777" w:rsidR="00437D24" w:rsidRPr="00263CA6" w:rsidRDefault="00437D24" w:rsidP="00437D24">
      <w:pPr>
        <w:rPr>
          <w:lang w:val="de-CH"/>
        </w:rPr>
      </w:pPr>
      <w:r w:rsidRPr="00263CA6">
        <w:rPr>
          <w:lang w:val="de-CH"/>
        </w:rPr>
        <w:t>Willem gaat telkens naar buiten.</w:t>
      </w:r>
    </w:p>
    <w:p w14:paraId="0CE99841" w14:textId="77777777" w:rsidR="0043751A" w:rsidRPr="00FA3A7F" w:rsidRDefault="0043751A" w:rsidP="0043751A">
      <w:pPr>
        <w:pStyle w:val="Heading3"/>
      </w:pPr>
      <w:r w:rsidRPr="00FA3A7F">
        <w:t>B.3.3</w:t>
      </w:r>
      <w:r w:rsidRPr="00FA3A7F">
        <w:tab/>
        <w:t>English</w:t>
      </w:r>
      <w:bookmarkEnd w:id="459"/>
      <w:r w:rsidRPr="00FA3A7F">
        <w:t xml:space="preserve"> (fullband)</w:t>
      </w:r>
      <w:bookmarkEnd w:id="460"/>
      <w:bookmarkEnd w:id="461"/>
    </w:p>
    <w:p w14:paraId="0CE99842" w14:textId="77777777" w:rsidR="0043751A" w:rsidRPr="00FA3A7F" w:rsidRDefault="0043751A" w:rsidP="0043751A">
      <w:pPr>
        <w:rPr>
          <w:i/>
          <w:iCs/>
        </w:rPr>
      </w:pPr>
      <w:r w:rsidRPr="00FA3A7F">
        <w:rPr>
          <w:i/>
          <w:iCs/>
        </w:rPr>
        <w:t>Female 1:</w:t>
      </w:r>
    </w:p>
    <w:p w14:paraId="0CE99843" w14:textId="62FCCCC3" w:rsidR="0043751A" w:rsidRPr="00FA3A7F" w:rsidRDefault="0043751A" w:rsidP="0043751A">
      <w:pPr>
        <w:rPr>
          <w:lang w:eastAsia="de-DE"/>
        </w:rPr>
      </w:pPr>
      <w:r w:rsidRPr="00FA3A7F">
        <w:rPr>
          <w:lang w:eastAsia="de-DE"/>
        </w:rPr>
        <w:t>These days a chicken leg is a rare dish.</w:t>
      </w:r>
    </w:p>
    <w:p w14:paraId="0CE99844" w14:textId="17483D11" w:rsidR="0043751A" w:rsidRPr="00FA3A7F" w:rsidRDefault="0043751A" w:rsidP="0043751A">
      <w:pPr>
        <w:rPr>
          <w:lang w:eastAsia="de-DE"/>
        </w:rPr>
      </w:pPr>
      <w:r w:rsidRPr="00FA3A7F">
        <w:rPr>
          <w:lang w:eastAsia="de-DE"/>
        </w:rPr>
        <w:t>The hogs were fed with chopped corn and garbage.</w:t>
      </w:r>
    </w:p>
    <w:p w14:paraId="0CE99845" w14:textId="77777777" w:rsidR="0043751A" w:rsidRPr="00FA3A7F" w:rsidRDefault="0043751A" w:rsidP="0043751A">
      <w:pPr>
        <w:rPr>
          <w:i/>
          <w:iCs/>
        </w:rPr>
      </w:pPr>
      <w:r w:rsidRPr="00FA3A7F">
        <w:rPr>
          <w:i/>
          <w:iCs/>
        </w:rPr>
        <w:t>Female 2:</w:t>
      </w:r>
    </w:p>
    <w:p w14:paraId="0CE99846" w14:textId="495B820D" w:rsidR="0043751A" w:rsidRPr="00FA3A7F" w:rsidRDefault="0043751A" w:rsidP="0043751A">
      <w:pPr>
        <w:rPr>
          <w:lang w:eastAsia="de-DE"/>
        </w:rPr>
      </w:pPr>
      <w:r w:rsidRPr="00FA3A7F">
        <w:rPr>
          <w:lang w:eastAsia="de-DE"/>
        </w:rPr>
        <w:t>Rice is often served in round bowls.</w:t>
      </w:r>
    </w:p>
    <w:p w14:paraId="0CE99847" w14:textId="5699147F" w:rsidR="0043751A" w:rsidRPr="00FA3A7F" w:rsidRDefault="0043751A" w:rsidP="0043751A">
      <w:pPr>
        <w:rPr>
          <w:lang w:eastAsia="de-DE"/>
        </w:rPr>
      </w:pPr>
      <w:r w:rsidRPr="00FA3A7F">
        <w:rPr>
          <w:lang w:eastAsia="de-DE"/>
        </w:rPr>
        <w:t>A large size in stockings is hard to sell.</w:t>
      </w:r>
    </w:p>
    <w:p w14:paraId="0CE99848" w14:textId="77777777" w:rsidR="0043751A" w:rsidRPr="00FA3A7F" w:rsidRDefault="0043751A" w:rsidP="0043751A">
      <w:pPr>
        <w:rPr>
          <w:i/>
          <w:iCs/>
        </w:rPr>
      </w:pPr>
      <w:r w:rsidRPr="00FA3A7F">
        <w:rPr>
          <w:i/>
          <w:iCs/>
        </w:rPr>
        <w:t>Male 1:</w:t>
      </w:r>
    </w:p>
    <w:p w14:paraId="0CE99849" w14:textId="49B43BEE" w:rsidR="0043751A" w:rsidRPr="00FA3A7F" w:rsidRDefault="0043751A" w:rsidP="0043751A">
      <w:pPr>
        <w:rPr>
          <w:lang w:eastAsia="de-DE"/>
        </w:rPr>
      </w:pPr>
      <w:r w:rsidRPr="00FA3A7F">
        <w:rPr>
          <w:lang w:eastAsia="de-DE"/>
        </w:rPr>
        <w:t>The juice of lemons makes fine punch.</w:t>
      </w:r>
    </w:p>
    <w:p w14:paraId="0CE9984A" w14:textId="226BF39A" w:rsidR="0043751A" w:rsidRPr="00FA3A7F" w:rsidRDefault="0043751A" w:rsidP="0043751A">
      <w:pPr>
        <w:rPr>
          <w:lang w:eastAsia="de-DE"/>
        </w:rPr>
      </w:pPr>
      <w:r w:rsidRPr="00FA3A7F">
        <w:rPr>
          <w:lang w:eastAsia="de-DE"/>
        </w:rPr>
        <w:t>Four hours of steady work faced us.</w:t>
      </w:r>
    </w:p>
    <w:p w14:paraId="0CE9984B" w14:textId="77777777" w:rsidR="0043751A" w:rsidRPr="00FA3A7F" w:rsidRDefault="0043751A" w:rsidP="0043751A">
      <w:pPr>
        <w:rPr>
          <w:i/>
          <w:iCs/>
        </w:rPr>
      </w:pPr>
      <w:r w:rsidRPr="00FA3A7F">
        <w:rPr>
          <w:i/>
          <w:iCs/>
        </w:rPr>
        <w:t>Male 2:</w:t>
      </w:r>
    </w:p>
    <w:p w14:paraId="0CE9984C" w14:textId="226D2221" w:rsidR="0043751A" w:rsidRPr="00FA3A7F" w:rsidRDefault="0043751A" w:rsidP="0043751A">
      <w:pPr>
        <w:rPr>
          <w:lang w:eastAsia="de-DE"/>
        </w:rPr>
      </w:pPr>
      <w:r w:rsidRPr="00FA3A7F">
        <w:rPr>
          <w:lang w:eastAsia="de-DE"/>
        </w:rPr>
        <w:t>The birch canoe slid on smooth planks.</w:t>
      </w:r>
    </w:p>
    <w:p w14:paraId="0CE9984D" w14:textId="4FC314E5" w:rsidR="0043751A" w:rsidRPr="00FA3A7F" w:rsidRDefault="0043751A" w:rsidP="0043751A">
      <w:pPr>
        <w:rPr>
          <w:lang w:eastAsia="de-DE"/>
        </w:rPr>
      </w:pPr>
      <w:r w:rsidRPr="00FA3A7F">
        <w:rPr>
          <w:lang w:eastAsia="de-DE"/>
        </w:rPr>
        <w:t>Glue the sheet to the dark blue background.</w:t>
      </w:r>
    </w:p>
    <w:p w14:paraId="0CE9984E" w14:textId="77777777" w:rsidR="0043751A" w:rsidRPr="00FA3A7F" w:rsidRDefault="0043751A" w:rsidP="0043751A">
      <w:pPr>
        <w:pStyle w:val="Heading3"/>
      </w:pPr>
      <w:bookmarkStart w:id="462" w:name="_Toc182630681"/>
      <w:bookmarkStart w:id="463" w:name="_Toc315265555"/>
      <w:bookmarkStart w:id="464" w:name="_Toc315265877"/>
      <w:r w:rsidRPr="00FA3A7F">
        <w:lastRenderedPageBreak/>
        <w:t>B.3.4</w:t>
      </w:r>
      <w:r w:rsidRPr="00FA3A7F">
        <w:tab/>
        <w:t>English (American)</w:t>
      </w:r>
      <w:bookmarkEnd w:id="462"/>
      <w:bookmarkEnd w:id="463"/>
      <w:bookmarkEnd w:id="464"/>
    </w:p>
    <w:p w14:paraId="0CE9984F" w14:textId="77777777" w:rsidR="0043751A" w:rsidRPr="00FA3A7F" w:rsidRDefault="0043751A" w:rsidP="0043751A">
      <w:pPr>
        <w:rPr>
          <w:i/>
          <w:iCs/>
        </w:rPr>
      </w:pPr>
      <w:r w:rsidRPr="00FA3A7F">
        <w:rPr>
          <w:i/>
          <w:iCs/>
        </w:rPr>
        <w:t>Female 1:</w:t>
      </w:r>
    </w:p>
    <w:p w14:paraId="0CE99850" w14:textId="77777777" w:rsidR="0043751A" w:rsidRPr="00FA3A7F" w:rsidRDefault="0043751A" w:rsidP="0043751A">
      <w:r w:rsidRPr="00FA3A7F">
        <w:t>We need grey to keep our mood healthy.</w:t>
      </w:r>
    </w:p>
    <w:p w14:paraId="0CE99851" w14:textId="77777777" w:rsidR="0043751A" w:rsidRPr="00FA3A7F" w:rsidRDefault="0043751A" w:rsidP="0043751A">
      <w:r w:rsidRPr="00FA3A7F">
        <w:t>Pack the records in a neat thin case.</w:t>
      </w:r>
    </w:p>
    <w:p w14:paraId="0CE99852" w14:textId="77777777" w:rsidR="0043751A" w:rsidRPr="00FA3A7F" w:rsidRDefault="0043751A" w:rsidP="0043751A">
      <w:pPr>
        <w:rPr>
          <w:i/>
          <w:iCs/>
        </w:rPr>
      </w:pPr>
      <w:r w:rsidRPr="00FA3A7F">
        <w:rPr>
          <w:i/>
          <w:iCs/>
        </w:rPr>
        <w:t>Female 2:</w:t>
      </w:r>
    </w:p>
    <w:p w14:paraId="0CE99853" w14:textId="77777777" w:rsidR="0043751A" w:rsidRPr="00FA3A7F" w:rsidRDefault="0043751A" w:rsidP="0043751A">
      <w:r w:rsidRPr="00FA3A7F">
        <w:t>The stems of the tall glasses cracked and broke.</w:t>
      </w:r>
    </w:p>
    <w:p w14:paraId="0CE99854" w14:textId="77777777" w:rsidR="0043751A" w:rsidRPr="00FA3A7F" w:rsidRDefault="0043751A" w:rsidP="0043751A">
      <w:r w:rsidRPr="00FA3A7F">
        <w:t>The wall phone rang loud and often.</w:t>
      </w:r>
    </w:p>
    <w:p w14:paraId="0CE99855" w14:textId="77777777" w:rsidR="0043751A" w:rsidRPr="00FA3A7F" w:rsidRDefault="0043751A" w:rsidP="0043751A">
      <w:pPr>
        <w:rPr>
          <w:i/>
          <w:iCs/>
        </w:rPr>
      </w:pPr>
      <w:r w:rsidRPr="00FA3A7F">
        <w:rPr>
          <w:i/>
          <w:iCs/>
        </w:rPr>
        <w:t>Male 1:</w:t>
      </w:r>
    </w:p>
    <w:p w14:paraId="0CE99856" w14:textId="77777777" w:rsidR="0043751A" w:rsidRPr="00FA3A7F" w:rsidRDefault="0043751A" w:rsidP="0043751A">
      <w:r w:rsidRPr="00FA3A7F">
        <w:t>The shelves were bare of both jam or crackers.</w:t>
      </w:r>
    </w:p>
    <w:p w14:paraId="0CE99857" w14:textId="77777777" w:rsidR="0043751A" w:rsidRPr="00FA3A7F" w:rsidRDefault="0043751A" w:rsidP="0043751A">
      <w:r w:rsidRPr="00FA3A7F">
        <w:t>A joy to every child is the swan boat.</w:t>
      </w:r>
    </w:p>
    <w:p w14:paraId="0CE99858" w14:textId="77777777" w:rsidR="0043751A" w:rsidRPr="00FA3A7F" w:rsidRDefault="0043751A" w:rsidP="0043751A">
      <w:pPr>
        <w:rPr>
          <w:i/>
          <w:iCs/>
        </w:rPr>
      </w:pPr>
      <w:r w:rsidRPr="00FA3A7F">
        <w:rPr>
          <w:i/>
          <w:iCs/>
        </w:rPr>
        <w:t>Male 2:</w:t>
      </w:r>
    </w:p>
    <w:p w14:paraId="0CE99859" w14:textId="77777777" w:rsidR="0043751A" w:rsidRPr="00FA3A7F" w:rsidRDefault="0043751A" w:rsidP="0043751A">
      <w:r w:rsidRPr="00FA3A7F">
        <w:t>Both brothers were the same size.</w:t>
      </w:r>
    </w:p>
    <w:p w14:paraId="0CE9985A" w14:textId="77777777" w:rsidR="0043751A" w:rsidRPr="00FA3A7F" w:rsidRDefault="0043751A" w:rsidP="0043751A">
      <w:r w:rsidRPr="00FA3A7F">
        <w:t>In some form or other we need fun.</w:t>
      </w:r>
    </w:p>
    <w:p w14:paraId="0CE9985B" w14:textId="77777777" w:rsidR="0043751A" w:rsidRPr="00FA3A7F" w:rsidRDefault="0043751A" w:rsidP="0043751A">
      <w:pPr>
        <w:pStyle w:val="Heading3"/>
      </w:pPr>
      <w:bookmarkStart w:id="465" w:name="_Toc182630683"/>
      <w:bookmarkStart w:id="466" w:name="_Toc315265556"/>
      <w:bookmarkStart w:id="467" w:name="_Toc315265878"/>
      <w:r w:rsidRPr="00FA3A7F">
        <w:t>B.3.5</w:t>
      </w:r>
      <w:r w:rsidRPr="00FA3A7F">
        <w:tab/>
        <w:t>Finnish</w:t>
      </w:r>
      <w:bookmarkEnd w:id="465"/>
      <w:r w:rsidRPr="00FA3A7F">
        <w:t xml:space="preserve"> (fullband)</w:t>
      </w:r>
      <w:bookmarkEnd w:id="466"/>
      <w:bookmarkEnd w:id="467"/>
    </w:p>
    <w:p w14:paraId="0CE9985C" w14:textId="77777777" w:rsidR="0043751A" w:rsidRPr="00FA3A7F" w:rsidRDefault="0043751A" w:rsidP="0043751A">
      <w:pPr>
        <w:rPr>
          <w:i/>
          <w:iCs/>
        </w:rPr>
      </w:pPr>
      <w:r w:rsidRPr="00FA3A7F">
        <w:rPr>
          <w:i/>
          <w:iCs/>
        </w:rPr>
        <w:t>Female 1:</w:t>
      </w:r>
    </w:p>
    <w:p w14:paraId="0CE9985D" w14:textId="77777777" w:rsidR="0043751A" w:rsidRPr="00C047AC" w:rsidRDefault="0043751A" w:rsidP="0043751A">
      <w:r w:rsidRPr="00C047AC">
        <w:t>Ole ääneti tai sano sellaista, joka on parempaa kuin vaikeneminen.</w:t>
      </w:r>
    </w:p>
    <w:p w14:paraId="0CE9985E" w14:textId="77777777" w:rsidR="0043751A" w:rsidRPr="00C047AC" w:rsidRDefault="0043751A" w:rsidP="0043751A">
      <w:r w:rsidRPr="00C047AC">
        <w:t>Suuret sydämet ovat kuin valtameret, ne eivät koskaan jäädy.</w:t>
      </w:r>
    </w:p>
    <w:p w14:paraId="0CE9985F" w14:textId="77777777" w:rsidR="0043751A" w:rsidRPr="00C047AC" w:rsidRDefault="0043751A" w:rsidP="0043751A">
      <w:pPr>
        <w:rPr>
          <w:i/>
          <w:iCs/>
        </w:rPr>
      </w:pPr>
      <w:r w:rsidRPr="00C047AC">
        <w:rPr>
          <w:i/>
          <w:iCs/>
        </w:rPr>
        <w:t>Female 2:</w:t>
      </w:r>
    </w:p>
    <w:p w14:paraId="0CE99860" w14:textId="77777777" w:rsidR="0043751A" w:rsidRPr="00C047AC" w:rsidRDefault="0043751A" w:rsidP="0043751A">
      <w:r w:rsidRPr="00C047AC">
        <w:t>Jos olet vasara, lyö kovaa. Jos olet naula pidä pääsi pystyssä.</w:t>
      </w:r>
    </w:p>
    <w:p w14:paraId="0CE99861" w14:textId="77777777" w:rsidR="0043751A" w:rsidRPr="00C047AC" w:rsidRDefault="0043751A" w:rsidP="0043751A">
      <w:r w:rsidRPr="00C047AC">
        <w:t>Onni tulee eläen, ei ostaen.</w:t>
      </w:r>
    </w:p>
    <w:p w14:paraId="0CE99862" w14:textId="77777777" w:rsidR="0043751A" w:rsidRPr="00C047AC" w:rsidRDefault="0043751A" w:rsidP="0043751A">
      <w:pPr>
        <w:rPr>
          <w:i/>
          <w:iCs/>
        </w:rPr>
      </w:pPr>
      <w:r w:rsidRPr="00C047AC">
        <w:rPr>
          <w:i/>
          <w:iCs/>
        </w:rPr>
        <w:t>Male 1:</w:t>
      </w:r>
    </w:p>
    <w:p w14:paraId="0CE99863" w14:textId="77777777" w:rsidR="0043751A" w:rsidRPr="00C047AC" w:rsidRDefault="0043751A" w:rsidP="0043751A">
      <w:r w:rsidRPr="00C047AC">
        <w:t>Rakkaus ei omista mitään, eikä kukaan voi sitä omistaa.</w:t>
      </w:r>
    </w:p>
    <w:p w14:paraId="0CE99864" w14:textId="77777777" w:rsidR="0043751A" w:rsidRPr="004F1762" w:rsidRDefault="0043751A" w:rsidP="0043751A">
      <w:pPr>
        <w:rPr>
          <w:lang w:val="fr-CH"/>
        </w:rPr>
      </w:pPr>
      <w:r w:rsidRPr="004F1762">
        <w:rPr>
          <w:lang w:val="fr-CH"/>
        </w:rPr>
        <w:t>Naisen mieli on puhtaampi, hän vaihtaa sitä useammin.</w:t>
      </w:r>
    </w:p>
    <w:p w14:paraId="0CE99865" w14:textId="77777777" w:rsidR="0043751A" w:rsidRPr="004F1762" w:rsidRDefault="0043751A" w:rsidP="0043751A">
      <w:pPr>
        <w:rPr>
          <w:i/>
          <w:iCs/>
          <w:lang w:val="fr-CH"/>
        </w:rPr>
      </w:pPr>
      <w:r w:rsidRPr="004F1762">
        <w:rPr>
          <w:i/>
          <w:iCs/>
          <w:lang w:val="fr-CH"/>
        </w:rPr>
        <w:t>Male 2:</w:t>
      </w:r>
    </w:p>
    <w:p w14:paraId="0CE99866" w14:textId="77777777" w:rsidR="0043751A" w:rsidRPr="004F1762" w:rsidRDefault="0043751A" w:rsidP="0043751A">
      <w:pPr>
        <w:rPr>
          <w:lang w:val="fr-CH"/>
        </w:rPr>
      </w:pPr>
      <w:r w:rsidRPr="004F1762">
        <w:rPr>
          <w:lang w:val="fr-CH"/>
        </w:rPr>
        <w:t>Sydämellä on syynsä, joita järki ei tunne.</w:t>
      </w:r>
    </w:p>
    <w:p w14:paraId="0CE99867" w14:textId="77777777" w:rsidR="0043751A" w:rsidRPr="00FA3A7F" w:rsidRDefault="0043751A" w:rsidP="0043751A">
      <w:r w:rsidRPr="00FA3A7F">
        <w:t>On opittava kärsimään voidakseen elää.</w:t>
      </w:r>
    </w:p>
    <w:p w14:paraId="0CE99868" w14:textId="77777777" w:rsidR="0043751A" w:rsidRPr="004F1762" w:rsidRDefault="0043751A" w:rsidP="0043751A">
      <w:pPr>
        <w:pStyle w:val="Heading3"/>
        <w:rPr>
          <w:lang w:val="fr-CH"/>
        </w:rPr>
      </w:pPr>
      <w:bookmarkStart w:id="468" w:name="_Toc182630682"/>
      <w:bookmarkStart w:id="469" w:name="_Toc315265557"/>
      <w:bookmarkStart w:id="470" w:name="_Toc315265879"/>
      <w:bookmarkStart w:id="471" w:name="_Toc182630684"/>
      <w:r w:rsidRPr="004F1762">
        <w:rPr>
          <w:lang w:val="fr-CH"/>
        </w:rPr>
        <w:t>B.3.6</w:t>
      </w:r>
      <w:r w:rsidRPr="004F1762">
        <w:rPr>
          <w:lang w:val="fr-CH"/>
        </w:rPr>
        <w:tab/>
        <w:t>French</w:t>
      </w:r>
      <w:bookmarkEnd w:id="468"/>
      <w:r w:rsidRPr="004F1762">
        <w:rPr>
          <w:lang w:val="fr-CH"/>
        </w:rPr>
        <w:t xml:space="preserve"> (fullband)</w:t>
      </w:r>
      <w:bookmarkEnd w:id="469"/>
      <w:bookmarkEnd w:id="470"/>
    </w:p>
    <w:p w14:paraId="0CE99869" w14:textId="77777777" w:rsidR="0043751A" w:rsidRPr="004F1762" w:rsidRDefault="0043751A" w:rsidP="0043751A">
      <w:pPr>
        <w:rPr>
          <w:i/>
          <w:iCs/>
          <w:lang w:val="fr-CH"/>
        </w:rPr>
      </w:pPr>
      <w:r w:rsidRPr="004F1762">
        <w:rPr>
          <w:i/>
          <w:iCs/>
          <w:lang w:val="fr-CH"/>
        </w:rPr>
        <w:t>Female 1:</w:t>
      </w:r>
    </w:p>
    <w:p w14:paraId="0CE9986A" w14:textId="77777777" w:rsidR="0043751A" w:rsidRPr="004F1762" w:rsidRDefault="0043751A" w:rsidP="0043751A">
      <w:pPr>
        <w:rPr>
          <w:lang w:val="fr-CH"/>
        </w:rPr>
      </w:pPr>
      <w:r w:rsidRPr="004F1762">
        <w:rPr>
          <w:lang w:val="fr-CH"/>
        </w:rPr>
        <w:t>On entend les gazouillis d'un oiseau dans le jardin.</w:t>
      </w:r>
    </w:p>
    <w:p w14:paraId="0CE9986B" w14:textId="77777777" w:rsidR="0043751A" w:rsidRPr="004F1762" w:rsidRDefault="0043751A" w:rsidP="0043751A">
      <w:pPr>
        <w:rPr>
          <w:lang w:val="fr-CH"/>
        </w:rPr>
      </w:pPr>
      <w:r w:rsidRPr="004F1762">
        <w:rPr>
          <w:lang w:val="fr-CH"/>
        </w:rPr>
        <w:t>La barque du pêcheur a été emportée par une tempête.</w:t>
      </w:r>
    </w:p>
    <w:p w14:paraId="0CE9986C" w14:textId="77777777" w:rsidR="0043751A" w:rsidRPr="004F1762" w:rsidRDefault="0043751A" w:rsidP="0043751A">
      <w:pPr>
        <w:rPr>
          <w:i/>
          <w:iCs/>
          <w:lang w:val="fr-CH"/>
        </w:rPr>
      </w:pPr>
      <w:r w:rsidRPr="004F1762">
        <w:rPr>
          <w:i/>
          <w:iCs/>
          <w:lang w:val="fr-CH"/>
        </w:rPr>
        <w:t>Female 2:</w:t>
      </w:r>
    </w:p>
    <w:p w14:paraId="0CE9986D" w14:textId="77777777" w:rsidR="0043751A" w:rsidRPr="004F1762" w:rsidRDefault="0043751A" w:rsidP="0043751A">
      <w:pPr>
        <w:rPr>
          <w:lang w:val="fr-CH"/>
        </w:rPr>
      </w:pPr>
      <w:r w:rsidRPr="004F1762">
        <w:rPr>
          <w:lang w:val="fr-CH"/>
        </w:rPr>
        <w:t>Le client s'attend à ce que vous fassiez une réduction.</w:t>
      </w:r>
    </w:p>
    <w:p w14:paraId="0CE9986E" w14:textId="77777777" w:rsidR="0043751A" w:rsidRPr="004F1762" w:rsidRDefault="0043751A" w:rsidP="0043751A">
      <w:pPr>
        <w:rPr>
          <w:lang w:val="fr-CH"/>
        </w:rPr>
      </w:pPr>
      <w:r w:rsidRPr="004F1762">
        <w:rPr>
          <w:lang w:val="fr-CH"/>
        </w:rPr>
        <w:t>Chaque fois que je me lève ma plaie me tire.</w:t>
      </w:r>
    </w:p>
    <w:p w14:paraId="0CE9986F" w14:textId="77777777" w:rsidR="0043751A" w:rsidRPr="004F1762" w:rsidRDefault="0043751A" w:rsidP="0043751A">
      <w:pPr>
        <w:rPr>
          <w:i/>
          <w:iCs/>
          <w:lang w:val="fr-CH"/>
        </w:rPr>
      </w:pPr>
      <w:r w:rsidRPr="004F1762">
        <w:rPr>
          <w:i/>
          <w:iCs/>
          <w:lang w:val="fr-CH"/>
        </w:rPr>
        <w:t>Male 1:</w:t>
      </w:r>
    </w:p>
    <w:p w14:paraId="0CE99870" w14:textId="77777777" w:rsidR="0043751A" w:rsidRPr="004F1762" w:rsidRDefault="0043751A" w:rsidP="0043751A">
      <w:pPr>
        <w:rPr>
          <w:lang w:val="fr-CH"/>
        </w:rPr>
      </w:pPr>
      <w:r w:rsidRPr="004F1762">
        <w:rPr>
          <w:lang w:val="fr-CH"/>
        </w:rPr>
        <w:t>Vous avez du plaisir à jouer avec ceux qui ont un bon caractère.</w:t>
      </w:r>
    </w:p>
    <w:p w14:paraId="0CE99871" w14:textId="77777777" w:rsidR="0043751A" w:rsidRPr="004F1762" w:rsidRDefault="0043751A" w:rsidP="0043751A">
      <w:pPr>
        <w:rPr>
          <w:lang w:val="fr-CH"/>
        </w:rPr>
      </w:pPr>
      <w:r w:rsidRPr="004F1762">
        <w:rPr>
          <w:lang w:val="fr-CH"/>
        </w:rPr>
        <w:t>Le chevrier a corné pour rassembler ses moutons.</w:t>
      </w:r>
    </w:p>
    <w:p w14:paraId="0CE99872" w14:textId="77777777" w:rsidR="0043751A" w:rsidRPr="004F1762" w:rsidRDefault="0043751A" w:rsidP="0043751A">
      <w:pPr>
        <w:rPr>
          <w:i/>
          <w:iCs/>
          <w:lang w:val="fr-CH"/>
        </w:rPr>
      </w:pPr>
      <w:r w:rsidRPr="004F1762">
        <w:rPr>
          <w:i/>
          <w:iCs/>
          <w:lang w:val="fr-CH"/>
        </w:rPr>
        <w:lastRenderedPageBreak/>
        <w:t>Male 2:</w:t>
      </w:r>
    </w:p>
    <w:p w14:paraId="0CE99873" w14:textId="77777777" w:rsidR="0043751A" w:rsidRPr="004F1762" w:rsidRDefault="0043751A" w:rsidP="0043751A">
      <w:pPr>
        <w:rPr>
          <w:lang w:val="fr-CH"/>
        </w:rPr>
      </w:pPr>
      <w:r w:rsidRPr="004F1762">
        <w:rPr>
          <w:lang w:val="fr-CH"/>
        </w:rPr>
        <w:t>Ma mère et moi faisons de courtes promenades.</w:t>
      </w:r>
    </w:p>
    <w:p w14:paraId="0CE99874" w14:textId="77777777" w:rsidR="0043751A" w:rsidRPr="004F1762" w:rsidRDefault="0043751A" w:rsidP="0043751A">
      <w:pPr>
        <w:rPr>
          <w:lang w:val="fr-CH"/>
        </w:rPr>
      </w:pPr>
      <w:r w:rsidRPr="004F1762">
        <w:rPr>
          <w:lang w:val="fr-CH"/>
        </w:rPr>
        <w:t>La poupée fait la joie de cette très jeune fille.</w:t>
      </w:r>
    </w:p>
    <w:p w14:paraId="0CE99875" w14:textId="572F5E28" w:rsidR="0043751A" w:rsidRPr="00263CA6" w:rsidRDefault="0043751A" w:rsidP="003369E3">
      <w:pPr>
        <w:pStyle w:val="Heading3"/>
        <w:rPr>
          <w:lang w:val="de-CH"/>
        </w:rPr>
      </w:pPr>
      <w:bookmarkStart w:id="472" w:name="_Toc315265558"/>
      <w:r w:rsidRPr="00263CA6">
        <w:rPr>
          <w:lang w:val="de-CH"/>
        </w:rPr>
        <w:t>B.3.7</w:t>
      </w:r>
      <w:r w:rsidRPr="00263CA6">
        <w:rPr>
          <w:lang w:val="de-CH"/>
        </w:rPr>
        <w:tab/>
        <w:t>German</w:t>
      </w:r>
      <w:bookmarkEnd w:id="471"/>
      <w:bookmarkEnd w:id="472"/>
    </w:p>
    <w:p w14:paraId="0CE99876" w14:textId="77777777" w:rsidR="0043751A" w:rsidRPr="00263CA6" w:rsidRDefault="0043751A" w:rsidP="0043751A">
      <w:pPr>
        <w:rPr>
          <w:i/>
          <w:iCs/>
          <w:lang w:val="de-CH"/>
        </w:rPr>
      </w:pPr>
      <w:r w:rsidRPr="00263CA6">
        <w:rPr>
          <w:i/>
          <w:iCs/>
          <w:lang w:val="de-CH"/>
        </w:rPr>
        <w:t>Female 1:</w:t>
      </w:r>
    </w:p>
    <w:p w14:paraId="0CE99877" w14:textId="77777777" w:rsidR="0043751A" w:rsidRPr="00263CA6" w:rsidRDefault="0043751A" w:rsidP="0043751A">
      <w:pPr>
        <w:rPr>
          <w:lang w:val="de-CH"/>
        </w:rPr>
      </w:pPr>
      <w:r w:rsidRPr="00263CA6">
        <w:rPr>
          <w:lang w:val="de-CH"/>
        </w:rPr>
        <w:t>Zarter Blumenduft erfüllt den Saal.</w:t>
      </w:r>
    </w:p>
    <w:p w14:paraId="0CE99878" w14:textId="77777777" w:rsidR="0043751A" w:rsidRPr="00263CA6" w:rsidRDefault="0043751A" w:rsidP="0043751A">
      <w:pPr>
        <w:rPr>
          <w:lang w:val="de-CH"/>
        </w:rPr>
      </w:pPr>
      <w:r w:rsidRPr="00263CA6">
        <w:rPr>
          <w:lang w:val="de-CH"/>
        </w:rPr>
        <w:t>Wisch den Tisch doch später ab.</w:t>
      </w:r>
    </w:p>
    <w:p w14:paraId="0CE99879" w14:textId="77777777" w:rsidR="0043751A" w:rsidRPr="00263CA6" w:rsidRDefault="0043751A" w:rsidP="0043751A">
      <w:pPr>
        <w:rPr>
          <w:i/>
          <w:iCs/>
          <w:lang w:val="de-CH"/>
        </w:rPr>
      </w:pPr>
      <w:r w:rsidRPr="00263CA6">
        <w:rPr>
          <w:i/>
          <w:iCs/>
          <w:lang w:val="de-CH"/>
        </w:rPr>
        <w:t>Female 2:</w:t>
      </w:r>
    </w:p>
    <w:p w14:paraId="0CE9987A" w14:textId="77777777" w:rsidR="0043751A" w:rsidRPr="00263CA6" w:rsidRDefault="0043751A" w:rsidP="0043751A">
      <w:pPr>
        <w:rPr>
          <w:lang w:val="de-CH"/>
        </w:rPr>
      </w:pPr>
      <w:r w:rsidRPr="00263CA6">
        <w:rPr>
          <w:lang w:val="de-CH"/>
        </w:rPr>
        <w:t>Sekunden entscheiden über Leben.</w:t>
      </w:r>
    </w:p>
    <w:p w14:paraId="0CE9987B" w14:textId="77777777" w:rsidR="0043751A" w:rsidRPr="00263CA6" w:rsidRDefault="0043751A" w:rsidP="0043751A">
      <w:pPr>
        <w:rPr>
          <w:lang w:val="de-CH"/>
        </w:rPr>
      </w:pPr>
      <w:r w:rsidRPr="00263CA6">
        <w:rPr>
          <w:lang w:val="de-CH"/>
        </w:rPr>
        <w:t>Flieder lockt nicht nur die Bienen.</w:t>
      </w:r>
    </w:p>
    <w:p w14:paraId="0CE9987C" w14:textId="77777777" w:rsidR="0043751A" w:rsidRPr="00263CA6" w:rsidRDefault="0043751A" w:rsidP="0043751A">
      <w:pPr>
        <w:rPr>
          <w:i/>
          <w:iCs/>
          <w:lang w:val="de-CH"/>
        </w:rPr>
      </w:pPr>
      <w:r w:rsidRPr="00263CA6">
        <w:rPr>
          <w:i/>
          <w:iCs/>
          <w:lang w:val="de-CH"/>
        </w:rPr>
        <w:t>Male 1:</w:t>
      </w:r>
    </w:p>
    <w:p w14:paraId="0CE9987D" w14:textId="77777777" w:rsidR="0043751A" w:rsidRPr="00263CA6" w:rsidRDefault="0043751A" w:rsidP="0043751A">
      <w:pPr>
        <w:rPr>
          <w:lang w:val="de-CH"/>
        </w:rPr>
      </w:pPr>
      <w:r w:rsidRPr="00263CA6">
        <w:rPr>
          <w:lang w:val="de-CH"/>
        </w:rPr>
        <w:t>Gegen Dummheit ist kein Kraut gewachsen.</w:t>
      </w:r>
    </w:p>
    <w:p w14:paraId="0CE9987E" w14:textId="77777777" w:rsidR="0043751A" w:rsidRPr="00263CA6" w:rsidRDefault="0043751A" w:rsidP="0043751A">
      <w:pPr>
        <w:rPr>
          <w:lang w:val="de-CH"/>
        </w:rPr>
      </w:pPr>
      <w:r w:rsidRPr="00263CA6">
        <w:rPr>
          <w:lang w:val="de-CH"/>
        </w:rPr>
        <w:t>Alles wurde wieder abgesagt.</w:t>
      </w:r>
    </w:p>
    <w:p w14:paraId="0CE9987F" w14:textId="77777777" w:rsidR="0043751A" w:rsidRPr="00263CA6" w:rsidRDefault="0043751A" w:rsidP="0043751A">
      <w:pPr>
        <w:rPr>
          <w:i/>
          <w:iCs/>
          <w:lang w:val="de-CH"/>
        </w:rPr>
      </w:pPr>
      <w:r w:rsidRPr="00263CA6">
        <w:rPr>
          <w:i/>
          <w:iCs/>
          <w:lang w:val="de-CH"/>
        </w:rPr>
        <w:t>Male 2:</w:t>
      </w:r>
    </w:p>
    <w:p w14:paraId="0CE99880" w14:textId="77777777" w:rsidR="0043751A" w:rsidRPr="00263CA6" w:rsidRDefault="0043751A" w:rsidP="0043751A">
      <w:pPr>
        <w:rPr>
          <w:lang w:val="de-CH"/>
        </w:rPr>
      </w:pPr>
      <w:r w:rsidRPr="00263CA6">
        <w:rPr>
          <w:lang w:val="de-CH"/>
        </w:rPr>
        <w:t>Überquere die Strasse vorsichtig.</w:t>
      </w:r>
    </w:p>
    <w:p w14:paraId="0CE99881" w14:textId="77777777" w:rsidR="0043751A" w:rsidRPr="00263CA6" w:rsidRDefault="0043751A" w:rsidP="0043751A">
      <w:pPr>
        <w:rPr>
          <w:lang w:val="de-CH"/>
        </w:rPr>
      </w:pPr>
      <w:r w:rsidRPr="00263CA6">
        <w:rPr>
          <w:lang w:val="de-CH"/>
        </w:rPr>
        <w:t>Die drei Männer sind begeistert.</w:t>
      </w:r>
    </w:p>
    <w:p w14:paraId="0CE99882" w14:textId="77777777" w:rsidR="0043751A" w:rsidRPr="00263CA6" w:rsidRDefault="003369E3" w:rsidP="003369E3">
      <w:pPr>
        <w:pStyle w:val="Heading3"/>
        <w:rPr>
          <w:lang w:val="de-CH"/>
        </w:rPr>
      </w:pPr>
      <w:bookmarkStart w:id="473" w:name="_Toc315265559"/>
      <w:r w:rsidRPr="00263CA6">
        <w:rPr>
          <w:lang w:val="de-CH"/>
        </w:rPr>
        <w:t>B.3.8</w:t>
      </w:r>
      <w:r w:rsidR="0043751A" w:rsidRPr="00263CA6">
        <w:rPr>
          <w:lang w:val="de-CH"/>
        </w:rPr>
        <w:tab/>
        <w:t>German (fullband)</w:t>
      </w:r>
      <w:bookmarkEnd w:id="473"/>
    </w:p>
    <w:p w14:paraId="0CE99883" w14:textId="77777777" w:rsidR="0043751A" w:rsidRPr="00263CA6" w:rsidRDefault="0043751A" w:rsidP="0043751A">
      <w:pPr>
        <w:rPr>
          <w:i/>
          <w:iCs/>
          <w:lang w:val="de-CH"/>
        </w:rPr>
      </w:pPr>
      <w:r w:rsidRPr="00263CA6">
        <w:rPr>
          <w:i/>
          <w:iCs/>
          <w:lang w:val="de-CH"/>
        </w:rPr>
        <w:t>Female 1:</w:t>
      </w:r>
    </w:p>
    <w:p w14:paraId="0CE99884" w14:textId="77777777" w:rsidR="0043751A" w:rsidRPr="00263CA6" w:rsidRDefault="0043751A" w:rsidP="0043751A">
      <w:pPr>
        <w:rPr>
          <w:lang w:val="de-CH"/>
        </w:rPr>
      </w:pPr>
      <w:r w:rsidRPr="00263CA6">
        <w:rPr>
          <w:lang w:val="de-CH"/>
        </w:rPr>
        <w:t>Im Fernsehen wurde alles gezeigt,</w:t>
      </w:r>
    </w:p>
    <w:p w14:paraId="0CE99885" w14:textId="5EF9A8B6" w:rsidR="0043751A" w:rsidRPr="00263CA6" w:rsidRDefault="0043751A" w:rsidP="0043751A">
      <w:pPr>
        <w:rPr>
          <w:lang w:val="de-CH"/>
        </w:rPr>
      </w:pPr>
      <w:r w:rsidRPr="00263CA6">
        <w:rPr>
          <w:lang w:val="de-CH"/>
        </w:rPr>
        <w:t>Alle haben nur einen Wunsch.</w:t>
      </w:r>
    </w:p>
    <w:p w14:paraId="0CE99886" w14:textId="77777777" w:rsidR="0043751A" w:rsidRPr="00263CA6" w:rsidRDefault="0043751A" w:rsidP="0043751A">
      <w:pPr>
        <w:rPr>
          <w:i/>
          <w:iCs/>
          <w:lang w:val="de-CH"/>
        </w:rPr>
      </w:pPr>
      <w:r w:rsidRPr="00263CA6">
        <w:rPr>
          <w:i/>
          <w:iCs/>
          <w:lang w:val="de-CH"/>
        </w:rPr>
        <w:t>Female 2:</w:t>
      </w:r>
    </w:p>
    <w:p w14:paraId="0CE99887" w14:textId="77777777" w:rsidR="0043751A" w:rsidRPr="00263CA6" w:rsidRDefault="0043751A" w:rsidP="0043751A">
      <w:pPr>
        <w:rPr>
          <w:lang w:val="de-CH"/>
        </w:rPr>
      </w:pPr>
      <w:r w:rsidRPr="00263CA6">
        <w:rPr>
          <w:lang w:val="de-CH"/>
        </w:rPr>
        <w:t>Kinder naschen Süßigkeiten.</w:t>
      </w:r>
    </w:p>
    <w:p w14:paraId="0CE99888" w14:textId="77777777" w:rsidR="0043751A" w:rsidRPr="00263CA6" w:rsidRDefault="0043751A" w:rsidP="0043751A">
      <w:pPr>
        <w:rPr>
          <w:lang w:val="de-CH"/>
        </w:rPr>
      </w:pPr>
      <w:r w:rsidRPr="00263CA6">
        <w:rPr>
          <w:lang w:val="de-CH"/>
        </w:rPr>
        <w:t>Der Boden ist viel zu trocken.</w:t>
      </w:r>
    </w:p>
    <w:p w14:paraId="0CE99889" w14:textId="77777777" w:rsidR="0043751A" w:rsidRPr="00263CA6" w:rsidRDefault="0043751A" w:rsidP="0043751A">
      <w:pPr>
        <w:rPr>
          <w:i/>
          <w:iCs/>
          <w:lang w:val="de-CH"/>
        </w:rPr>
      </w:pPr>
      <w:r w:rsidRPr="00263CA6">
        <w:rPr>
          <w:i/>
          <w:iCs/>
          <w:lang w:val="de-CH"/>
        </w:rPr>
        <w:t>Male 1:</w:t>
      </w:r>
    </w:p>
    <w:p w14:paraId="0CE9988A" w14:textId="77777777" w:rsidR="0043751A" w:rsidRPr="00263CA6" w:rsidRDefault="0043751A" w:rsidP="0043751A">
      <w:pPr>
        <w:rPr>
          <w:lang w:val="de-CH"/>
        </w:rPr>
      </w:pPr>
      <w:r w:rsidRPr="00263CA6">
        <w:rPr>
          <w:lang w:val="de-CH"/>
        </w:rPr>
        <w:t>Mit einem Male kam die Sonne durch.</w:t>
      </w:r>
    </w:p>
    <w:p w14:paraId="0CE9988B" w14:textId="77777777" w:rsidR="0043751A" w:rsidRPr="00263CA6" w:rsidRDefault="0043751A" w:rsidP="0043751A">
      <w:pPr>
        <w:rPr>
          <w:lang w:val="de-CH"/>
        </w:rPr>
      </w:pPr>
      <w:r w:rsidRPr="00263CA6">
        <w:rPr>
          <w:lang w:val="de-CH"/>
        </w:rPr>
        <w:t>Das Telefon klingelt wieder.</w:t>
      </w:r>
    </w:p>
    <w:p w14:paraId="0CE9988C" w14:textId="77777777" w:rsidR="0043751A" w:rsidRPr="00263CA6" w:rsidRDefault="0043751A" w:rsidP="0043751A">
      <w:pPr>
        <w:rPr>
          <w:i/>
          <w:iCs/>
          <w:lang w:val="de-CH"/>
        </w:rPr>
      </w:pPr>
      <w:r w:rsidRPr="00263CA6">
        <w:rPr>
          <w:i/>
          <w:iCs/>
          <w:lang w:val="de-CH"/>
        </w:rPr>
        <w:t>Male 2:</w:t>
      </w:r>
    </w:p>
    <w:p w14:paraId="0CE9988D" w14:textId="77777777" w:rsidR="0043751A" w:rsidRPr="00263CA6" w:rsidRDefault="0043751A" w:rsidP="0043751A">
      <w:pPr>
        <w:rPr>
          <w:lang w:val="de-CH"/>
        </w:rPr>
      </w:pPr>
      <w:r w:rsidRPr="00263CA6">
        <w:rPr>
          <w:lang w:val="de-CH"/>
        </w:rPr>
        <w:t>Sekunden entscheiden über Leben.</w:t>
      </w:r>
    </w:p>
    <w:p w14:paraId="0CE9988E" w14:textId="77777777" w:rsidR="0043751A" w:rsidRPr="00263CA6" w:rsidRDefault="0043751A" w:rsidP="0043751A">
      <w:pPr>
        <w:rPr>
          <w:lang w:val="de-CH"/>
        </w:rPr>
      </w:pPr>
      <w:r w:rsidRPr="00263CA6">
        <w:rPr>
          <w:lang w:val="de-CH"/>
        </w:rPr>
        <w:t>Flieder lockt nicht nur die Bienen.</w:t>
      </w:r>
    </w:p>
    <w:p w14:paraId="0CE9988F" w14:textId="77777777" w:rsidR="0043751A" w:rsidRPr="001775A4" w:rsidRDefault="0043751A" w:rsidP="003369E3">
      <w:pPr>
        <w:pStyle w:val="Heading3"/>
      </w:pPr>
      <w:bookmarkStart w:id="474" w:name="_Toc182630685"/>
      <w:bookmarkStart w:id="475" w:name="_Toc315265560"/>
      <w:bookmarkStart w:id="476" w:name="_Toc315265880"/>
      <w:r w:rsidRPr="001775A4">
        <w:t>B.3.</w:t>
      </w:r>
      <w:r w:rsidR="003369E3" w:rsidRPr="001775A4">
        <w:t>9</w:t>
      </w:r>
      <w:r w:rsidRPr="001775A4">
        <w:tab/>
        <w:t>Italian</w:t>
      </w:r>
      <w:bookmarkEnd w:id="474"/>
      <w:r w:rsidRPr="001775A4">
        <w:t xml:space="preserve"> (fullband)</w:t>
      </w:r>
      <w:bookmarkEnd w:id="475"/>
      <w:bookmarkEnd w:id="476"/>
    </w:p>
    <w:p w14:paraId="0CE99890" w14:textId="77777777" w:rsidR="0043751A" w:rsidRPr="001775A4" w:rsidRDefault="0043751A" w:rsidP="0043751A">
      <w:pPr>
        <w:rPr>
          <w:i/>
          <w:iCs/>
        </w:rPr>
      </w:pPr>
      <w:r w:rsidRPr="001775A4">
        <w:rPr>
          <w:i/>
          <w:iCs/>
        </w:rPr>
        <w:t>Female 1:</w:t>
      </w:r>
    </w:p>
    <w:p w14:paraId="0CE99891" w14:textId="77777777" w:rsidR="0043751A" w:rsidRPr="004F1762" w:rsidRDefault="0043751A" w:rsidP="0043751A">
      <w:pPr>
        <w:rPr>
          <w:lang w:val="fr-CH"/>
        </w:rPr>
      </w:pPr>
      <w:r w:rsidRPr="004F1762">
        <w:rPr>
          <w:lang w:val="es-ES"/>
        </w:rPr>
        <w:t xml:space="preserve">Non bisogna credere che sia vero tutto quello che dice la gente. </w:t>
      </w:r>
      <w:r w:rsidRPr="004F1762">
        <w:rPr>
          <w:lang w:val="fr-CH"/>
        </w:rPr>
        <w:t>Tu non conosci ancora gli uomini, non conosci il mondo.</w:t>
      </w:r>
    </w:p>
    <w:p w14:paraId="0CE99892" w14:textId="77777777" w:rsidR="0043751A" w:rsidRPr="004F1762" w:rsidRDefault="0043751A" w:rsidP="0043751A">
      <w:pPr>
        <w:rPr>
          <w:lang w:val="es-ES"/>
        </w:rPr>
      </w:pPr>
      <w:r w:rsidRPr="004F1762">
        <w:rPr>
          <w:lang w:val="es-ES"/>
        </w:rPr>
        <w:t>Dopo tanto tempo non ricordo più dove ho messo quella bella foto, ma se aspetti un po' la cerco e te la prendo.</w:t>
      </w:r>
    </w:p>
    <w:p w14:paraId="0CE99893" w14:textId="77777777" w:rsidR="0043751A" w:rsidRPr="004F1762" w:rsidRDefault="0043751A" w:rsidP="0043751A">
      <w:pPr>
        <w:rPr>
          <w:i/>
          <w:iCs/>
          <w:lang w:val="es-ES"/>
        </w:rPr>
      </w:pPr>
      <w:r w:rsidRPr="004F1762">
        <w:rPr>
          <w:i/>
          <w:iCs/>
          <w:lang w:val="es-ES"/>
        </w:rPr>
        <w:t>Female 2:</w:t>
      </w:r>
    </w:p>
    <w:p w14:paraId="0CE99894" w14:textId="77777777" w:rsidR="0043751A" w:rsidRPr="004F1762" w:rsidRDefault="0043751A" w:rsidP="0043751A">
      <w:pPr>
        <w:rPr>
          <w:lang w:val="es-ES"/>
        </w:rPr>
      </w:pPr>
      <w:r w:rsidRPr="004F1762">
        <w:rPr>
          <w:lang w:val="es-ES"/>
        </w:rPr>
        <w:lastRenderedPageBreak/>
        <w:t>Questo tormento durerà ancora qualche ora. Forse un giorno poi tutto finirà e tu potrai tornare a casa nella tua terra.</w:t>
      </w:r>
    </w:p>
    <w:p w14:paraId="0CE99895" w14:textId="77777777" w:rsidR="0043751A" w:rsidRPr="004F1762" w:rsidRDefault="0043751A" w:rsidP="0043751A">
      <w:pPr>
        <w:rPr>
          <w:lang w:val="es-ES"/>
        </w:rPr>
      </w:pPr>
      <w:r w:rsidRPr="004F1762">
        <w:rPr>
          <w:lang w:val="es-ES"/>
        </w:rPr>
        <w:t>Lucio era certo che sarebbe diventato una persona importante, un uomo politico o magari un ministro. Aveva a cuore il bene della società.</w:t>
      </w:r>
    </w:p>
    <w:p w14:paraId="0CE99896" w14:textId="77777777" w:rsidR="0043751A" w:rsidRPr="004F1762" w:rsidRDefault="0043751A" w:rsidP="0043751A">
      <w:pPr>
        <w:rPr>
          <w:i/>
          <w:iCs/>
          <w:lang w:val="es-ES"/>
        </w:rPr>
      </w:pPr>
      <w:r w:rsidRPr="004F1762">
        <w:rPr>
          <w:i/>
          <w:iCs/>
          <w:lang w:val="es-ES"/>
        </w:rPr>
        <w:t>Male 1:</w:t>
      </w:r>
    </w:p>
    <w:p w14:paraId="0CE99897" w14:textId="77777777" w:rsidR="0043751A" w:rsidRPr="004F1762" w:rsidRDefault="0043751A" w:rsidP="0043751A">
      <w:pPr>
        <w:rPr>
          <w:lang w:val="es-ES"/>
        </w:rPr>
      </w:pPr>
      <w:r w:rsidRPr="004F1762">
        <w:rPr>
          <w:lang w:val="es-ES"/>
        </w:rPr>
        <w:t>Non bisogna credere che sia vero tutto quello che dice la gente tu non conosci ancora gli uomini, non conosci il mondo.</w:t>
      </w:r>
    </w:p>
    <w:p w14:paraId="0CE99898" w14:textId="77777777" w:rsidR="0043751A" w:rsidRPr="004F1762" w:rsidRDefault="0043751A" w:rsidP="0043751A">
      <w:pPr>
        <w:rPr>
          <w:lang w:val="es-ES"/>
        </w:rPr>
      </w:pPr>
      <w:r w:rsidRPr="004F1762">
        <w:rPr>
          <w:lang w:val="es-ES"/>
        </w:rPr>
        <w:t>Dopo tanto tempo non ricordo più dove ho messo quella bella foto ma se aspetti un po' la cerco e te la prendo.</w:t>
      </w:r>
    </w:p>
    <w:p w14:paraId="0CE99899" w14:textId="77777777" w:rsidR="0043751A" w:rsidRPr="004F1762" w:rsidRDefault="0043751A" w:rsidP="0043751A">
      <w:pPr>
        <w:rPr>
          <w:i/>
          <w:iCs/>
          <w:lang w:val="es-ES"/>
        </w:rPr>
      </w:pPr>
      <w:r w:rsidRPr="004F1762">
        <w:rPr>
          <w:i/>
          <w:iCs/>
          <w:lang w:val="es-ES"/>
        </w:rPr>
        <w:t>Male 2:</w:t>
      </w:r>
    </w:p>
    <w:p w14:paraId="0CE9989A" w14:textId="77777777" w:rsidR="0043751A" w:rsidRPr="004F1762" w:rsidRDefault="0043751A" w:rsidP="0043751A">
      <w:pPr>
        <w:rPr>
          <w:lang w:val="es-ES"/>
        </w:rPr>
      </w:pPr>
      <w:r w:rsidRPr="004F1762">
        <w:rPr>
          <w:lang w:val="es-ES"/>
        </w:rPr>
        <w:t>Questo tormento durerà ancora qualche ora. Forse un giorno poi tutto finirà e tu potrai tornare a casa nella tua terra.</w:t>
      </w:r>
    </w:p>
    <w:p w14:paraId="0CE9989B" w14:textId="77777777" w:rsidR="0043751A" w:rsidRPr="004F1762" w:rsidRDefault="0043751A" w:rsidP="0043751A">
      <w:pPr>
        <w:rPr>
          <w:sz w:val="36"/>
          <w:lang w:val="es-ES"/>
        </w:rPr>
      </w:pPr>
      <w:r w:rsidRPr="004F1762">
        <w:rPr>
          <w:lang w:val="es-ES"/>
        </w:rPr>
        <w:t>Lucio era certo che sarebbe diventato una persona importante, un uomo politico o magari un ministro, aveva a cuore il bene della società.</w:t>
      </w:r>
    </w:p>
    <w:p w14:paraId="0CE9989C" w14:textId="0E9A8F36" w:rsidR="0043751A" w:rsidRPr="00FA3A7F" w:rsidRDefault="0043751A" w:rsidP="003369E3">
      <w:pPr>
        <w:pStyle w:val="Heading3"/>
      </w:pPr>
      <w:bookmarkStart w:id="477" w:name="_Toc182630686"/>
      <w:bookmarkStart w:id="478" w:name="_Toc315265561"/>
      <w:bookmarkStart w:id="479" w:name="_Toc315265881"/>
      <w:r w:rsidRPr="00FA3A7F">
        <w:t>B.3.</w:t>
      </w:r>
      <w:r w:rsidR="003369E3" w:rsidRPr="00FA3A7F">
        <w:t>10</w:t>
      </w:r>
      <w:r w:rsidRPr="00FA3A7F">
        <w:tab/>
        <w:t>Japanese</w:t>
      </w:r>
      <w:bookmarkEnd w:id="477"/>
      <w:r w:rsidRPr="00FA3A7F">
        <w:t xml:space="preserve"> (fullband)</w:t>
      </w:r>
      <w:bookmarkEnd w:id="478"/>
      <w:bookmarkEnd w:id="479"/>
    </w:p>
    <w:p w14:paraId="0CE9989D" w14:textId="77777777" w:rsidR="0043751A" w:rsidRPr="00FA3A7F" w:rsidRDefault="0043751A" w:rsidP="0043751A">
      <w:pPr>
        <w:rPr>
          <w:i/>
          <w:iCs/>
        </w:rPr>
      </w:pPr>
      <w:r w:rsidRPr="00FA3A7F">
        <w:rPr>
          <w:i/>
          <w:iCs/>
        </w:rPr>
        <w:t>Female 1:</w:t>
      </w:r>
    </w:p>
    <w:p w14:paraId="0CE9989E" w14:textId="77777777" w:rsidR="0043751A" w:rsidRPr="00FA3A7F" w:rsidRDefault="0043751A" w:rsidP="0043751A">
      <w:pPr>
        <w:rPr>
          <w:rFonts w:ascii="MS Mincho" w:eastAsia="MS Mincho" w:hAnsi="MS Mincho" w:cs="MS Mincho"/>
          <w:szCs w:val="22"/>
          <w:lang w:eastAsia="ja-JP"/>
        </w:rPr>
      </w:pPr>
      <w:r w:rsidRPr="00FA3A7F">
        <w:rPr>
          <w:rFonts w:ascii="MS Mincho" w:eastAsia="MS Mincho" w:hAnsi="MS Mincho" w:cs="MS Mincho"/>
          <w:szCs w:val="22"/>
          <w:lang w:eastAsia="ja-JP"/>
        </w:rPr>
        <w:t>彼は鮎を釣る名人です。</w:t>
      </w:r>
    </w:p>
    <w:p w14:paraId="0CE9989F" w14:textId="77777777" w:rsidR="0043751A" w:rsidRPr="00263CA6" w:rsidRDefault="0043751A" w:rsidP="0043751A">
      <w:pPr>
        <w:rPr>
          <w:lang w:val="de-CH"/>
        </w:rPr>
      </w:pPr>
      <w:r w:rsidRPr="00263CA6">
        <w:rPr>
          <w:lang w:val="de-CH"/>
        </w:rPr>
        <w:t>Kare wa ayu wo tsuru meijin desu.</w:t>
      </w:r>
    </w:p>
    <w:p w14:paraId="0CE998A0" w14:textId="77777777" w:rsidR="0043751A" w:rsidRPr="00263CA6" w:rsidRDefault="0043751A" w:rsidP="0043751A">
      <w:pPr>
        <w:rPr>
          <w:rFonts w:ascii="MS Mincho" w:eastAsia="MS Mincho" w:hAnsi="MS Mincho" w:cs="MS Mincho"/>
          <w:lang w:val="de-CH" w:eastAsia="ja-JP"/>
        </w:rPr>
      </w:pPr>
      <w:r w:rsidRPr="00FA3A7F">
        <w:rPr>
          <w:rFonts w:ascii="MS Mincho" w:eastAsia="MS Mincho" w:hAnsi="MS Mincho" w:cs="MS Mincho"/>
          <w:lang w:eastAsia="ja-JP"/>
        </w:rPr>
        <w:t>古代エジプトで十進法の原理が作られました。</w:t>
      </w:r>
    </w:p>
    <w:p w14:paraId="0CE998A1" w14:textId="4FB496E9" w:rsidR="0043751A" w:rsidRPr="004F1762" w:rsidRDefault="0043751A" w:rsidP="001A7D11">
      <w:pPr>
        <w:rPr>
          <w:szCs w:val="22"/>
          <w:lang w:val="es-ES"/>
        </w:rPr>
      </w:pPr>
      <w:r w:rsidRPr="004F1762">
        <w:rPr>
          <w:szCs w:val="22"/>
          <w:lang w:val="es-ES"/>
        </w:rPr>
        <w:t>Kodai ejipto de jusshinh</w:t>
      </w:r>
      <w:r w:rsidR="001A7D11" w:rsidRPr="004F1762">
        <w:rPr>
          <w:lang w:val="es-ES"/>
        </w:rPr>
        <w:t>ō</w:t>
      </w:r>
      <w:r w:rsidRPr="004F1762">
        <w:rPr>
          <w:szCs w:val="22"/>
          <w:lang w:val="es-ES"/>
        </w:rPr>
        <w:t xml:space="preserve"> no genri ga tsukuraremashita.</w:t>
      </w:r>
    </w:p>
    <w:p w14:paraId="0CE998A2" w14:textId="77777777" w:rsidR="0043751A" w:rsidRPr="004F1762" w:rsidRDefault="0043751A" w:rsidP="0043751A">
      <w:pPr>
        <w:rPr>
          <w:i/>
          <w:iCs/>
          <w:szCs w:val="22"/>
          <w:lang w:val="es-ES"/>
        </w:rPr>
      </w:pPr>
      <w:r w:rsidRPr="004F1762">
        <w:rPr>
          <w:i/>
          <w:iCs/>
          <w:lang w:val="es-ES"/>
        </w:rPr>
        <w:t>Female 2:</w:t>
      </w:r>
    </w:p>
    <w:p w14:paraId="0CE998A3" w14:textId="77777777" w:rsidR="0043751A" w:rsidRPr="004F1762" w:rsidRDefault="0043751A" w:rsidP="0043751A">
      <w:pPr>
        <w:rPr>
          <w:rFonts w:ascii="MS Mincho" w:eastAsia="MS Mincho" w:hAnsi="MS Mincho" w:cs="MS Mincho"/>
          <w:szCs w:val="22"/>
          <w:lang w:val="es-ES" w:eastAsia="ja-JP"/>
        </w:rPr>
      </w:pPr>
      <w:r w:rsidRPr="00FA3A7F">
        <w:rPr>
          <w:rFonts w:ascii="MS Mincho" w:eastAsia="MS Mincho" w:hAnsi="MS Mincho" w:cs="MS Mincho"/>
          <w:szCs w:val="22"/>
          <w:lang w:eastAsia="ja-JP"/>
        </w:rPr>
        <w:t>読書の楽しさを知ってください。</w:t>
      </w:r>
    </w:p>
    <w:p w14:paraId="0CE998A4" w14:textId="77777777" w:rsidR="0043751A" w:rsidRPr="004F1762" w:rsidRDefault="0043751A" w:rsidP="0043751A">
      <w:pPr>
        <w:rPr>
          <w:szCs w:val="22"/>
          <w:lang w:val="es-ES"/>
        </w:rPr>
      </w:pPr>
      <w:r w:rsidRPr="004F1762">
        <w:rPr>
          <w:szCs w:val="22"/>
          <w:lang w:val="es-ES"/>
        </w:rPr>
        <w:t>Dokusho no tanoshisa wo shitte kudasai.</w:t>
      </w:r>
    </w:p>
    <w:p w14:paraId="0CE998A5" w14:textId="77777777" w:rsidR="0043751A" w:rsidRPr="004F1762" w:rsidRDefault="0043751A" w:rsidP="0043751A">
      <w:pPr>
        <w:rPr>
          <w:rFonts w:ascii="MS Mincho" w:eastAsia="MS Mincho" w:hAnsi="MS Mincho" w:cs="MS Mincho"/>
          <w:lang w:val="es-ES" w:eastAsia="ja-JP"/>
        </w:rPr>
      </w:pPr>
      <w:r w:rsidRPr="00FA3A7F">
        <w:rPr>
          <w:rFonts w:ascii="MS Mincho" w:eastAsia="MS Mincho" w:hAnsi="MS Mincho" w:cs="MS Mincho"/>
          <w:lang w:eastAsia="ja-JP"/>
        </w:rPr>
        <w:t>人間の価値は知識をどう活用するかで決まります。</w:t>
      </w:r>
    </w:p>
    <w:p w14:paraId="0CE998A6" w14:textId="656111F9" w:rsidR="0043751A" w:rsidRPr="004F1762" w:rsidRDefault="0043751A" w:rsidP="003D0E57">
      <w:pPr>
        <w:rPr>
          <w:szCs w:val="22"/>
          <w:lang w:val="es-ES"/>
        </w:rPr>
      </w:pPr>
      <w:r w:rsidRPr="004F1762">
        <w:rPr>
          <w:szCs w:val="22"/>
          <w:lang w:val="es-ES"/>
        </w:rPr>
        <w:t>Ningen no kachi wa chishiki wo d</w:t>
      </w:r>
      <w:r w:rsidR="003D0E57" w:rsidRPr="004F1762">
        <w:rPr>
          <w:lang w:val="es-ES"/>
        </w:rPr>
        <w:t>ō</w:t>
      </w:r>
      <w:r w:rsidRPr="004F1762">
        <w:rPr>
          <w:szCs w:val="22"/>
          <w:lang w:val="es-ES"/>
        </w:rPr>
        <w:t xml:space="preserve"> katsuy</w:t>
      </w:r>
      <w:r w:rsidR="003D0E57" w:rsidRPr="004F1762">
        <w:rPr>
          <w:lang w:val="es-ES"/>
        </w:rPr>
        <w:t>ō</w:t>
      </w:r>
      <w:r w:rsidRPr="004F1762">
        <w:rPr>
          <w:szCs w:val="22"/>
          <w:lang w:val="es-ES"/>
        </w:rPr>
        <w:t xml:space="preserve"> suruka de kimarimasu.</w:t>
      </w:r>
    </w:p>
    <w:p w14:paraId="0CE998A7" w14:textId="77777777" w:rsidR="0043751A" w:rsidRPr="004F1762" w:rsidRDefault="0043751A" w:rsidP="0043751A">
      <w:pPr>
        <w:rPr>
          <w:i/>
          <w:iCs/>
          <w:lang w:val="es-ES"/>
        </w:rPr>
      </w:pPr>
      <w:r w:rsidRPr="004F1762">
        <w:rPr>
          <w:i/>
          <w:iCs/>
          <w:lang w:val="es-ES"/>
        </w:rPr>
        <w:t>Male 1:</w:t>
      </w:r>
    </w:p>
    <w:p w14:paraId="0CE998A8" w14:textId="77777777" w:rsidR="0043751A" w:rsidRPr="004F1762" w:rsidRDefault="0043751A" w:rsidP="0043751A">
      <w:pPr>
        <w:rPr>
          <w:rFonts w:ascii="MS Mincho" w:eastAsia="MS Mincho" w:hAnsi="MS Mincho" w:cs="MS Mincho"/>
          <w:szCs w:val="22"/>
          <w:lang w:val="es-ES" w:eastAsia="ja-JP"/>
        </w:rPr>
      </w:pPr>
      <w:r w:rsidRPr="00FA3A7F">
        <w:rPr>
          <w:rFonts w:ascii="MS Mincho" w:eastAsia="MS Mincho" w:hAnsi="MS Mincho" w:cs="MS Mincho"/>
          <w:szCs w:val="22"/>
          <w:lang w:eastAsia="ja-JP"/>
        </w:rPr>
        <w:t>彼女を説得しようとしても無駄です。</w:t>
      </w:r>
    </w:p>
    <w:p w14:paraId="0CE998A9" w14:textId="57FB73C5" w:rsidR="0043751A" w:rsidRPr="004F1762" w:rsidRDefault="0043751A" w:rsidP="003D0E57">
      <w:pPr>
        <w:rPr>
          <w:szCs w:val="22"/>
          <w:lang w:val="es-ES"/>
        </w:rPr>
      </w:pPr>
      <w:r w:rsidRPr="004F1762">
        <w:rPr>
          <w:szCs w:val="22"/>
          <w:lang w:val="es-ES"/>
        </w:rPr>
        <w:t>Kanojo wo settoku shiy</w:t>
      </w:r>
      <w:r w:rsidR="003D0E57" w:rsidRPr="004F1762">
        <w:rPr>
          <w:lang w:val="es-ES"/>
        </w:rPr>
        <w:t>ō</w:t>
      </w:r>
      <w:r w:rsidRPr="004F1762">
        <w:rPr>
          <w:szCs w:val="22"/>
          <w:lang w:val="es-ES"/>
        </w:rPr>
        <w:t>toshitemo mudadesu.</w:t>
      </w:r>
    </w:p>
    <w:p w14:paraId="0CE998AA" w14:textId="77777777" w:rsidR="0043751A" w:rsidRPr="004F1762" w:rsidRDefault="0043751A" w:rsidP="0043751A">
      <w:pPr>
        <w:rPr>
          <w:rFonts w:ascii="MS Mincho" w:eastAsia="MS Mincho" w:hAnsi="MS Mincho" w:cs="MS Mincho"/>
          <w:lang w:val="es-ES" w:eastAsia="ja-JP"/>
        </w:rPr>
      </w:pPr>
      <w:r w:rsidRPr="00FA3A7F">
        <w:rPr>
          <w:rFonts w:ascii="MS Mincho" w:eastAsia="MS Mincho" w:hAnsi="MS Mincho" w:cs="MS Mincho"/>
          <w:lang w:eastAsia="ja-JP"/>
        </w:rPr>
        <w:t>その昔ガラスは大変めずらしいものでした。</w:t>
      </w:r>
    </w:p>
    <w:p w14:paraId="0CE998AB" w14:textId="77777777" w:rsidR="0043751A" w:rsidRPr="004F1762" w:rsidRDefault="0043751A" w:rsidP="0043751A">
      <w:pPr>
        <w:rPr>
          <w:szCs w:val="22"/>
          <w:lang w:val="es-ES"/>
        </w:rPr>
      </w:pPr>
      <w:r w:rsidRPr="004F1762">
        <w:rPr>
          <w:szCs w:val="22"/>
          <w:lang w:val="es-ES"/>
        </w:rPr>
        <w:t>Sono mukasi garasu wa taihen mezurashii monodeshita.</w:t>
      </w:r>
    </w:p>
    <w:p w14:paraId="0CE998AC" w14:textId="77777777" w:rsidR="0043751A" w:rsidRPr="004F1762" w:rsidRDefault="0043751A" w:rsidP="0043751A">
      <w:pPr>
        <w:rPr>
          <w:i/>
          <w:iCs/>
          <w:lang w:val="es-ES"/>
        </w:rPr>
      </w:pPr>
      <w:r w:rsidRPr="004F1762">
        <w:rPr>
          <w:i/>
          <w:iCs/>
          <w:lang w:val="es-ES"/>
        </w:rPr>
        <w:t>Male 2:</w:t>
      </w:r>
    </w:p>
    <w:p w14:paraId="0CE998AD" w14:textId="77777777" w:rsidR="0043751A" w:rsidRPr="004F1762" w:rsidRDefault="0043751A" w:rsidP="0043751A">
      <w:pPr>
        <w:rPr>
          <w:rFonts w:ascii="MS Mincho" w:eastAsia="MS Mincho" w:hAnsi="MS Mincho" w:cs="MS Mincho"/>
          <w:szCs w:val="22"/>
          <w:lang w:val="es-ES" w:eastAsia="ja-JP"/>
        </w:rPr>
      </w:pPr>
      <w:r w:rsidRPr="00FA3A7F">
        <w:rPr>
          <w:rFonts w:ascii="MS Mincho" w:eastAsia="MS Mincho" w:hAnsi="MS Mincho" w:cs="MS Mincho"/>
          <w:szCs w:val="22"/>
          <w:lang w:eastAsia="ja-JP"/>
        </w:rPr>
        <w:t>近頃の子供たちはひ弱です。</w:t>
      </w:r>
    </w:p>
    <w:p w14:paraId="0CE998AE" w14:textId="77777777" w:rsidR="0043751A" w:rsidRPr="004F1762" w:rsidRDefault="0043751A" w:rsidP="0043751A">
      <w:pPr>
        <w:rPr>
          <w:szCs w:val="22"/>
          <w:lang w:val="es-ES"/>
        </w:rPr>
      </w:pPr>
      <w:r w:rsidRPr="004F1762">
        <w:rPr>
          <w:szCs w:val="22"/>
          <w:lang w:val="es-ES"/>
        </w:rPr>
        <w:t>Chikagoro no kodomo tachi wa hiyowa desu.</w:t>
      </w:r>
    </w:p>
    <w:p w14:paraId="0CE998AF" w14:textId="77777777" w:rsidR="0043751A" w:rsidRPr="004F1762" w:rsidRDefault="0043751A" w:rsidP="0043751A">
      <w:pPr>
        <w:rPr>
          <w:rFonts w:ascii="MS Mincho" w:eastAsia="MS Mincho" w:hAnsi="MS Mincho" w:cs="MS Mincho"/>
          <w:szCs w:val="22"/>
          <w:lang w:val="es-ES" w:eastAsia="ja-JP"/>
        </w:rPr>
      </w:pPr>
      <w:r w:rsidRPr="00FA3A7F">
        <w:rPr>
          <w:rFonts w:ascii="MS Mincho" w:eastAsia="MS Mincho" w:hAnsi="MS Mincho" w:cs="MS Mincho"/>
          <w:szCs w:val="22"/>
          <w:lang w:eastAsia="ja-JP"/>
        </w:rPr>
        <w:t>イギリス人は雨の中を平気で濡れて歩きます。</w:t>
      </w:r>
    </w:p>
    <w:p w14:paraId="0CE998B0" w14:textId="77777777" w:rsidR="0043751A" w:rsidRPr="004F1762" w:rsidRDefault="0043751A" w:rsidP="0043751A">
      <w:pPr>
        <w:rPr>
          <w:szCs w:val="22"/>
          <w:lang w:val="es-ES"/>
        </w:rPr>
      </w:pPr>
      <w:r w:rsidRPr="004F1762">
        <w:rPr>
          <w:szCs w:val="22"/>
          <w:lang w:val="es-ES"/>
        </w:rPr>
        <w:t>Igirisujin wa ameno nakawo heikide nurete arukimasu.</w:t>
      </w:r>
    </w:p>
    <w:p w14:paraId="0CE998B1" w14:textId="77777777" w:rsidR="0043751A" w:rsidRPr="001775A4" w:rsidRDefault="0043751A" w:rsidP="003369E3">
      <w:pPr>
        <w:pStyle w:val="Heading3"/>
      </w:pPr>
      <w:bookmarkStart w:id="480" w:name="_Toc182630688"/>
      <w:bookmarkStart w:id="481" w:name="_Toc315265562"/>
      <w:bookmarkStart w:id="482" w:name="_Toc315265882"/>
      <w:bookmarkStart w:id="483" w:name="_Toc182630687"/>
      <w:r w:rsidRPr="001775A4">
        <w:lastRenderedPageBreak/>
        <w:t>B.3.1</w:t>
      </w:r>
      <w:r w:rsidR="003369E3" w:rsidRPr="001775A4">
        <w:t>1</w:t>
      </w:r>
      <w:r w:rsidRPr="001775A4">
        <w:tab/>
        <w:t>Polish</w:t>
      </w:r>
      <w:bookmarkEnd w:id="480"/>
      <w:bookmarkEnd w:id="481"/>
      <w:bookmarkEnd w:id="482"/>
    </w:p>
    <w:p w14:paraId="0CE998B2" w14:textId="77777777" w:rsidR="0043751A" w:rsidRPr="001775A4" w:rsidRDefault="0043751A" w:rsidP="003369E3">
      <w:pPr>
        <w:keepNext/>
        <w:keepLines/>
        <w:rPr>
          <w:i/>
          <w:iCs/>
        </w:rPr>
      </w:pPr>
      <w:r w:rsidRPr="001775A4">
        <w:rPr>
          <w:i/>
          <w:iCs/>
        </w:rPr>
        <w:t>Female 1:</w:t>
      </w:r>
    </w:p>
    <w:p w14:paraId="0CE998B3" w14:textId="77777777" w:rsidR="0043751A" w:rsidRPr="001775A4" w:rsidRDefault="0043751A" w:rsidP="0043751A">
      <w:r w:rsidRPr="001775A4">
        <w:t>Pielęgniarki były cierpliwe.</w:t>
      </w:r>
    </w:p>
    <w:p w14:paraId="0CE998B4" w14:textId="77777777" w:rsidR="0043751A" w:rsidRPr="00952EEA" w:rsidRDefault="0043751A" w:rsidP="0043751A">
      <w:r w:rsidRPr="00952EEA">
        <w:t>Przebiegał szybko przez ulicę.</w:t>
      </w:r>
    </w:p>
    <w:p w14:paraId="0CE998B5" w14:textId="77777777" w:rsidR="0043751A" w:rsidRPr="00952EEA" w:rsidRDefault="0043751A" w:rsidP="0043751A">
      <w:pPr>
        <w:rPr>
          <w:i/>
          <w:iCs/>
        </w:rPr>
      </w:pPr>
      <w:r w:rsidRPr="00952EEA">
        <w:rPr>
          <w:i/>
          <w:iCs/>
        </w:rPr>
        <w:t>Female 2:</w:t>
      </w:r>
    </w:p>
    <w:p w14:paraId="0CE998B6" w14:textId="77777777" w:rsidR="0043751A" w:rsidRPr="001775A4" w:rsidRDefault="0043751A" w:rsidP="0043751A">
      <w:pPr>
        <w:rPr>
          <w:lang w:val="es-ES"/>
        </w:rPr>
      </w:pPr>
      <w:r w:rsidRPr="001775A4">
        <w:rPr>
          <w:lang w:val="es-ES"/>
        </w:rPr>
        <w:t>Ona była jego sekretarką od lat.</w:t>
      </w:r>
    </w:p>
    <w:p w14:paraId="0CE998B7" w14:textId="77777777" w:rsidR="0043751A" w:rsidRPr="001775A4" w:rsidRDefault="0043751A" w:rsidP="0043751A">
      <w:pPr>
        <w:rPr>
          <w:lang w:val="es-ES"/>
        </w:rPr>
      </w:pPr>
      <w:r w:rsidRPr="001775A4">
        <w:rPr>
          <w:lang w:val="es-ES"/>
        </w:rPr>
        <w:t>Dzieci często płaczą kiedy są głodne.</w:t>
      </w:r>
    </w:p>
    <w:p w14:paraId="0CE998B8" w14:textId="77777777" w:rsidR="0043751A" w:rsidRPr="00FA3A7F" w:rsidRDefault="0043751A" w:rsidP="0043751A">
      <w:pPr>
        <w:rPr>
          <w:i/>
          <w:iCs/>
        </w:rPr>
      </w:pPr>
      <w:r w:rsidRPr="00FA3A7F">
        <w:rPr>
          <w:i/>
          <w:iCs/>
        </w:rPr>
        <w:t>Male 1:</w:t>
      </w:r>
    </w:p>
    <w:p w14:paraId="0CE998B9" w14:textId="77777777" w:rsidR="0043751A" w:rsidRPr="00FA3A7F" w:rsidRDefault="0043751A" w:rsidP="0043751A">
      <w:r w:rsidRPr="00FA3A7F">
        <w:t>On był czarującą osobą.</w:t>
      </w:r>
    </w:p>
    <w:p w14:paraId="0CE998BA" w14:textId="77777777" w:rsidR="0043751A" w:rsidRPr="00FA3A7F" w:rsidRDefault="0043751A" w:rsidP="0043751A">
      <w:r w:rsidRPr="00FA3A7F">
        <w:t>Lato wreszcie nadeszło.</w:t>
      </w:r>
    </w:p>
    <w:p w14:paraId="0CE998BB" w14:textId="77777777" w:rsidR="0043751A" w:rsidRPr="00FA3A7F" w:rsidRDefault="0043751A" w:rsidP="0043751A">
      <w:pPr>
        <w:rPr>
          <w:i/>
          <w:iCs/>
        </w:rPr>
      </w:pPr>
      <w:r w:rsidRPr="00FA3A7F">
        <w:rPr>
          <w:i/>
          <w:iCs/>
        </w:rPr>
        <w:t>Male 2:</w:t>
      </w:r>
    </w:p>
    <w:p w14:paraId="0CE998BC" w14:textId="77777777" w:rsidR="0043751A" w:rsidRPr="00FA3A7F" w:rsidRDefault="0043751A" w:rsidP="0043751A">
      <w:r w:rsidRPr="00FA3A7F">
        <w:t>Większość dróg było niezmiernie zatłoczonych.</w:t>
      </w:r>
    </w:p>
    <w:p w14:paraId="0CE998BD" w14:textId="77777777" w:rsidR="0043751A" w:rsidRPr="00FA3A7F" w:rsidRDefault="0043751A" w:rsidP="0043751A">
      <w:r w:rsidRPr="00FA3A7F">
        <w:t>Mamy bardzo entuzjastyczny zespół.</w:t>
      </w:r>
    </w:p>
    <w:p w14:paraId="0CE998BE" w14:textId="62E5A3C5" w:rsidR="0043751A" w:rsidRPr="00FA3A7F" w:rsidRDefault="0043751A" w:rsidP="003369E3">
      <w:pPr>
        <w:pStyle w:val="Heading3"/>
      </w:pPr>
      <w:bookmarkStart w:id="484" w:name="_Toc315265563"/>
      <w:bookmarkStart w:id="485" w:name="_Toc315265883"/>
      <w:r w:rsidRPr="00FA3A7F">
        <w:t>B.3.1</w:t>
      </w:r>
      <w:r w:rsidR="003369E3" w:rsidRPr="00FA3A7F">
        <w:t>2</w:t>
      </w:r>
      <w:r w:rsidRPr="00FA3A7F">
        <w:tab/>
        <w:t>Spanish (American)</w:t>
      </w:r>
      <w:bookmarkEnd w:id="483"/>
      <w:bookmarkEnd w:id="484"/>
      <w:bookmarkEnd w:id="485"/>
    </w:p>
    <w:p w14:paraId="0CE998BF" w14:textId="77777777" w:rsidR="0043751A" w:rsidRPr="004F1762" w:rsidRDefault="0043751A" w:rsidP="0043751A">
      <w:pPr>
        <w:rPr>
          <w:i/>
          <w:iCs/>
          <w:lang w:val="es-ES"/>
        </w:rPr>
      </w:pPr>
      <w:r w:rsidRPr="004F1762">
        <w:rPr>
          <w:i/>
          <w:iCs/>
          <w:lang w:val="es-ES"/>
        </w:rPr>
        <w:t>Female 1:</w:t>
      </w:r>
    </w:p>
    <w:p w14:paraId="0CE998C0" w14:textId="77777777" w:rsidR="0043751A" w:rsidRPr="004F1762" w:rsidRDefault="0043751A" w:rsidP="0043751A">
      <w:pPr>
        <w:rPr>
          <w:lang w:val="es-ES"/>
        </w:rPr>
      </w:pPr>
      <w:r w:rsidRPr="004F1762">
        <w:rPr>
          <w:lang w:val="es-ES"/>
        </w:rPr>
        <w:t>No arroje basura a la calle.</w:t>
      </w:r>
    </w:p>
    <w:p w14:paraId="0CE998C1" w14:textId="77777777" w:rsidR="0043751A" w:rsidRPr="004F1762" w:rsidRDefault="0043751A" w:rsidP="0043751A">
      <w:pPr>
        <w:rPr>
          <w:lang w:val="es-ES"/>
        </w:rPr>
      </w:pPr>
      <w:r w:rsidRPr="004F1762">
        <w:rPr>
          <w:lang w:val="es-ES"/>
        </w:rPr>
        <w:t>Ellos quieren dos manzanas rojas.</w:t>
      </w:r>
    </w:p>
    <w:p w14:paraId="0CE998C2" w14:textId="77777777" w:rsidR="0043751A" w:rsidRPr="004F1762" w:rsidRDefault="0043751A" w:rsidP="0043751A">
      <w:pPr>
        <w:rPr>
          <w:i/>
          <w:iCs/>
          <w:lang w:val="es-ES"/>
        </w:rPr>
      </w:pPr>
      <w:r w:rsidRPr="004F1762">
        <w:rPr>
          <w:i/>
          <w:iCs/>
          <w:lang w:val="es-ES"/>
        </w:rPr>
        <w:t>Female 2:</w:t>
      </w:r>
    </w:p>
    <w:p w14:paraId="0CE998C3" w14:textId="77777777" w:rsidR="0043751A" w:rsidRPr="004F1762" w:rsidRDefault="0043751A" w:rsidP="0043751A">
      <w:pPr>
        <w:rPr>
          <w:b/>
          <w:bCs/>
          <w:lang w:val="es-ES"/>
        </w:rPr>
      </w:pPr>
      <w:r w:rsidRPr="004F1762">
        <w:rPr>
          <w:lang w:val="es-ES"/>
        </w:rPr>
        <w:t>No cocinaban tan bien.</w:t>
      </w:r>
    </w:p>
    <w:p w14:paraId="0CE998C4" w14:textId="77777777" w:rsidR="0043751A" w:rsidRPr="004F1762" w:rsidRDefault="0043751A" w:rsidP="0043751A">
      <w:pPr>
        <w:rPr>
          <w:b/>
          <w:bCs/>
          <w:lang w:val="es-ES"/>
        </w:rPr>
      </w:pPr>
      <w:r w:rsidRPr="004F1762">
        <w:rPr>
          <w:lang w:val="es-ES"/>
        </w:rPr>
        <w:t>Mi afeitadora afeita al ras.</w:t>
      </w:r>
    </w:p>
    <w:p w14:paraId="0CE998C5" w14:textId="77777777" w:rsidR="0043751A" w:rsidRPr="004F1762" w:rsidRDefault="0043751A" w:rsidP="0043751A">
      <w:pPr>
        <w:rPr>
          <w:i/>
          <w:iCs/>
          <w:lang w:val="es-ES"/>
        </w:rPr>
      </w:pPr>
      <w:r w:rsidRPr="004F1762">
        <w:rPr>
          <w:i/>
          <w:iCs/>
          <w:lang w:val="es-ES"/>
        </w:rPr>
        <w:t>Male 1:</w:t>
      </w:r>
    </w:p>
    <w:p w14:paraId="0CE998C6" w14:textId="77777777" w:rsidR="0043751A" w:rsidRPr="004F1762" w:rsidRDefault="0043751A" w:rsidP="0043751A">
      <w:pPr>
        <w:rPr>
          <w:b/>
          <w:bCs/>
          <w:lang w:val="es-ES"/>
        </w:rPr>
      </w:pPr>
      <w:r w:rsidRPr="004F1762">
        <w:rPr>
          <w:lang w:val="es-ES"/>
        </w:rPr>
        <w:t>Vé y siéntate en la cama.</w:t>
      </w:r>
    </w:p>
    <w:p w14:paraId="0CE998C7" w14:textId="77777777" w:rsidR="0043751A" w:rsidRPr="004F1762" w:rsidRDefault="0043751A" w:rsidP="0043751A">
      <w:pPr>
        <w:rPr>
          <w:b/>
          <w:bCs/>
          <w:lang w:val="es-ES"/>
        </w:rPr>
      </w:pPr>
      <w:r w:rsidRPr="004F1762">
        <w:rPr>
          <w:lang w:val="es-ES"/>
        </w:rPr>
        <w:t>El libro trata sobre trampas.</w:t>
      </w:r>
    </w:p>
    <w:p w14:paraId="0CE998C8" w14:textId="77777777" w:rsidR="0043751A" w:rsidRPr="004F1762" w:rsidRDefault="0043751A" w:rsidP="0043751A">
      <w:pPr>
        <w:rPr>
          <w:i/>
          <w:iCs/>
          <w:lang w:val="es-ES"/>
        </w:rPr>
      </w:pPr>
      <w:r w:rsidRPr="004F1762">
        <w:rPr>
          <w:i/>
          <w:iCs/>
          <w:lang w:val="es-ES"/>
        </w:rPr>
        <w:t>Male 2:</w:t>
      </w:r>
    </w:p>
    <w:p w14:paraId="0CE998C9" w14:textId="77777777" w:rsidR="0043751A" w:rsidRPr="004F1762" w:rsidRDefault="0043751A" w:rsidP="0043751A">
      <w:pPr>
        <w:rPr>
          <w:lang w:val="es-ES"/>
        </w:rPr>
      </w:pPr>
      <w:r w:rsidRPr="004F1762">
        <w:rPr>
          <w:lang w:val="es-ES"/>
        </w:rPr>
        <w:t>El trapeador se puso amarillo.</w:t>
      </w:r>
    </w:p>
    <w:p w14:paraId="0CE998CA" w14:textId="77777777" w:rsidR="0043751A" w:rsidRPr="004F1762" w:rsidRDefault="0043751A" w:rsidP="0043751A">
      <w:pPr>
        <w:rPr>
          <w:lang w:val="es-ES"/>
        </w:rPr>
      </w:pPr>
      <w:r w:rsidRPr="004F1762">
        <w:rPr>
          <w:lang w:val="es-ES"/>
        </w:rPr>
        <w:t>El fuego consumió el papel.</w:t>
      </w:r>
    </w:p>
    <w:p w14:paraId="0CE998CB" w14:textId="7F16AAE3" w:rsidR="0043751A" w:rsidRPr="00FA3A7F" w:rsidRDefault="0043751A" w:rsidP="0043751A">
      <w:pPr>
        <w:pStyle w:val="Heading2"/>
      </w:pPr>
      <w:bookmarkStart w:id="486" w:name="_Toc172689712"/>
      <w:bookmarkStart w:id="487" w:name="_Toc180310791"/>
      <w:bookmarkStart w:id="488" w:name="_Toc182630689"/>
      <w:bookmarkStart w:id="489" w:name="_Toc184196573"/>
      <w:bookmarkStart w:id="490" w:name="_Toc250635808"/>
      <w:bookmarkStart w:id="491" w:name="_Toc250636726"/>
      <w:bookmarkStart w:id="492" w:name="_Toc263946260"/>
      <w:bookmarkStart w:id="493" w:name="_Toc269478641"/>
      <w:bookmarkStart w:id="494" w:name="_Toc269736565"/>
      <w:bookmarkStart w:id="495" w:name="_Toc315265564"/>
      <w:bookmarkStart w:id="496" w:name="_Toc315265884"/>
      <w:bookmarkStart w:id="497" w:name="_Toc358634903"/>
      <w:bookmarkStart w:id="498" w:name="_Toc359487284"/>
      <w:bookmarkStart w:id="499" w:name="_Toc360436473"/>
      <w:bookmarkStart w:id="500" w:name="_Toc478453945"/>
      <w:bookmarkStart w:id="501" w:name="_Toc482264416"/>
      <w:bookmarkStart w:id="502" w:name="_Toc520700858"/>
      <w:r w:rsidRPr="00FA3A7F">
        <w:t>B.4</w:t>
      </w:r>
      <w:r w:rsidRPr="00FA3A7F">
        <w:tab/>
        <w:t>Noise sequences</w:t>
      </w:r>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p>
    <w:p w14:paraId="0CE998CC" w14:textId="77777777" w:rsidR="0043751A" w:rsidRPr="00FA3A7F" w:rsidRDefault="0043751A" w:rsidP="002829EE">
      <w:r w:rsidRPr="00FA3A7F">
        <w:t>Two types of noise sequences are provided on the CD-ROM:</w:t>
      </w:r>
    </w:p>
    <w:p w14:paraId="0CE998CD" w14:textId="63605787" w:rsidR="0043751A" w:rsidRPr="00FA3A7F" w:rsidRDefault="0043751A" w:rsidP="0043751A">
      <w:pPr>
        <w:pStyle w:val="enumlev1"/>
      </w:pPr>
      <w:r w:rsidRPr="00FA3A7F">
        <w:t>–</w:t>
      </w:r>
      <w:r w:rsidRPr="00FA3A7F">
        <w:tab/>
        <w:t xml:space="preserve">Noise sequences recorded binaurally using a freefield equalized artificial head according to </w:t>
      </w:r>
      <w:r w:rsidR="00083FBB" w:rsidRPr="00FA3A7F">
        <w:t>[b-</w:t>
      </w:r>
      <w:r w:rsidRPr="00FA3A7F">
        <w:t>ITU-T P.58</w:t>
      </w:r>
      <w:r w:rsidR="00083FBB" w:rsidRPr="00FA3A7F">
        <w:t>]</w:t>
      </w:r>
      <w:r w:rsidRPr="00FA3A7F">
        <w:t>.</w:t>
      </w:r>
    </w:p>
    <w:p w14:paraId="0CE998CE" w14:textId="64951F23" w:rsidR="0043751A" w:rsidRPr="00FA3A7F" w:rsidRDefault="0043751A" w:rsidP="0043751A">
      <w:pPr>
        <w:pStyle w:val="enumlev1"/>
      </w:pPr>
      <w:r w:rsidRPr="00FA3A7F">
        <w:t>–</w:t>
      </w:r>
      <w:r w:rsidRPr="00FA3A7F">
        <w:tab/>
        <w:t>Noise sequences recorded monaurally with a single microphone.</w:t>
      </w:r>
    </w:p>
    <w:p w14:paraId="0CE998CF" w14:textId="77777777" w:rsidR="0043751A" w:rsidRPr="00FA3A7F" w:rsidRDefault="0043751A" w:rsidP="0043751A">
      <w:pPr>
        <w:pStyle w:val="Heading3"/>
      </w:pPr>
      <w:bookmarkStart w:id="503" w:name="_Toc182630690"/>
      <w:bookmarkStart w:id="504" w:name="_Toc315265565"/>
      <w:bookmarkStart w:id="505" w:name="_Toc315265885"/>
      <w:r w:rsidRPr="00FA3A7F">
        <w:t>B.4.1</w:t>
      </w:r>
      <w:r w:rsidRPr="00FA3A7F">
        <w:tab/>
        <w:t>Binaural noise recordings</w:t>
      </w:r>
      <w:bookmarkEnd w:id="503"/>
      <w:bookmarkEnd w:id="504"/>
      <w:bookmarkEnd w:id="505"/>
    </w:p>
    <w:p w14:paraId="0CE998D0" w14:textId="77777777" w:rsidR="0043751A" w:rsidRPr="00FA3A7F" w:rsidRDefault="0043751A" w:rsidP="0043751A">
      <w:pPr>
        <w:pStyle w:val="Headingi"/>
      </w:pPr>
      <w:r w:rsidRPr="00FA3A7F">
        <w:t>Train</w:t>
      </w:r>
    </w:p>
    <w:p w14:paraId="0CE998D1" w14:textId="77777777" w:rsidR="0043751A" w:rsidRPr="00FA3A7F" w:rsidRDefault="0043751A" w:rsidP="0043751A">
      <w:r w:rsidRPr="00FA3A7F">
        <w:t>Noise in a railway station while a train is entering the station.</w:t>
      </w:r>
    </w:p>
    <w:p w14:paraId="0CE998D2" w14:textId="77777777" w:rsidR="0043751A" w:rsidRPr="00FA3A7F" w:rsidRDefault="0043751A" w:rsidP="0043751A">
      <w:r w:rsidRPr="00FA3A7F">
        <w:t>Average level (whole signal): 70 dB</w:t>
      </w:r>
      <w:r w:rsidRPr="00FA3A7F">
        <w:rPr>
          <w:vertAlign w:val="subscript"/>
        </w:rPr>
        <w:t>SPL</w:t>
      </w:r>
      <w:r w:rsidRPr="00FA3A7F">
        <w:t>(A).</w:t>
      </w:r>
    </w:p>
    <w:p w14:paraId="0CE998D3" w14:textId="77777777" w:rsidR="0043751A" w:rsidRPr="00FA3A7F" w:rsidRDefault="0043751A" w:rsidP="0043751A">
      <w:pPr>
        <w:pStyle w:val="Headingi"/>
      </w:pPr>
      <w:r w:rsidRPr="00FA3A7F">
        <w:lastRenderedPageBreak/>
        <w:t>Traffic</w:t>
      </w:r>
    </w:p>
    <w:p w14:paraId="0CE998D4" w14:textId="77777777" w:rsidR="0043751A" w:rsidRPr="00FA3A7F" w:rsidRDefault="0043751A" w:rsidP="0043751A">
      <w:r w:rsidRPr="00FA3A7F">
        <w:t>Traffic noise recorded at a crossing.</w:t>
      </w:r>
    </w:p>
    <w:p w14:paraId="0CE998D5" w14:textId="77777777" w:rsidR="0043751A" w:rsidRPr="00FA3A7F" w:rsidRDefault="0043751A" w:rsidP="0043751A">
      <w:r w:rsidRPr="00FA3A7F">
        <w:t>Average level (whole signal): 70 dB</w:t>
      </w:r>
      <w:r w:rsidRPr="00FA3A7F">
        <w:rPr>
          <w:vertAlign w:val="subscript"/>
        </w:rPr>
        <w:t>SPL</w:t>
      </w:r>
      <w:r w:rsidRPr="00FA3A7F">
        <w:t>(A).</w:t>
      </w:r>
    </w:p>
    <w:p w14:paraId="0CE998D6" w14:textId="77777777" w:rsidR="0043751A" w:rsidRPr="00FA3A7F" w:rsidRDefault="0043751A" w:rsidP="0043751A">
      <w:pPr>
        <w:pStyle w:val="Headingi"/>
      </w:pPr>
      <w:r w:rsidRPr="00FA3A7F">
        <w:t>Bus</w:t>
      </w:r>
    </w:p>
    <w:p w14:paraId="0CE998D7" w14:textId="3C1FE84D" w:rsidR="0043751A" w:rsidRPr="00FA3A7F" w:rsidRDefault="0043751A" w:rsidP="0043751A">
      <w:r w:rsidRPr="00FA3A7F">
        <w:t xml:space="preserve">Noise recorded in a </w:t>
      </w:r>
      <w:r w:rsidR="003C4920" w:rsidRPr="00FA3A7F">
        <w:t>b</w:t>
      </w:r>
      <w:r w:rsidRPr="00FA3A7F">
        <w:t>us while driving.</w:t>
      </w:r>
    </w:p>
    <w:p w14:paraId="0CE998D8" w14:textId="77777777" w:rsidR="0043751A" w:rsidRPr="00FA3A7F" w:rsidRDefault="0043751A" w:rsidP="0043751A">
      <w:r w:rsidRPr="00FA3A7F">
        <w:t>Average level (whole signal): 66 dB</w:t>
      </w:r>
      <w:r w:rsidRPr="00FA3A7F">
        <w:rPr>
          <w:vertAlign w:val="subscript"/>
        </w:rPr>
        <w:t>SPL</w:t>
      </w:r>
      <w:r w:rsidRPr="00FA3A7F">
        <w:t>(A).</w:t>
      </w:r>
    </w:p>
    <w:p w14:paraId="0CE998D9" w14:textId="77777777" w:rsidR="0043751A" w:rsidRPr="00FA3A7F" w:rsidRDefault="0043751A" w:rsidP="0043751A">
      <w:pPr>
        <w:pStyle w:val="Headingi"/>
      </w:pPr>
      <w:r w:rsidRPr="00FA3A7F">
        <w:t>Kids</w:t>
      </w:r>
    </w:p>
    <w:p w14:paraId="0CE998DA" w14:textId="77777777" w:rsidR="0043751A" w:rsidRPr="00FA3A7F" w:rsidRDefault="0043751A" w:rsidP="0043751A">
      <w:r w:rsidRPr="00FA3A7F">
        <w:t>Children recorded while playing in a room.</w:t>
      </w:r>
    </w:p>
    <w:p w14:paraId="0CE998DB" w14:textId="77777777" w:rsidR="0043751A" w:rsidRPr="00FA3A7F" w:rsidRDefault="0043751A" w:rsidP="0043751A">
      <w:r w:rsidRPr="00FA3A7F">
        <w:t>Average level (whole signal): 78 dB</w:t>
      </w:r>
      <w:r w:rsidRPr="00FA3A7F">
        <w:rPr>
          <w:vertAlign w:val="subscript"/>
        </w:rPr>
        <w:t>SPL</w:t>
      </w:r>
      <w:r w:rsidRPr="00FA3A7F">
        <w:t>(A).</w:t>
      </w:r>
    </w:p>
    <w:p w14:paraId="0CE998DC" w14:textId="77777777" w:rsidR="0043751A" w:rsidRPr="00FA3A7F" w:rsidRDefault="0043751A" w:rsidP="0043751A">
      <w:pPr>
        <w:pStyle w:val="Headingi"/>
      </w:pPr>
      <w:r w:rsidRPr="00FA3A7F">
        <w:t>Medium size car</w:t>
      </w:r>
    </w:p>
    <w:p w14:paraId="0CE998DD" w14:textId="77777777" w:rsidR="0043751A" w:rsidRPr="00FA3A7F" w:rsidRDefault="0043751A" w:rsidP="0043751A">
      <w:r w:rsidRPr="00FA3A7F">
        <w:t>Noise at constant driving conditions (100 km/h) in a medium size car.</w:t>
      </w:r>
    </w:p>
    <w:p w14:paraId="0CE998DE" w14:textId="77777777" w:rsidR="0043751A" w:rsidRPr="00FA3A7F" w:rsidRDefault="0043751A" w:rsidP="0043751A">
      <w:r w:rsidRPr="00FA3A7F">
        <w:t>Average level (whole signal): 67 dB</w:t>
      </w:r>
      <w:r w:rsidRPr="00FA3A7F">
        <w:rPr>
          <w:vertAlign w:val="subscript"/>
        </w:rPr>
        <w:t>SPL</w:t>
      </w:r>
      <w:r w:rsidRPr="00FA3A7F">
        <w:t>(A)</w:t>
      </w:r>
    </w:p>
    <w:p w14:paraId="0CE998DF" w14:textId="77777777" w:rsidR="0043751A" w:rsidRPr="00FA3A7F" w:rsidRDefault="0043751A" w:rsidP="0043751A">
      <w:pPr>
        <w:pStyle w:val="Headingi"/>
      </w:pPr>
      <w:r w:rsidRPr="00FA3A7F">
        <w:t>Car_bin1_FFeq</w:t>
      </w:r>
    </w:p>
    <w:p w14:paraId="0CE998E0" w14:textId="77777777" w:rsidR="0043751A" w:rsidRPr="00FA3A7F" w:rsidRDefault="0043751A" w:rsidP="0043751A">
      <w:r w:rsidRPr="00FA3A7F">
        <w:t>Car interior noise, car driving, radio on (speech programme).</w:t>
      </w:r>
    </w:p>
    <w:p w14:paraId="0CE998E1" w14:textId="77777777" w:rsidR="0043751A" w:rsidRPr="00FA3A7F" w:rsidRDefault="0043751A" w:rsidP="0043751A">
      <w:pPr>
        <w:pStyle w:val="Headingi"/>
      </w:pPr>
      <w:r w:rsidRPr="00FA3A7F">
        <w:t>Con_bin1_FFeq</w:t>
      </w:r>
    </w:p>
    <w:p w14:paraId="0CE998E2" w14:textId="77777777" w:rsidR="0043751A" w:rsidRPr="00FA3A7F" w:rsidRDefault="0043751A" w:rsidP="0043751A">
      <w:r w:rsidRPr="00FA3A7F">
        <w:t>Construction noise, impulse type noise (hammering), sawing noise.</w:t>
      </w:r>
    </w:p>
    <w:p w14:paraId="0CE998E3" w14:textId="77777777" w:rsidR="0043751A" w:rsidRPr="00FA3A7F" w:rsidRDefault="0043751A" w:rsidP="0043751A">
      <w:pPr>
        <w:pStyle w:val="Headingi"/>
      </w:pPr>
      <w:r w:rsidRPr="00FA3A7F">
        <w:t>Met_bin1_FFeq</w:t>
      </w:r>
    </w:p>
    <w:p w14:paraId="0CE998E4" w14:textId="6D7D1CD4" w:rsidR="0043751A" w:rsidRPr="00FA3A7F" w:rsidRDefault="0043751A">
      <w:r w:rsidRPr="00FA3A7F">
        <w:t>Metro train arriving to the station.</w:t>
      </w:r>
    </w:p>
    <w:p w14:paraId="0CE998E5" w14:textId="77777777" w:rsidR="0043751A" w:rsidRPr="00FA3A7F" w:rsidRDefault="0043751A" w:rsidP="0043751A">
      <w:pPr>
        <w:pStyle w:val="Headingi"/>
      </w:pPr>
      <w:r w:rsidRPr="00FA3A7F">
        <w:t>Off_bin1_FFeq</w:t>
      </w:r>
    </w:p>
    <w:p w14:paraId="0CE998E6" w14:textId="77777777" w:rsidR="0043751A" w:rsidRPr="00FA3A7F" w:rsidRDefault="0043751A" w:rsidP="0043751A">
      <w:r w:rsidRPr="00FA3A7F">
        <w:t>Office noise, fans, typing, phone ringing, noise from chair.</w:t>
      </w:r>
    </w:p>
    <w:p w14:paraId="0CE998E7" w14:textId="77777777" w:rsidR="0043751A" w:rsidRPr="00FA3A7F" w:rsidRDefault="0043751A" w:rsidP="0043751A">
      <w:pPr>
        <w:pStyle w:val="Headingi"/>
      </w:pPr>
      <w:r w:rsidRPr="00FA3A7F">
        <w:t>Rai_bin1_FFeq</w:t>
      </w:r>
    </w:p>
    <w:p w14:paraId="0CE998E8" w14:textId="77777777" w:rsidR="0043751A" w:rsidRPr="00FA3A7F" w:rsidRDefault="0043751A" w:rsidP="0043751A">
      <w:r w:rsidRPr="00FA3A7F">
        <w:t>Railway station, echoing surroundings, speech, shoes clacking.</w:t>
      </w:r>
    </w:p>
    <w:p w14:paraId="0CE998E9" w14:textId="77777777" w:rsidR="0043751A" w:rsidRPr="00FA3A7F" w:rsidRDefault="0043751A" w:rsidP="0043751A">
      <w:pPr>
        <w:pStyle w:val="Headingi"/>
      </w:pPr>
      <w:r w:rsidRPr="00FA3A7F">
        <w:t xml:space="preserve">Res_bin1_FFeq </w:t>
      </w:r>
    </w:p>
    <w:p w14:paraId="0CE998EA" w14:textId="77777777" w:rsidR="0043751A" w:rsidRPr="00FA3A7F" w:rsidRDefault="0043751A" w:rsidP="0043751A">
      <w:r w:rsidRPr="00FA3A7F">
        <w:t>Restaurant, babble, water, dishes.</w:t>
      </w:r>
    </w:p>
    <w:p w14:paraId="0CE998EB" w14:textId="77777777" w:rsidR="0043751A" w:rsidRPr="00FA3A7F" w:rsidRDefault="0043751A" w:rsidP="0043751A">
      <w:pPr>
        <w:pStyle w:val="Heading3"/>
      </w:pPr>
      <w:bookmarkStart w:id="506" w:name="_Toc182630691"/>
      <w:bookmarkStart w:id="507" w:name="_Toc315265566"/>
      <w:bookmarkStart w:id="508" w:name="_Toc315265886"/>
      <w:r w:rsidRPr="00FA3A7F">
        <w:t>B.4.2</w:t>
      </w:r>
      <w:r w:rsidRPr="00FA3A7F">
        <w:tab/>
        <w:t>Monaural noise recordings</w:t>
      </w:r>
      <w:bookmarkEnd w:id="506"/>
      <w:bookmarkEnd w:id="507"/>
      <w:bookmarkEnd w:id="508"/>
    </w:p>
    <w:p w14:paraId="0CE998EC" w14:textId="77777777" w:rsidR="0043751A" w:rsidRPr="00FA3A7F" w:rsidRDefault="0043751A" w:rsidP="002829EE">
      <w:pPr>
        <w:pStyle w:val="Headingi"/>
      </w:pPr>
      <w:r w:rsidRPr="00FA3A7F">
        <w:t>Cafeteria</w:t>
      </w:r>
    </w:p>
    <w:p w14:paraId="0CE998ED" w14:textId="77777777" w:rsidR="0043751A" w:rsidRPr="00FA3A7F" w:rsidRDefault="0043751A" w:rsidP="002829EE">
      <w:r w:rsidRPr="00FA3A7F">
        <w:t>Typical cafeteria noise.</w:t>
      </w:r>
    </w:p>
    <w:p w14:paraId="0CE998EE" w14:textId="77777777" w:rsidR="0043751A" w:rsidRPr="00FA3A7F" w:rsidRDefault="0043751A" w:rsidP="0043751A">
      <w:pPr>
        <w:pStyle w:val="Headingi"/>
      </w:pPr>
      <w:r w:rsidRPr="00FA3A7F">
        <w:t xml:space="preserve">In car </w:t>
      </w:r>
    </w:p>
    <w:p w14:paraId="0CE998EF" w14:textId="77777777" w:rsidR="0043751A" w:rsidRPr="00FA3A7F" w:rsidRDefault="0043751A" w:rsidP="0043751A">
      <w:r w:rsidRPr="00FA3A7F">
        <w:t>Noise inside a typical medium size car.</w:t>
      </w:r>
    </w:p>
    <w:p w14:paraId="0CE998F0" w14:textId="77777777" w:rsidR="0043751A" w:rsidRPr="00FA3A7F" w:rsidRDefault="0043751A" w:rsidP="0043751A">
      <w:pPr>
        <w:pStyle w:val="Headingi"/>
      </w:pPr>
      <w:r w:rsidRPr="00FA3A7F">
        <w:t>Street</w:t>
      </w:r>
    </w:p>
    <w:p w14:paraId="0CE998F1" w14:textId="77777777" w:rsidR="0043751A" w:rsidRPr="00FA3A7F" w:rsidRDefault="0043751A" w:rsidP="0043751A">
      <w:r w:rsidRPr="00FA3A7F">
        <w:t>Typical street noise.</w:t>
      </w:r>
    </w:p>
    <w:p w14:paraId="0CE998F2" w14:textId="77777777" w:rsidR="0043751A" w:rsidRPr="00FA3A7F" w:rsidRDefault="0043751A" w:rsidP="0043751A">
      <w:pPr>
        <w:pStyle w:val="Headingi"/>
      </w:pPr>
      <w:r w:rsidRPr="00FA3A7F">
        <w:t>Car_mono1_30s</w:t>
      </w:r>
    </w:p>
    <w:p w14:paraId="0CE998F3" w14:textId="77777777" w:rsidR="0043751A" w:rsidRPr="00FA3A7F" w:rsidRDefault="0043751A" w:rsidP="0043751A">
      <w:r w:rsidRPr="00FA3A7F">
        <w:t>Car interior noise, car driving, radio on (speech programme).</w:t>
      </w:r>
    </w:p>
    <w:p w14:paraId="0CE998F4" w14:textId="77777777" w:rsidR="0043751A" w:rsidRPr="00FA3A7F" w:rsidRDefault="0043751A" w:rsidP="0043751A">
      <w:pPr>
        <w:pStyle w:val="Headingi"/>
      </w:pPr>
      <w:r w:rsidRPr="00FA3A7F">
        <w:t>Con_mono1_30s</w:t>
      </w:r>
    </w:p>
    <w:p w14:paraId="0CE998F5" w14:textId="77777777" w:rsidR="0043751A" w:rsidRPr="00FA3A7F" w:rsidRDefault="0043751A" w:rsidP="0043751A">
      <w:r w:rsidRPr="00FA3A7F">
        <w:t>Construction noise, impulse type noise (hammering), sawing noise.</w:t>
      </w:r>
    </w:p>
    <w:p w14:paraId="0CE998F6" w14:textId="77777777" w:rsidR="0043751A" w:rsidRPr="00FA3A7F" w:rsidRDefault="0043751A" w:rsidP="0043751A">
      <w:pPr>
        <w:pStyle w:val="Headingi"/>
      </w:pPr>
      <w:r w:rsidRPr="00FA3A7F">
        <w:lastRenderedPageBreak/>
        <w:t>Met_mono1_30s</w:t>
      </w:r>
    </w:p>
    <w:p w14:paraId="0CE998F7" w14:textId="5260FAAA" w:rsidR="0043751A" w:rsidRPr="00FA3A7F" w:rsidRDefault="0043751A">
      <w:r w:rsidRPr="00FA3A7F">
        <w:t>Metro train arriving to the station.</w:t>
      </w:r>
    </w:p>
    <w:p w14:paraId="0CE998F8" w14:textId="77777777" w:rsidR="0043751A" w:rsidRPr="00FA3A7F" w:rsidRDefault="0043751A" w:rsidP="0043751A">
      <w:pPr>
        <w:pStyle w:val="Headingi"/>
      </w:pPr>
      <w:r w:rsidRPr="00FA3A7F">
        <w:t>Off_mono1_30s</w:t>
      </w:r>
    </w:p>
    <w:p w14:paraId="0CE998F9" w14:textId="77777777" w:rsidR="0043751A" w:rsidRPr="00FA3A7F" w:rsidRDefault="0043751A" w:rsidP="0043751A">
      <w:r w:rsidRPr="00FA3A7F">
        <w:t>Office noise, fans, typing, phone ringing, noise from chair.</w:t>
      </w:r>
    </w:p>
    <w:p w14:paraId="0CE998FA" w14:textId="77777777" w:rsidR="0043751A" w:rsidRPr="00FA3A7F" w:rsidRDefault="0043751A" w:rsidP="0043751A">
      <w:pPr>
        <w:pStyle w:val="Headingi"/>
      </w:pPr>
      <w:r w:rsidRPr="00FA3A7F">
        <w:t>Rai_mono1_30s</w:t>
      </w:r>
    </w:p>
    <w:p w14:paraId="0CE998FB" w14:textId="77777777" w:rsidR="0043751A" w:rsidRPr="00FA3A7F" w:rsidRDefault="0043751A" w:rsidP="0043751A">
      <w:r w:rsidRPr="00FA3A7F">
        <w:t>Railway station, echoing surroundings, speech, shoes clacking.</w:t>
      </w:r>
    </w:p>
    <w:p w14:paraId="0CE998FC" w14:textId="77777777" w:rsidR="0043751A" w:rsidRPr="00FA3A7F" w:rsidRDefault="0043751A" w:rsidP="0043751A">
      <w:pPr>
        <w:pStyle w:val="Headingi"/>
      </w:pPr>
      <w:r w:rsidRPr="00FA3A7F">
        <w:t>Res_mono1_30s</w:t>
      </w:r>
    </w:p>
    <w:p w14:paraId="0CE998FD" w14:textId="77777777" w:rsidR="003369E3" w:rsidRPr="00FA3A7F" w:rsidRDefault="0043751A" w:rsidP="00BF220D">
      <w:r w:rsidRPr="00FA3A7F">
        <w:t>Restaurant, babble, water, dishes.</w:t>
      </w:r>
      <w:bookmarkStart w:id="509" w:name="_Toc372600757"/>
      <w:bookmarkStart w:id="510" w:name="_Toc379279934"/>
      <w:bookmarkStart w:id="511" w:name="_Toc506960437"/>
      <w:bookmarkStart w:id="512" w:name="_Toc512916802"/>
      <w:bookmarkStart w:id="513" w:name="_Toc517161751"/>
    </w:p>
    <w:p w14:paraId="0CE998FE" w14:textId="77777777" w:rsidR="00DE174A" w:rsidRPr="00FA3A7F" w:rsidRDefault="00DE174A">
      <w:pPr>
        <w:tabs>
          <w:tab w:val="clear" w:pos="794"/>
          <w:tab w:val="clear" w:pos="1191"/>
          <w:tab w:val="clear" w:pos="1588"/>
          <w:tab w:val="clear" w:pos="1985"/>
        </w:tabs>
        <w:overflowPunct/>
        <w:autoSpaceDE/>
        <w:autoSpaceDN/>
        <w:adjustRightInd/>
        <w:spacing w:before="0"/>
        <w:jc w:val="left"/>
        <w:textAlignment w:val="auto"/>
        <w:rPr>
          <w:b/>
          <w:sz w:val="28"/>
        </w:rPr>
      </w:pPr>
      <w:bookmarkStart w:id="514" w:name="_Toc405562209"/>
      <w:bookmarkStart w:id="515" w:name="_Toc405793292"/>
      <w:bookmarkStart w:id="516" w:name="_Toc416683521"/>
      <w:bookmarkStart w:id="517" w:name="_Toc419971473"/>
      <w:r w:rsidRPr="00FA3A7F">
        <w:br w:type="page"/>
      </w:r>
    </w:p>
    <w:p w14:paraId="0CE998FF" w14:textId="7A19CF28" w:rsidR="00074EA2" w:rsidRPr="00FA3A7F" w:rsidRDefault="00074EA2" w:rsidP="00074EA2">
      <w:pPr>
        <w:pStyle w:val="AnnexNoTitle"/>
      </w:pPr>
      <w:bookmarkStart w:id="518" w:name="_Toc478453946"/>
      <w:bookmarkStart w:id="519" w:name="_Toc482264417"/>
      <w:bookmarkStart w:id="520" w:name="_Toc520700859"/>
      <w:r w:rsidRPr="00FA3A7F">
        <w:lastRenderedPageBreak/>
        <w:t>Annex C</w:t>
      </w:r>
      <w:r w:rsidRPr="00FA3A7F">
        <w:br/>
      </w:r>
      <w:r w:rsidRPr="00FA3A7F">
        <w:br/>
        <w:t>Speech files prepared for use with ITU-T P.800 conformant applications and perceptual-based objective speech quality prediction</w:t>
      </w:r>
      <w:bookmarkEnd w:id="514"/>
      <w:bookmarkEnd w:id="515"/>
      <w:bookmarkEnd w:id="516"/>
      <w:bookmarkEnd w:id="517"/>
      <w:bookmarkEnd w:id="518"/>
      <w:bookmarkEnd w:id="519"/>
      <w:bookmarkEnd w:id="520"/>
    </w:p>
    <w:p w14:paraId="0CE99900" w14:textId="77777777" w:rsidR="00074EA2" w:rsidRPr="00FA3A7F" w:rsidRDefault="00074EA2" w:rsidP="00074EA2">
      <w:pPr>
        <w:jc w:val="center"/>
      </w:pPr>
      <w:r w:rsidRPr="00FA3A7F">
        <w:t>(This annex forms an integral part of this Recommendation.)</w:t>
      </w:r>
    </w:p>
    <w:p w14:paraId="0CE99901" w14:textId="77777777" w:rsidR="00074EA2" w:rsidRPr="00FA3A7F" w:rsidRDefault="00074EA2" w:rsidP="00074EA2">
      <w:pPr>
        <w:pStyle w:val="Heading2"/>
      </w:pPr>
      <w:bookmarkStart w:id="521" w:name="_Toc405562210"/>
      <w:bookmarkStart w:id="522" w:name="_Toc405793293"/>
      <w:bookmarkStart w:id="523" w:name="_Toc416683522"/>
      <w:bookmarkStart w:id="524" w:name="_Toc419971474"/>
      <w:bookmarkStart w:id="525" w:name="_Toc478453947"/>
      <w:bookmarkStart w:id="526" w:name="_Toc482264418"/>
      <w:bookmarkStart w:id="527" w:name="_Toc520700860"/>
      <w:r w:rsidRPr="00FA3A7F">
        <w:t>C.1</w:t>
      </w:r>
      <w:r w:rsidRPr="00FA3A7F">
        <w:tab/>
        <w:t>General</w:t>
      </w:r>
      <w:bookmarkEnd w:id="521"/>
      <w:bookmarkEnd w:id="522"/>
      <w:bookmarkEnd w:id="523"/>
      <w:bookmarkEnd w:id="524"/>
      <w:bookmarkEnd w:id="525"/>
      <w:bookmarkEnd w:id="526"/>
      <w:bookmarkEnd w:id="527"/>
    </w:p>
    <w:p w14:paraId="0CE99902" w14:textId="77777777" w:rsidR="00074EA2" w:rsidRPr="00FA3A7F" w:rsidRDefault="00074EA2" w:rsidP="00074EA2">
      <w:r w:rsidRPr="00FA3A7F">
        <w:t>The signals provided in Annex C are based on the full-band speech samples in Annex B. The speech samples have been modified/cleaned up using the following procedure:</w:t>
      </w:r>
    </w:p>
    <w:p w14:paraId="0CE99903" w14:textId="77777777" w:rsidR="00074EA2" w:rsidRPr="00FA3A7F" w:rsidRDefault="00074EA2" w:rsidP="00074EA2">
      <w:pPr>
        <w:pStyle w:val="enumlev1"/>
      </w:pPr>
      <w:r w:rsidRPr="00FA3A7F">
        <w:t>–</w:t>
      </w:r>
      <w:r w:rsidRPr="00FA3A7F">
        <w:tab/>
        <w:t>aligning the initial pause prior to the first speech activity to about 500 ms</w:t>
      </w:r>
    </w:p>
    <w:p w14:paraId="0CE99904" w14:textId="77777777" w:rsidR="00074EA2" w:rsidRPr="00FA3A7F" w:rsidRDefault="00074EA2" w:rsidP="00074EA2">
      <w:pPr>
        <w:pStyle w:val="enumlev1"/>
      </w:pPr>
      <w:r w:rsidRPr="00FA3A7F">
        <w:t>–</w:t>
      </w:r>
      <w:r w:rsidRPr="00FA3A7F">
        <w:tab/>
        <w:t>aligning the pause in between the two sentences to about 1000 ms</w:t>
      </w:r>
    </w:p>
    <w:p w14:paraId="0CE99905" w14:textId="77777777" w:rsidR="00074EA2" w:rsidRPr="00FA3A7F" w:rsidRDefault="00074EA2" w:rsidP="00074EA2">
      <w:pPr>
        <w:pStyle w:val="enumlev1"/>
      </w:pPr>
      <w:r w:rsidRPr="00FA3A7F">
        <w:t>–</w:t>
      </w:r>
      <w:r w:rsidRPr="00FA3A7F">
        <w:tab/>
        <w:t>aligning all speech samples to a file length of 8 s.</w:t>
      </w:r>
    </w:p>
    <w:p w14:paraId="0CE99906" w14:textId="6CA7D866" w:rsidR="00F060B7" w:rsidRPr="00FA3A7F" w:rsidRDefault="00923F40" w:rsidP="00923F40">
      <w:pPr>
        <w:pStyle w:val="enumlev1"/>
      </w:pPr>
      <w:r w:rsidRPr="00FA3A7F">
        <w:t>–</w:t>
      </w:r>
      <w:r w:rsidR="00F060B7" w:rsidRPr="00FA3A7F">
        <w:tab/>
        <w:t>a version filtered with an SWB bandpass as in [ITU-T G.191] (14</w:t>
      </w:r>
      <w:r w:rsidR="001A7D11" w:rsidRPr="00FA3A7F">
        <w:t> kHz bandpass</w:t>
      </w:r>
      <w:r w:rsidR="00F060B7" w:rsidRPr="00FA3A7F">
        <w:t>) is included</w:t>
      </w:r>
    </w:p>
    <w:p w14:paraId="0CE99907" w14:textId="77777777" w:rsidR="00923F40" w:rsidRPr="00FA3A7F" w:rsidRDefault="00923F40" w:rsidP="00923F40">
      <w:pPr>
        <w:pStyle w:val="enumlev1"/>
      </w:pPr>
      <w:r w:rsidRPr="00FA3A7F">
        <w:t>–</w:t>
      </w:r>
      <w:r w:rsidRPr="00FA3A7F">
        <w:tab/>
        <w:t>a flat narrowband version derived by downsampling using the HiQ lowpass as defined in [ITU-T P.863.1] is included</w:t>
      </w:r>
    </w:p>
    <w:p w14:paraId="0CE99908" w14:textId="72167191" w:rsidR="00F060B7" w:rsidRPr="00FA3A7F" w:rsidRDefault="00F060B7" w:rsidP="00923F40">
      <w:pPr>
        <w:pStyle w:val="enumlev1"/>
      </w:pPr>
      <w:r w:rsidRPr="00FA3A7F">
        <w:t>–</w:t>
      </w:r>
      <w:r w:rsidRPr="00FA3A7F">
        <w:tab/>
      </w:r>
      <w:r w:rsidR="00923F40" w:rsidRPr="00FA3A7F">
        <w:t>a narrowband version filtered with an IRS send mod filter as in [ITU-T P.830] is included</w:t>
      </w:r>
      <w:r w:rsidR="00C90634" w:rsidRPr="00FA3A7F">
        <w:t>.</w:t>
      </w:r>
    </w:p>
    <w:p w14:paraId="0CE9990A" w14:textId="47D861FF" w:rsidR="00074EA2" w:rsidRPr="00FA3A7F" w:rsidRDefault="00074EA2" w:rsidP="00C90634">
      <w:r w:rsidRPr="00FA3A7F">
        <w:t>The samples in Italian and Finnish consist of more than two sentences. For the samples in these two languages, two sentences have been chosen and combined into a typical sentence pair.</w:t>
      </w:r>
    </w:p>
    <w:p w14:paraId="0CE9990B" w14:textId="77777777" w:rsidR="00074EA2" w:rsidRPr="00FA3A7F" w:rsidRDefault="00074EA2" w:rsidP="00074EA2">
      <w:r w:rsidRPr="00FA3A7F">
        <w:t>The aligned sample French Male 1 has a shorter pause than 1000 ms in between the sentences because of the long spoken sentences.</w:t>
      </w:r>
    </w:p>
    <w:p w14:paraId="0CE9990C" w14:textId="155B4636" w:rsidR="00074EA2" w:rsidRPr="00FA3A7F" w:rsidRDefault="00074EA2" w:rsidP="00074EA2">
      <w:r w:rsidRPr="00FA3A7F">
        <w:t>In all speech samples</w:t>
      </w:r>
      <w:r w:rsidR="0053194F" w:rsidRPr="00FA3A7F">
        <w:t>,</w:t>
      </w:r>
      <w:r w:rsidRPr="00FA3A7F">
        <w:t xml:space="preserve"> the amount of active speech is &gt;3.2 s, as recommended in [ITU-T P.863.1].</w:t>
      </w:r>
    </w:p>
    <w:p w14:paraId="0CE9990D" w14:textId="53345D23" w:rsidR="00074EA2" w:rsidRPr="00FA3A7F" w:rsidRDefault="00074EA2" w:rsidP="00074EA2">
      <w:r w:rsidRPr="00FA3A7F">
        <w:t>The original speech samples in this Recommendation show different noise floors; individual files have muted pauses, others have an artificially added/inserted low noise floor or the original recording noise.</w:t>
      </w:r>
    </w:p>
    <w:p w14:paraId="0CE9990E" w14:textId="1AE5D7F7" w:rsidR="00074EA2" w:rsidRPr="00FA3A7F" w:rsidRDefault="00074EA2">
      <w:r w:rsidRPr="00FA3A7F">
        <w:t>Therefore, as a second step</w:t>
      </w:r>
      <w:r w:rsidR="0053194F" w:rsidRPr="00FA3A7F">
        <w:t>,</w:t>
      </w:r>
      <w:r w:rsidRPr="00FA3A7F">
        <w:t xml:space="preserve"> the leading and trailing pauses, as well as the pause</w:t>
      </w:r>
      <w:r w:rsidR="0053194F" w:rsidRPr="00FA3A7F">
        <w:t>s</w:t>
      </w:r>
      <w:r w:rsidRPr="00FA3A7F">
        <w:t xml:space="preserve"> between the sentences have been muted manually without hurting active speech areas. After muting the pauses, the whole file was mixed with a low-levelled white Gaussian noise of </w:t>
      </w:r>
      <w:r w:rsidR="0053352C" w:rsidRPr="00FA3A7F">
        <w:t>−</w:t>
      </w:r>
      <w:r w:rsidRPr="00FA3A7F">
        <w:t>85 dB (OVL).</w:t>
      </w:r>
    </w:p>
    <w:p w14:paraId="0CE9990F" w14:textId="1795895D" w:rsidR="00074EA2" w:rsidRPr="00FA3A7F" w:rsidRDefault="00074EA2" w:rsidP="0053352C">
      <w:pPr>
        <w:pStyle w:val="Note"/>
      </w:pPr>
      <w:r w:rsidRPr="00FA3A7F">
        <w:t>NOTE – The collection of French samples show an original noise floor of &gt;</w:t>
      </w:r>
      <w:r w:rsidR="0053352C" w:rsidRPr="00FA3A7F">
        <w:t>−</w:t>
      </w:r>
      <w:r w:rsidRPr="00FA3A7F">
        <w:t>75 dB (OVL). This noise floor is perceptible during active speech and may have an influence on subjective and objective scoring methods.</w:t>
      </w:r>
    </w:p>
    <w:p w14:paraId="0CE99910" w14:textId="0C18C645" w:rsidR="00074EA2" w:rsidRPr="00FA3A7F" w:rsidRDefault="00074EA2">
      <w:pPr>
        <w:pStyle w:val="Note"/>
      </w:pPr>
      <w:r w:rsidRPr="00FA3A7F">
        <w:t>The collection of Finnish samples show</w:t>
      </w:r>
      <w:r w:rsidR="0053194F" w:rsidRPr="00FA3A7F">
        <w:t>s</w:t>
      </w:r>
      <w:r w:rsidRPr="00FA3A7F">
        <w:t xml:space="preserve"> a high noise floor too </w:t>
      </w:r>
      <w:r w:rsidR="0053194F" w:rsidRPr="00FA3A7F">
        <w:t>[</w:t>
      </w:r>
      <w:r w:rsidRPr="00FA3A7F">
        <w:t>&gt;−70 dB (OVL) partially</w:t>
      </w:r>
      <w:r w:rsidR="0053194F" w:rsidRPr="00FA3A7F">
        <w:t>]</w:t>
      </w:r>
      <w:r w:rsidRPr="00FA3A7F">
        <w:t xml:space="preserve"> and Male 2 has a perceptible tonal component that is also present during active speech and may also have an influence on subjective and objective scoring.</w:t>
      </w:r>
    </w:p>
    <w:p w14:paraId="0CE99911" w14:textId="77777777" w:rsidR="00923F40" w:rsidRPr="00FA3A7F" w:rsidRDefault="00923F40" w:rsidP="00074EA2">
      <w:pPr>
        <w:pStyle w:val="Note"/>
      </w:pPr>
      <w:r w:rsidRPr="00FA3A7F">
        <w:t>Note that the speech sample in Dutch is only available up to SWB 14 kHz, there is no full-band version provided.</w:t>
      </w:r>
    </w:p>
    <w:p w14:paraId="0CE99912" w14:textId="053ECB84" w:rsidR="00074EA2" w:rsidRPr="00FA3A7F" w:rsidRDefault="00074EA2">
      <w:r w:rsidRPr="00FA3A7F">
        <w:t>All sequences are stored as *.wav files; no calibration for the individual signals is provided. All signals are calibrated to the same level. In general, user</w:t>
      </w:r>
      <w:r w:rsidR="0053194F" w:rsidRPr="00FA3A7F">
        <w:t>s</w:t>
      </w:r>
      <w:r w:rsidRPr="00FA3A7F">
        <w:t xml:space="preserve"> of the test signals ha</w:t>
      </w:r>
      <w:r w:rsidR="0053194F" w:rsidRPr="00FA3A7F">
        <w:t>ve</w:t>
      </w:r>
      <w:r w:rsidRPr="00FA3A7F">
        <w:t xml:space="preserve"> to find a suitable digital amplification in order to achieve the required si</w:t>
      </w:r>
      <w:r w:rsidR="0053352C" w:rsidRPr="00FA3A7F">
        <w:t xml:space="preserve">gnal level for </w:t>
      </w:r>
      <w:r w:rsidR="0053194F" w:rsidRPr="00FA3A7F">
        <w:t>t</w:t>
      </w:r>
      <w:r w:rsidR="0053352C" w:rsidRPr="00FA3A7F">
        <w:t>h</w:t>
      </w:r>
      <w:r w:rsidR="0053194F" w:rsidRPr="00FA3A7F">
        <w:t>e</w:t>
      </w:r>
      <w:r w:rsidR="0053352C" w:rsidRPr="00FA3A7F">
        <w:t>i</w:t>
      </w:r>
      <w:r w:rsidR="0053194F" w:rsidRPr="00FA3A7F">
        <w:t>r</w:t>
      </w:r>
      <w:r w:rsidR="0053352C" w:rsidRPr="00FA3A7F">
        <w:t xml:space="preserve"> application –</w:t>
      </w:r>
      <w:r w:rsidRPr="00FA3A7F">
        <w:t xml:space="preserve"> for the test sentences as well as for the noise sequences. General guidance on speech signal levels can be found in [ITU-T P.800] and [ITU-T P.79]; further guidance and tools for speech processing can be found in [ITU-T G.191].</w:t>
      </w:r>
    </w:p>
    <w:p w14:paraId="0CE99913" w14:textId="77777777" w:rsidR="00074EA2" w:rsidRPr="00FA3A7F" w:rsidRDefault="00074EA2" w:rsidP="00074EA2">
      <w:pPr>
        <w:pStyle w:val="Heading2"/>
      </w:pPr>
      <w:bookmarkStart w:id="528" w:name="_Toc404786841"/>
      <w:bookmarkStart w:id="529" w:name="_Toc405562211"/>
      <w:bookmarkStart w:id="530" w:name="_Toc405793294"/>
      <w:bookmarkStart w:id="531" w:name="_Toc416683523"/>
      <w:bookmarkStart w:id="532" w:name="_Toc419971475"/>
      <w:bookmarkStart w:id="533" w:name="_Toc478453948"/>
      <w:bookmarkStart w:id="534" w:name="_Toc482264419"/>
      <w:bookmarkStart w:id="535" w:name="_Toc520700861"/>
      <w:r w:rsidRPr="00FA3A7F">
        <w:t>C.2</w:t>
      </w:r>
      <w:r w:rsidRPr="00FA3A7F">
        <w:tab/>
        <w:t>Test sentences</w:t>
      </w:r>
      <w:bookmarkEnd w:id="528"/>
      <w:bookmarkEnd w:id="529"/>
      <w:bookmarkEnd w:id="530"/>
      <w:bookmarkEnd w:id="531"/>
      <w:bookmarkEnd w:id="532"/>
      <w:bookmarkEnd w:id="533"/>
      <w:bookmarkEnd w:id="534"/>
      <w:bookmarkEnd w:id="535"/>
    </w:p>
    <w:p w14:paraId="0CE99914" w14:textId="55124A51" w:rsidR="00074EA2" w:rsidRPr="00FA3A7F" w:rsidRDefault="00074EA2" w:rsidP="00074EA2">
      <w:r w:rsidRPr="00FA3A7F">
        <w:t>All speech samples are processed so that the level measured using a speech level voltmeter according to [ITU-T P.56] are equal. The signals are available with 8 kHz and 48 kHz sampling rates.</w:t>
      </w:r>
    </w:p>
    <w:p w14:paraId="0CE99915" w14:textId="77777777" w:rsidR="00074EA2" w:rsidRPr="00FA3A7F" w:rsidRDefault="00074EA2" w:rsidP="00C90634">
      <w:pPr>
        <w:keepNext/>
      </w:pPr>
      <w:r w:rsidRPr="00FA3A7F">
        <w:lastRenderedPageBreak/>
        <w:t>Naming convention:</w:t>
      </w:r>
    </w:p>
    <w:p w14:paraId="0CE99916" w14:textId="39B9DB36" w:rsidR="00923F40" w:rsidRPr="00FA3A7F" w:rsidRDefault="00923F40" w:rsidP="00923F40">
      <w:r w:rsidRPr="00FA3A7F">
        <w:t>P501_C_xyz_flat_08k.wav</w:t>
      </w:r>
    </w:p>
    <w:p w14:paraId="0CE99917" w14:textId="2A1B7059" w:rsidR="00923F40" w:rsidRPr="00FA3A7F" w:rsidRDefault="00923F40" w:rsidP="00923F40">
      <w:r w:rsidRPr="00FA3A7F">
        <w:t>P501_C_xyz_IRS_08k.wav</w:t>
      </w:r>
    </w:p>
    <w:p w14:paraId="0CE99918" w14:textId="79B1D5FA" w:rsidR="00923F40" w:rsidRPr="00FA3A7F" w:rsidRDefault="00923F40" w:rsidP="00923F40">
      <w:r w:rsidRPr="00FA3A7F">
        <w:t>P501_C_xyz_SWB_48k.wav</w:t>
      </w:r>
    </w:p>
    <w:p w14:paraId="0CE99919" w14:textId="77777777" w:rsidR="00074EA2" w:rsidRPr="00FA3A7F" w:rsidRDefault="00923F40" w:rsidP="00923F40">
      <w:r w:rsidRPr="00FA3A7F">
        <w:t>P501_C_xyz_FB_48k.wav</w:t>
      </w:r>
    </w:p>
    <w:p w14:paraId="0CE9991A" w14:textId="77777777" w:rsidR="00074EA2" w:rsidRPr="00FA3A7F" w:rsidRDefault="00074EA2" w:rsidP="00074EA2">
      <w:pPr>
        <w:pStyle w:val="Heading3"/>
      </w:pPr>
      <w:r w:rsidRPr="00FA3A7F">
        <w:t>C.2.1</w:t>
      </w:r>
      <w:r w:rsidRPr="00FA3A7F">
        <w:tab/>
        <w:t>Dutch (fullband)</w:t>
      </w:r>
    </w:p>
    <w:p w14:paraId="0CE9991B" w14:textId="77777777" w:rsidR="00074EA2" w:rsidRPr="00FA3A7F" w:rsidRDefault="00074EA2" w:rsidP="00074EA2">
      <w:pPr>
        <w:rPr>
          <w:i/>
          <w:iCs/>
        </w:rPr>
      </w:pPr>
      <w:r w:rsidRPr="00FA3A7F">
        <w:rPr>
          <w:i/>
          <w:iCs/>
        </w:rPr>
        <w:t>Female 1:</w:t>
      </w:r>
    </w:p>
    <w:p w14:paraId="0CE9991C" w14:textId="77777777" w:rsidR="00074EA2" w:rsidRPr="00C047AC" w:rsidRDefault="00074EA2" w:rsidP="00074EA2">
      <w:r w:rsidRPr="00C047AC">
        <w:t>Dit produkt kent nauwelijks concurrentie.</w:t>
      </w:r>
    </w:p>
    <w:p w14:paraId="0CE9991D" w14:textId="77777777" w:rsidR="00074EA2" w:rsidRPr="00FA3A7F" w:rsidRDefault="00074EA2" w:rsidP="00074EA2">
      <w:r w:rsidRPr="00FA3A7F">
        <w:t>Hij kende zijn grens niet.</w:t>
      </w:r>
    </w:p>
    <w:p w14:paraId="0CE9991E" w14:textId="77777777" w:rsidR="00074EA2" w:rsidRPr="00263CA6" w:rsidRDefault="00074EA2" w:rsidP="00074EA2">
      <w:pPr>
        <w:rPr>
          <w:i/>
          <w:iCs/>
          <w:lang w:val="de-CH"/>
        </w:rPr>
      </w:pPr>
      <w:r w:rsidRPr="00263CA6">
        <w:rPr>
          <w:i/>
          <w:iCs/>
          <w:lang w:val="de-CH"/>
        </w:rPr>
        <w:t>Female 2:</w:t>
      </w:r>
    </w:p>
    <w:p w14:paraId="0CE9991F" w14:textId="77777777" w:rsidR="00074EA2" w:rsidRPr="00263CA6" w:rsidRDefault="00074EA2" w:rsidP="00074EA2">
      <w:pPr>
        <w:rPr>
          <w:lang w:val="de-CH"/>
        </w:rPr>
      </w:pPr>
      <w:r w:rsidRPr="00263CA6">
        <w:rPr>
          <w:lang w:val="de-CH"/>
        </w:rPr>
        <w:t>Ik zal iets van mijn carriere vertellen.</w:t>
      </w:r>
    </w:p>
    <w:p w14:paraId="0CE99920" w14:textId="77777777" w:rsidR="00074EA2" w:rsidRPr="00FA3A7F" w:rsidRDefault="00074EA2" w:rsidP="00074EA2">
      <w:r w:rsidRPr="00FA3A7F">
        <w:t>Zijn auto was alweer kapot.</w:t>
      </w:r>
    </w:p>
    <w:p w14:paraId="0CE99921" w14:textId="77777777" w:rsidR="00074EA2" w:rsidRPr="00FA3A7F" w:rsidRDefault="00074EA2" w:rsidP="00074EA2">
      <w:pPr>
        <w:rPr>
          <w:i/>
          <w:iCs/>
        </w:rPr>
      </w:pPr>
      <w:r w:rsidRPr="00FA3A7F">
        <w:rPr>
          <w:i/>
          <w:iCs/>
        </w:rPr>
        <w:t>Male 1:</w:t>
      </w:r>
    </w:p>
    <w:p w14:paraId="0CE99922" w14:textId="77777777" w:rsidR="00074EA2" w:rsidRPr="00263CA6" w:rsidRDefault="00074EA2" w:rsidP="00074EA2">
      <w:pPr>
        <w:rPr>
          <w:lang w:val="de-CH"/>
        </w:rPr>
      </w:pPr>
      <w:r w:rsidRPr="00263CA6">
        <w:rPr>
          <w:lang w:val="de-CH"/>
        </w:rPr>
        <w:t>Zij kunnen de besluiten nehmen.</w:t>
      </w:r>
    </w:p>
    <w:p w14:paraId="0CE99923" w14:textId="77777777" w:rsidR="00074EA2" w:rsidRPr="00FA3A7F" w:rsidRDefault="00074EA2" w:rsidP="00074EA2">
      <w:r w:rsidRPr="00FA3A7F">
        <w:t>De meeste mensen hadden het wel door.</w:t>
      </w:r>
    </w:p>
    <w:p w14:paraId="0CE99924" w14:textId="77777777" w:rsidR="00074EA2" w:rsidRPr="00FA3A7F" w:rsidRDefault="00074EA2" w:rsidP="00074EA2">
      <w:pPr>
        <w:rPr>
          <w:i/>
          <w:iCs/>
        </w:rPr>
      </w:pPr>
      <w:r w:rsidRPr="00FA3A7F">
        <w:rPr>
          <w:i/>
          <w:iCs/>
        </w:rPr>
        <w:t>Male 2:</w:t>
      </w:r>
    </w:p>
    <w:p w14:paraId="0CE99925" w14:textId="77777777" w:rsidR="00074EA2" w:rsidRPr="00263CA6" w:rsidRDefault="00074EA2" w:rsidP="00074EA2">
      <w:pPr>
        <w:rPr>
          <w:lang w:val="de-CH"/>
        </w:rPr>
      </w:pPr>
      <w:r w:rsidRPr="00263CA6">
        <w:rPr>
          <w:lang w:val="de-CH"/>
        </w:rPr>
        <w:t>Ik zou liever gaan lopen.</w:t>
      </w:r>
    </w:p>
    <w:p w14:paraId="0CE99926" w14:textId="77777777" w:rsidR="00074EA2" w:rsidRPr="00263CA6" w:rsidRDefault="00074EA2" w:rsidP="00074EA2">
      <w:pPr>
        <w:rPr>
          <w:lang w:val="de-CH"/>
        </w:rPr>
      </w:pPr>
      <w:r w:rsidRPr="00263CA6">
        <w:rPr>
          <w:lang w:val="de-CH"/>
        </w:rPr>
        <w:t>Willem gaat telkens naar buiten.</w:t>
      </w:r>
    </w:p>
    <w:p w14:paraId="0CE99927" w14:textId="77777777" w:rsidR="00074EA2" w:rsidRPr="001775A4" w:rsidRDefault="00074EA2" w:rsidP="00074EA2">
      <w:pPr>
        <w:pStyle w:val="Heading3"/>
        <w:rPr>
          <w:lang w:val="de-CH"/>
        </w:rPr>
      </w:pPr>
      <w:bookmarkStart w:id="536" w:name="_Toc404786842"/>
      <w:r w:rsidRPr="001775A4">
        <w:rPr>
          <w:lang w:val="de-CH"/>
        </w:rPr>
        <w:t>C.2.2</w:t>
      </w:r>
      <w:r w:rsidRPr="001775A4">
        <w:rPr>
          <w:lang w:val="de-CH"/>
        </w:rPr>
        <w:tab/>
        <w:t>Chinese (fullband)</w:t>
      </w:r>
      <w:bookmarkEnd w:id="536"/>
    </w:p>
    <w:p w14:paraId="0CE99928" w14:textId="77777777" w:rsidR="00074EA2" w:rsidRPr="001775A4" w:rsidRDefault="00074EA2" w:rsidP="00074EA2">
      <w:pPr>
        <w:rPr>
          <w:i/>
          <w:iCs/>
          <w:lang w:val="de-CH"/>
        </w:rPr>
      </w:pPr>
      <w:r w:rsidRPr="001775A4">
        <w:rPr>
          <w:i/>
          <w:iCs/>
          <w:lang w:val="de-CH"/>
        </w:rPr>
        <w:t>Female 1:</w:t>
      </w:r>
    </w:p>
    <w:p w14:paraId="0CE99929" w14:textId="77777777" w:rsidR="00074EA2" w:rsidRPr="001775A4" w:rsidRDefault="00074EA2" w:rsidP="00074EA2">
      <w:pPr>
        <w:keepNext/>
        <w:keepLines/>
        <w:rPr>
          <w:rFonts w:ascii="PMingLiU" w:eastAsia="PMingLiU" w:hAnsi="PMingLiU" w:cs="PMingLiU"/>
          <w:lang w:val="de-CH"/>
        </w:rPr>
      </w:pPr>
      <w:r w:rsidRPr="00FA3A7F">
        <w:rPr>
          <w:rFonts w:ascii="PMingLiU" w:eastAsia="PMingLiU" w:hAnsi="PMingLiU" w:cs="PMingLiU"/>
        </w:rPr>
        <w:t>仓库的后面是一间小屋。太阳从东方升起来。</w:t>
      </w:r>
    </w:p>
    <w:p w14:paraId="0CE9992A" w14:textId="77777777" w:rsidR="00074EA2" w:rsidRPr="001775A4" w:rsidRDefault="00074EA2" w:rsidP="00074EA2">
      <w:pPr>
        <w:rPr>
          <w:lang w:val="de-CH"/>
        </w:rPr>
      </w:pPr>
      <w:r w:rsidRPr="001775A4">
        <w:rPr>
          <w:lang w:val="de-CH"/>
        </w:rPr>
        <w:t>Cang ku de hou mian shi yi jian xiao wu. Tai yang cong dong fang sheng qi lai.</w:t>
      </w:r>
    </w:p>
    <w:p w14:paraId="0CE9992B" w14:textId="77777777" w:rsidR="00074EA2" w:rsidRPr="00FA3A7F" w:rsidRDefault="00074EA2" w:rsidP="00074EA2">
      <w:pPr>
        <w:keepNext/>
        <w:keepLines/>
        <w:rPr>
          <w:i/>
          <w:iCs/>
          <w:lang w:eastAsia="zh-CN"/>
        </w:rPr>
      </w:pPr>
      <w:r w:rsidRPr="00FA3A7F">
        <w:rPr>
          <w:i/>
          <w:iCs/>
          <w:lang w:eastAsia="zh-CN"/>
        </w:rPr>
        <w:t>Female 2:</w:t>
      </w:r>
    </w:p>
    <w:p w14:paraId="0CE9992C" w14:textId="77777777" w:rsidR="00074EA2" w:rsidRPr="00FA3A7F" w:rsidRDefault="00074EA2" w:rsidP="00074EA2">
      <w:pPr>
        <w:keepNext/>
        <w:keepLines/>
        <w:rPr>
          <w:lang w:eastAsia="zh-CN"/>
        </w:rPr>
      </w:pPr>
      <w:r w:rsidRPr="00FA3A7F">
        <w:rPr>
          <w:rFonts w:ascii="MS Mincho" w:eastAsia="MS Mincho" w:hAnsi="MS Mincho" w:cs="MS Mincho"/>
          <w:lang w:eastAsia="zh-CN"/>
        </w:rPr>
        <w:t>哈</w:t>
      </w:r>
      <w:r w:rsidRPr="00FA3A7F">
        <w:rPr>
          <w:rFonts w:ascii="Batang" w:eastAsia="Batang" w:hAnsi="Batang" w:cs="Batang"/>
          <w:lang w:eastAsia="zh-CN"/>
        </w:rPr>
        <w:t>尔</w:t>
      </w:r>
      <w:r w:rsidRPr="00FA3A7F">
        <w:rPr>
          <w:rFonts w:ascii="PMingLiU" w:eastAsia="PMingLiU" w:hAnsi="PMingLiU" w:cs="PMingLiU"/>
          <w:lang w:eastAsia="zh-CN"/>
        </w:rPr>
        <w:t>滨在中国的最北面。</w:t>
      </w:r>
      <w:r w:rsidRPr="00FA3A7F">
        <w:rPr>
          <w:rFonts w:ascii="MS Mincho" w:eastAsia="MS Mincho" w:hAnsi="MS Mincho" w:cs="MS Mincho"/>
          <w:lang w:eastAsia="zh-CN"/>
        </w:rPr>
        <w:t>厨房的桌子上</w:t>
      </w:r>
      <w:r w:rsidRPr="00FA3A7F">
        <w:rPr>
          <w:rFonts w:ascii="PMingLiU" w:eastAsia="PMingLiU" w:hAnsi="PMingLiU" w:cs="PMingLiU"/>
          <w:lang w:eastAsia="zh-CN"/>
        </w:rPr>
        <w:t>摆好了早餐。</w:t>
      </w:r>
    </w:p>
    <w:p w14:paraId="0CE9992D" w14:textId="77777777" w:rsidR="00074EA2" w:rsidRPr="00263CA6" w:rsidRDefault="00074EA2" w:rsidP="00074EA2">
      <w:pPr>
        <w:rPr>
          <w:lang w:val="de-CH"/>
        </w:rPr>
      </w:pPr>
      <w:r w:rsidRPr="00FA3A7F">
        <w:t xml:space="preserve">Ha'e'bin zai zhong guo de zui bei mian. </w:t>
      </w:r>
      <w:r w:rsidRPr="00263CA6">
        <w:rPr>
          <w:lang w:val="de-CH"/>
        </w:rPr>
        <w:t>Chu fang de zhuo zi shang bai hao lie zao can.</w:t>
      </w:r>
    </w:p>
    <w:p w14:paraId="0CE9992E" w14:textId="77777777" w:rsidR="00074EA2" w:rsidRPr="00263CA6" w:rsidRDefault="00074EA2" w:rsidP="00074EA2">
      <w:pPr>
        <w:rPr>
          <w:i/>
          <w:iCs/>
          <w:lang w:val="de-CH" w:eastAsia="zh-CN"/>
        </w:rPr>
      </w:pPr>
      <w:r w:rsidRPr="00263CA6">
        <w:rPr>
          <w:i/>
          <w:iCs/>
          <w:lang w:val="de-CH" w:eastAsia="zh-CN"/>
        </w:rPr>
        <w:t>Male 1:</w:t>
      </w:r>
    </w:p>
    <w:p w14:paraId="0CE9992F" w14:textId="77777777" w:rsidR="00074EA2" w:rsidRPr="00263CA6" w:rsidRDefault="00074EA2" w:rsidP="00074EA2">
      <w:pPr>
        <w:rPr>
          <w:rFonts w:ascii="PMingLiU" w:eastAsia="PMingLiU" w:hAnsi="PMingLiU" w:cs="PMingLiU"/>
          <w:lang w:val="de-CH" w:eastAsia="zh-CN"/>
        </w:rPr>
      </w:pPr>
      <w:r w:rsidRPr="00FA3A7F">
        <w:rPr>
          <w:rFonts w:ascii="PMingLiU" w:eastAsia="PMingLiU" w:hAnsi="PMingLiU" w:cs="PMingLiU"/>
          <w:lang w:eastAsia="zh-CN"/>
        </w:rPr>
        <w:t>药店一直都关着门。妈妈在另外一个房间里休息。</w:t>
      </w:r>
    </w:p>
    <w:p w14:paraId="0CE99930" w14:textId="77777777" w:rsidR="00074EA2" w:rsidRPr="00952EEA" w:rsidRDefault="00074EA2" w:rsidP="00074EA2">
      <w:pPr>
        <w:rPr>
          <w:lang w:val="fr-CH"/>
        </w:rPr>
      </w:pPr>
      <w:r w:rsidRPr="00263CA6">
        <w:rPr>
          <w:lang w:val="de-CH"/>
        </w:rPr>
        <w:t xml:space="preserve">Yao dian yi zhi dou guan zhe men. </w:t>
      </w:r>
      <w:r w:rsidRPr="00952EEA">
        <w:rPr>
          <w:lang w:val="fr-CH"/>
        </w:rPr>
        <w:t>MaMa zai ling wai yi ge fang jian li xiu xi.</w:t>
      </w:r>
    </w:p>
    <w:p w14:paraId="0CE99931" w14:textId="77777777" w:rsidR="00074EA2" w:rsidRPr="001775A4" w:rsidRDefault="00074EA2" w:rsidP="00074EA2">
      <w:pPr>
        <w:rPr>
          <w:i/>
          <w:iCs/>
          <w:lang w:eastAsia="zh-CN"/>
        </w:rPr>
      </w:pPr>
      <w:r w:rsidRPr="001775A4">
        <w:rPr>
          <w:i/>
          <w:iCs/>
          <w:lang w:eastAsia="zh-CN"/>
        </w:rPr>
        <w:t>Male 2:</w:t>
      </w:r>
    </w:p>
    <w:p w14:paraId="0CE99932" w14:textId="77777777" w:rsidR="00074EA2" w:rsidRPr="001775A4" w:rsidRDefault="00074EA2" w:rsidP="00074EA2">
      <w:pPr>
        <w:rPr>
          <w:lang w:eastAsia="zh-CN"/>
        </w:rPr>
      </w:pPr>
      <w:r w:rsidRPr="00FA3A7F">
        <w:rPr>
          <w:rFonts w:ascii="MS Mincho" w:eastAsia="MS Mincho" w:hAnsi="MS Mincho" w:cs="MS Mincho"/>
          <w:lang w:eastAsia="zh-CN"/>
        </w:rPr>
        <w:t>他</w:t>
      </w:r>
      <w:r w:rsidRPr="00FA3A7F">
        <w:rPr>
          <w:rFonts w:ascii="Batang" w:eastAsia="Batang" w:hAnsi="Batang" w:cs="Batang"/>
          <w:lang w:eastAsia="zh-CN"/>
        </w:rPr>
        <w:t>每次</w:t>
      </w:r>
      <w:r w:rsidRPr="00FA3A7F">
        <w:rPr>
          <w:rFonts w:ascii="MS Mincho" w:eastAsia="MS Mincho" w:hAnsi="MS Mincho" w:cs="MS Mincho"/>
          <w:lang w:eastAsia="zh-CN"/>
        </w:rPr>
        <w:t>来都背着沉重的包。他看起来不</w:t>
      </w:r>
      <w:r w:rsidRPr="00FA3A7F">
        <w:rPr>
          <w:rFonts w:ascii="PMingLiU" w:eastAsia="PMingLiU" w:hAnsi="PMingLiU" w:cs="PMingLiU"/>
          <w:lang w:eastAsia="zh-CN"/>
        </w:rPr>
        <w:t>过十八九岁。</w:t>
      </w:r>
    </w:p>
    <w:p w14:paraId="0CE99933" w14:textId="77777777" w:rsidR="00074EA2" w:rsidRPr="00952EEA" w:rsidRDefault="00074EA2" w:rsidP="00074EA2">
      <w:pPr>
        <w:rPr>
          <w:lang w:val="fr-CH"/>
        </w:rPr>
      </w:pPr>
      <w:r w:rsidRPr="00952EEA">
        <w:rPr>
          <w:lang w:val="fr-CH"/>
        </w:rPr>
        <w:t>Ta mei ci lai dou bei zhe chen zhong de bao. Ta kan qi lai bu guo shi ba jiu sui.</w:t>
      </w:r>
    </w:p>
    <w:p w14:paraId="0CE99934" w14:textId="77777777" w:rsidR="00074EA2" w:rsidRPr="00FA3A7F" w:rsidRDefault="00074EA2" w:rsidP="00074EA2">
      <w:pPr>
        <w:pStyle w:val="Heading3"/>
      </w:pPr>
      <w:bookmarkStart w:id="537" w:name="_Toc404786843"/>
      <w:r w:rsidRPr="00FA3A7F">
        <w:t>C.2.3</w:t>
      </w:r>
      <w:r w:rsidRPr="00FA3A7F">
        <w:tab/>
      </w:r>
      <w:r w:rsidR="0001436F" w:rsidRPr="00FA3A7F">
        <w:t xml:space="preserve">British </w:t>
      </w:r>
      <w:r w:rsidRPr="00FA3A7F">
        <w:t>English</w:t>
      </w:r>
      <w:bookmarkEnd w:id="537"/>
    </w:p>
    <w:p w14:paraId="0CE99935" w14:textId="77777777" w:rsidR="00074EA2" w:rsidRPr="00FA3A7F" w:rsidRDefault="00074EA2" w:rsidP="00074EA2">
      <w:pPr>
        <w:rPr>
          <w:i/>
          <w:iCs/>
        </w:rPr>
      </w:pPr>
      <w:r w:rsidRPr="00FA3A7F">
        <w:rPr>
          <w:i/>
          <w:iCs/>
        </w:rPr>
        <w:t>Female 1:</w:t>
      </w:r>
    </w:p>
    <w:p w14:paraId="0CE99936" w14:textId="366ADB3F" w:rsidR="00074EA2" w:rsidRPr="00FA3A7F" w:rsidRDefault="00074EA2" w:rsidP="00074EA2">
      <w:pPr>
        <w:rPr>
          <w:lang w:eastAsia="de-DE"/>
        </w:rPr>
      </w:pPr>
      <w:r w:rsidRPr="00FA3A7F">
        <w:rPr>
          <w:lang w:eastAsia="de-DE"/>
        </w:rPr>
        <w:t>These days a chicken leg is a rare dish.</w:t>
      </w:r>
    </w:p>
    <w:p w14:paraId="0CE99937" w14:textId="3C69CA71" w:rsidR="00074EA2" w:rsidRPr="00FA3A7F" w:rsidRDefault="00074EA2" w:rsidP="00074EA2">
      <w:pPr>
        <w:rPr>
          <w:lang w:eastAsia="de-DE"/>
        </w:rPr>
      </w:pPr>
      <w:r w:rsidRPr="00FA3A7F">
        <w:rPr>
          <w:lang w:eastAsia="de-DE"/>
        </w:rPr>
        <w:t>The hogs were fed with chopped corn and garbage.</w:t>
      </w:r>
    </w:p>
    <w:p w14:paraId="0CE99938" w14:textId="77777777" w:rsidR="00074EA2" w:rsidRPr="00FA3A7F" w:rsidRDefault="00074EA2" w:rsidP="00C90634">
      <w:pPr>
        <w:keepNext/>
        <w:rPr>
          <w:i/>
          <w:iCs/>
        </w:rPr>
      </w:pPr>
      <w:r w:rsidRPr="00FA3A7F">
        <w:rPr>
          <w:i/>
          <w:iCs/>
        </w:rPr>
        <w:lastRenderedPageBreak/>
        <w:t>Female 2:</w:t>
      </w:r>
    </w:p>
    <w:p w14:paraId="0CE99939" w14:textId="418820A0" w:rsidR="00074EA2" w:rsidRPr="00FA3A7F" w:rsidRDefault="00074EA2" w:rsidP="00074EA2">
      <w:pPr>
        <w:rPr>
          <w:lang w:eastAsia="de-DE"/>
        </w:rPr>
      </w:pPr>
      <w:r w:rsidRPr="00FA3A7F">
        <w:rPr>
          <w:lang w:eastAsia="de-DE"/>
        </w:rPr>
        <w:t>Rice is often served in round bowls.</w:t>
      </w:r>
    </w:p>
    <w:p w14:paraId="0CE9993A" w14:textId="1E587038" w:rsidR="00074EA2" w:rsidRPr="00FA3A7F" w:rsidRDefault="00074EA2" w:rsidP="00074EA2">
      <w:pPr>
        <w:rPr>
          <w:lang w:eastAsia="de-DE"/>
        </w:rPr>
      </w:pPr>
      <w:r w:rsidRPr="00FA3A7F">
        <w:rPr>
          <w:lang w:eastAsia="de-DE"/>
        </w:rPr>
        <w:t>A large size in stockings is hard to sell.</w:t>
      </w:r>
    </w:p>
    <w:p w14:paraId="0CE9993B" w14:textId="77777777" w:rsidR="00074EA2" w:rsidRPr="00FA3A7F" w:rsidRDefault="00074EA2" w:rsidP="00074EA2">
      <w:pPr>
        <w:rPr>
          <w:i/>
          <w:iCs/>
        </w:rPr>
      </w:pPr>
      <w:r w:rsidRPr="00FA3A7F">
        <w:rPr>
          <w:i/>
          <w:iCs/>
        </w:rPr>
        <w:t>Male 1:</w:t>
      </w:r>
    </w:p>
    <w:p w14:paraId="0CE9993C" w14:textId="41D5E2DE" w:rsidR="00074EA2" w:rsidRPr="00FA3A7F" w:rsidRDefault="00074EA2" w:rsidP="00074EA2">
      <w:pPr>
        <w:rPr>
          <w:lang w:eastAsia="de-DE"/>
        </w:rPr>
      </w:pPr>
      <w:r w:rsidRPr="00FA3A7F">
        <w:rPr>
          <w:lang w:eastAsia="de-DE"/>
        </w:rPr>
        <w:t>The juice of lemons makes fine punch.</w:t>
      </w:r>
    </w:p>
    <w:p w14:paraId="0CE9993D" w14:textId="456D4646" w:rsidR="00074EA2" w:rsidRPr="00FA3A7F" w:rsidRDefault="00074EA2" w:rsidP="00074EA2">
      <w:pPr>
        <w:rPr>
          <w:lang w:eastAsia="de-DE"/>
        </w:rPr>
      </w:pPr>
      <w:r w:rsidRPr="00FA3A7F">
        <w:rPr>
          <w:lang w:eastAsia="de-DE"/>
        </w:rPr>
        <w:t>Four hours of steady work faced us.</w:t>
      </w:r>
    </w:p>
    <w:p w14:paraId="0CE9993E" w14:textId="77777777" w:rsidR="00074EA2" w:rsidRPr="00FA3A7F" w:rsidRDefault="00074EA2" w:rsidP="00074EA2">
      <w:pPr>
        <w:rPr>
          <w:i/>
          <w:iCs/>
        </w:rPr>
      </w:pPr>
      <w:r w:rsidRPr="00FA3A7F">
        <w:rPr>
          <w:i/>
          <w:iCs/>
        </w:rPr>
        <w:t>Male 2:</w:t>
      </w:r>
    </w:p>
    <w:p w14:paraId="0CE9993F" w14:textId="0C2DCD4A" w:rsidR="00074EA2" w:rsidRPr="00FA3A7F" w:rsidRDefault="00074EA2" w:rsidP="00074EA2">
      <w:pPr>
        <w:rPr>
          <w:lang w:eastAsia="de-DE"/>
        </w:rPr>
      </w:pPr>
      <w:r w:rsidRPr="00FA3A7F">
        <w:rPr>
          <w:lang w:eastAsia="de-DE"/>
        </w:rPr>
        <w:t>The birch canoe slid on smooth planks.</w:t>
      </w:r>
    </w:p>
    <w:p w14:paraId="0CE99940" w14:textId="77777777" w:rsidR="00074EA2" w:rsidRPr="00FA3A7F" w:rsidRDefault="00074EA2" w:rsidP="00074EA2">
      <w:pPr>
        <w:keepNext/>
        <w:keepLines/>
        <w:rPr>
          <w:lang w:eastAsia="de-DE"/>
        </w:rPr>
      </w:pPr>
      <w:r w:rsidRPr="00FA3A7F">
        <w:rPr>
          <w:lang w:eastAsia="de-DE"/>
        </w:rPr>
        <w:t>Glue the sheet to the dark blue background.</w:t>
      </w:r>
    </w:p>
    <w:p w14:paraId="0CE99941" w14:textId="77777777" w:rsidR="00074EA2" w:rsidRPr="00FA3A7F" w:rsidRDefault="00074EA2" w:rsidP="00074EA2">
      <w:pPr>
        <w:pStyle w:val="Heading3"/>
      </w:pPr>
      <w:r w:rsidRPr="00FA3A7F">
        <w:t>C.2.4</w:t>
      </w:r>
      <w:r w:rsidRPr="00FA3A7F">
        <w:tab/>
        <w:t>Finnish</w:t>
      </w:r>
    </w:p>
    <w:p w14:paraId="0CE99942" w14:textId="77777777" w:rsidR="00074EA2" w:rsidRPr="00FA3A7F" w:rsidRDefault="00074EA2" w:rsidP="00074EA2">
      <w:pPr>
        <w:rPr>
          <w:i/>
          <w:iCs/>
        </w:rPr>
      </w:pPr>
      <w:r w:rsidRPr="00FA3A7F">
        <w:rPr>
          <w:i/>
          <w:iCs/>
        </w:rPr>
        <w:t>Female 1:</w:t>
      </w:r>
    </w:p>
    <w:p w14:paraId="0CE99943" w14:textId="77777777" w:rsidR="00074EA2" w:rsidRPr="00C047AC" w:rsidRDefault="00074EA2" w:rsidP="00074EA2">
      <w:r w:rsidRPr="00C047AC">
        <w:t>Ole ääneti tai sano sellaista, joka on parempaa kuin vaikeneminen.</w:t>
      </w:r>
    </w:p>
    <w:p w14:paraId="0CE99944" w14:textId="77777777" w:rsidR="00074EA2" w:rsidRPr="00C047AC" w:rsidRDefault="00074EA2" w:rsidP="00074EA2">
      <w:r w:rsidRPr="00C047AC">
        <w:t>Suuret sydämet ovat kuin valtameret, ne eivät koskaan jäädy.</w:t>
      </w:r>
    </w:p>
    <w:p w14:paraId="0CE99945" w14:textId="77777777" w:rsidR="00074EA2" w:rsidRPr="00C047AC" w:rsidRDefault="00074EA2" w:rsidP="00074EA2">
      <w:pPr>
        <w:rPr>
          <w:i/>
          <w:iCs/>
        </w:rPr>
      </w:pPr>
      <w:r w:rsidRPr="00C047AC">
        <w:rPr>
          <w:i/>
          <w:iCs/>
        </w:rPr>
        <w:t>Female 2:</w:t>
      </w:r>
    </w:p>
    <w:p w14:paraId="0CE99946" w14:textId="77777777" w:rsidR="00074EA2" w:rsidRPr="00C047AC" w:rsidRDefault="00074EA2" w:rsidP="00074EA2">
      <w:r w:rsidRPr="00C047AC">
        <w:t>Jos olet vasara, lyö kovaa. Jos olet naula pidä pääsi pystyssä.</w:t>
      </w:r>
    </w:p>
    <w:p w14:paraId="0CE99947" w14:textId="77777777" w:rsidR="00074EA2" w:rsidRPr="00C047AC" w:rsidRDefault="00074EA2" w:rsidP="00074EA2">
      <w:r w:rsidRPr="00C047AC">
        <w:t>Onni tulee eläen, ei ostaen.</w:t>
      </w:r>
    </w:p>
    <w:p w14:paraId="0CE99948" w14:textId="77777777" w:rsidR="00074EA2" w:rsidRPr="00C047AC" w:rsidRDefault="00074EA2" w:rsidP="00074EA2">
      <w:pPr>
        <w:rPr>
          <w:i/>
          <w:iCs/>
        </w:rPr>
      </w:pPr>
      <w:r w:rsidRPr="00C047AC">
        <w:rPr>
          <w:i/>
          <w:iCs/>
        </w:rPr>
        <w:t>Male 1:</w:t>
      </w:r>
    </w:p>
    <w:p w14:paraId="0CE99949" w14:textId="77777777" w:rsidR="00074EA2" w:rsidRPr="00C047AC" w:rsidRDefault="00074EA2" w:rsidP="00074EA2">
      <w:r w:rsidRPr="00C047AC">
        <w:t>Rakkaus ei omista mitään, eikä kukaan voi sitä omistaa.</w:t>
      </w:r>
    </w:p>
    <w:p w14:paraId="0CE9994A" w14:textId="77777777" w:rsidR="00074EA2" w:rsidRPr="00952EEA" w:rsidRDefault="00074EA2" w:rsidP="00074EA2">
      <w:pPr>
        <w:rPr>
          <w:lang w:val="fr-CH"/>
        </w:rPr>
      </w:pPr>
      <w:r w:rsidRPr="00952EEA">
        <w:rPr>
          <w:lang w:val="fr-CH"/>
        </w:rPr>
        <w:t>Naisen mieli on puhtaampi, hän vaihtaa sitä useammin.</w:t>
      </w:r>
    </w:p>
    <w:p w14:paraId="0CE9994B" w14:textId="77777777" w:rsidR="00074EA2" w:rsidRPr="00952EEA" w:rsidRDefault="00074EA2" w:rsidP="00074EA2">
      <w:pPr>
        <w:rPr>
          <w:i/>
          <w:iCs/>
          <w:lang w:val="fr-CH"/>
        </w:rPr>
      </w:pPr>
      <w:r w:rsidRPr="00952EEA">
        <w:rPr>
          <w:i/>
          <w:iCs/>
          <w:lang w:val="fr-CH"/>
        </w:rPr>
        <w:t>Male 2:</w:t>
      </w:r>
    </w:p>
    <w:p w14:paraId="0CE9994C" w14:textId="77777777" w:rsidR="00074EA2" w:rsidRPr="00952EEA" w:rsidRDefault="00074EA2" w:rsidP="00074EA2">
      <w:pPr>
        <w:rPr>
          <w:lang w:val="fr-CH"/>
        </w:rPr>
      </w:pPr>
      <w:r w:rsidRPr="00952EEA">
        <w:rPr>
          <w:lang w:val="fr-CH"/>
        </w:rPr>
        <w:t>Sydämellä on syynsä, joita järki ei tunne.</w:t>
      </w:r>
    </w:p>
    <w:p w14:paraId="0CE9994D" w14:textId="77777777" w:rsidR="00074EA2" w:rsidRPr="00FA3A7F" w:rsidRDefault="00074EA2" w:rsidP="00074EA2">
      <w:r w:rsidRPr="00FA3A7F">
        <w:t>On opittava kärsimään voidakseen elää.</w:t>
      </w:r>
    </w:p>
    <w:p w14:paraId="0CE9994E" w14:textId="77777777" w:rsidR="00074EA2" w:rsidRPr="00952EEA" w:rsidRDefault="00074EA2" w:rsidP="00074EA2">
      <w:pPr>
        <w:pStyle w:val="Heading3"/>
        <w:rPr>
          <w:lang w:val="fr-CH"/>
        </w:rPr>
      </w:pPr>
      <w:bookmarkStart w:id="538" w:name="_Toc404786844"/>
      <w:r w:rsidRPr="00952EEA">
        <w:rPr>
          <w:lang w:val="fr-CH"/>
        </w:rPr>
        <w:t>C.2.5</w:t>
      </w:r>
      <w:r w:rsidRPr="00952EEA">
        <w:rPr>
          <w:lang w:val="fr-CH"/>
        </w:rPr>
        <w:tab/>
        <w:t>French</w:t>
      </w:r>
      <w:bookmarkEnd w:id="538"/>
    </w:p>
    <w:p w14:paraId="0CE9994F" w14:textId="77777777" w:rsidR="00074EA2" w:rsidRPr="00952EEA" w:rsidRDefault="00074EA2" w:rsidP="00074EA2">
      <w:pPr>
        <w:rPr>
          <w:i/>
          <w:iCs/>
          <w:lang w:val="fr-CH"/>
        </w:rPr>
      </w:pPr>
      <w:r w:rsidRPr="00952EEA">
        <w:rPr>
          <w:i/>
          <w:iCs/>
          <w:lang w:val="fr-CH"/>
        </w:rPr>
        <w:t>Female 1:</w:t>
      </w:r>
    </w:p>
    <w:p w14:paraId="0CE99950" w14:textId="77777777" w:rsidR="00074EA2" w:rsidRPr="00952EEA" w:rsidRDefault="00074EA2" w:rsidP="00074EA2">
      <w:pPr>
        <w:rPr>
          <w:lang w:val="fr-CH"/>
        </w:rPr>
      </w:pPr>
      <w:r w:rsidRPr="00952EEA">
        <w:rPr>
          <w:lang w:val="fr-CH"/>
        </w:rPr>
        <w:t>On entend les gazouillis d'un oiseau dans le jardin.</w:t>
      </w:r>
    </w:p>
    <w:p w14:paraId="0CE99951" w14:textId="77777777" w:rsidR="00074EA2" w:rsidRPr="00952EEA" w:rsidRDefault="00074EA2" w:rsidP="00074EA2">
      <w:pPr>
        <w:rPr>
          <w:lang w:val="fr-CH"/>
        </w:rPr>
      </w:pPr>
      <w:r w:rsidRPr="00952EEA">
        <w:rPr>
          <w:lang w:val="fr-CH"/>
        </w:rPr>
        <w:t>La barque du pêcheur a été emportée par une tempête.</w:t>
      </w:r>
    </w:p>
    <w:p w14:paraId="0CE99952" w14:textId="77777777" w:rsidR="00074EA2" w:rsidRPr="00952EEA" w:rsidRDefault="00074EA2" w:rsidP="00074EA2">
      <w:pPr>
        <w:rPr>
          <w:i/>
          <w:iCs/>
          <w:lang w:val="fr-CH"/>
        </w:rPr>
      </w:pPr>
      <w:r w:rsidRPr="00952EEA">
        <w:rPr>
          <w:i/>
          <w:iCs/>
          <w:lang w:val="fr-CH"/>
        </w:rPr>
        <w:t>Female 2:</w:t>
      </w:r>
    </w:p>
    <w:p w14:paraId="0CE99953" w14:textId="77777777" w:rsidR="00074EA2" w:rsidRPr="00952EEA" w:rsidRDefault="00074EA2" w:rsidP="00074EA2">
      <w:pPr>
        <w:rPr>
          <w:lang w:val="fr-CH"/>
        </w:rPr>
      </w:pPr>
      <w:r w:rsidRPr="00952EEA">
        <w:rPr>
          <w:lang w:val="fr-CH"/>
        </w:rPr>
        <w:t>Le client s'attend à ce que vous fassiez une réduction.</w:t>
      </w:r>
    </w:p>
    <w:p w14:paraId="0CE99954" w14:textId="77777777" w:rsidR="00074EA2" w:rsidRPr="00952EEA" w:rsidRDefault="00074EA2" w:rsidP="00074EA2">
      <w:pPr>
        <w:rPr>
          <w:lang w:val="fr-CH"/>
        </w:rPr>
      </w:pPr>
      <w:r w:rsidRPr="00952EEA">
        <w:rPr>
          <w:lang w:val="fr-CH"/>
        </w:rPr>
        <w:t>Chaque fois que je me lève ma plaie me tire.</w:t>
      </w:r>
    </w:p>
    <w:p w14:paraId="0CE99955" w14:textId="77777777" w:rsidR="00074EA2" w:rsidRPr="00952EEA" w:rsidRDefault="00074EA2" w:rsidP="00074EA2">
      <w:pPr>
        <w:rPr>
          <w:i/>
          <w:iCs/>
          <w:lang w:val="fr-CH"/>
        </w:rPr>
      </w:pPr>
      <w:r w:rsidRPr="00952EEA">
        <w:rPr>
          <w:i/>
          <w:iCs/>
          <w:lang w:val="fr-CH"/>
        </w:rPr>
        <w:t>Male 1:</w:t>
      </w:r>
    </w:p>
    <w:p w14:paraId="0CE99956" w14:textId="77777777" w:rsidR="00074EA2" w:rsidRPr="00952EEA" w:rsidRDefault="00074EA2" w:rsidP="00074EA2">
      <w:pPr>
        <w:rPr>
          <w:lang w:val="fr-CH"/>
        </w:rPr>
      </w:pPr>
      <w:r w:rsidRPr="00952EEA">
        <w:rPr>
          <w:lang w:val="fr-CH"/>
        </w:rPr>
        <w:t>Vous avez du plaisir à jouer avec ceux qui ont un bon caractère.</w:t>
      </w:r>
    </w:p>
    <w:p w14:paraId="0CE99957" w14:textId="77777777" w:rsidR="00074EA2" w:rsidRPr="00952EEA" w:rsidRDefault="00074EA2" w:rsidP="00074EA2">
      <w:pPr>
        <w:rPr>
          <w:lang w:val="fr-CH"/>
        </w:rPr>
      </w:pPr>
      <w:r w:rsidRPr="00952EEA">
        <w:rPr>
          <w:lang w:val="fr-CH"/>
        </w:rPr>
        <w:t>Le chevrier a corné pour rassembler ses moutons.</w:t>
      </w:r>
    </w:p>
    <w:p w14:paraId="0CE99958" w14:textId="77777777" w:rsidR="00074EA2" w:rsidRPr="00952EEA" w:rsidRDefault="00074EA2" w:rsidP="00074EA2">
      <w:pPr>
        <w:rPr>
          <w:i/>
          <w:iCs/>
          <w:lang w:val="fr-CH"/>
        </w:rPr>
      </w:pPr>
      <w:r w:rsidRPr="00952EEA">
        <w:rPr>
          <w:i/>
          <w:iCs/>
          <w:lang w:val="fr-CH"/>
        </w:rPr>
        <w:t>Male 2:</w:t>
      </w:r>
    </w:p>
    <w:p w14:paraId="0CE99959" w14:textId="77777777" w:rsidR="00074EA2" w:rsidRPr="00952EEA" w:rsidRDefault="00074EA2" w:rsidP="00074EA2">
      <w:pPr>
        <w:rPr>
          <w:lang w:val="fr-CH"/>
        </w:rPr>
      </w:pPr>
      <w:r w:rsidRPr="00952EEA">
        <w:rPr>
          <w:lang w:val="fr-CH"/>
        </w:rPr>
        <w:t>Ma mère et moi faisons de courtes promenades.</w:t>
      </w:r>
    </w:p>
    <w:p w14:paraId="0CE9995A" w14:textId="77777777" w:rsidR="00074EA2" w:rsidRPr="00952EEA" w:rsidRDefault="00074EA2" w:rsidP="00074EA2">
      <w:pPr>
        <w:rPr>
          <w:lang w:val="fr-CH"/>
        </w:rPr>
      </w:pPr>
      <w:r w:rsidRPr="00952EEA">
        <w:rPr>
          <w:lang w:val="fr-CH"/>
        </w:rPr>
        <w:t>La poupée fait la joie de cette très jeune fille.</w:t>
      </w:r>
    </w:p>
    <w:p w14:paraId="0CE9995B" w14:textId="77777777" w:rsidR="00074EA2" w:rsidRPr="00263CA6" w:rsidRDefault="00074EA2" w:rsidP="00074EA2">
      <w:pPr>
        <w:pStyle w:val="Heading3"/>
        <w:rPr>
          <w:lang w:val="de-CH"/>
        </w:rPr>
      </w:pPr>
      <w:bookmarkStart w:id="539" w:name="_Toc404786845"/>
      <w:r w:rsidRPr="00263CA6">
        <w:rPr>
          <w:lang w:val="de-CH"/>
        </w:rPr>
        <w:lastRenderedPageBreak/>
        <w:t>C.2.6</w:t>
      </w:r>
      <w:r w:rsidRPr="00263CA6">
        <w:rPr>
          <w:lang w:val="de-CH"/>
        </w:rPr>
        <w:tab/>
        <w:t>German</w:t>
      </w:r>
      <w:bookmarkEnd w:id="539"/>
    </w:p>
    <w:p w14:paraId="0CE9995C" w14:textId="77777777" w:rsidR="00074EA2" w:rsidRPr="00263CA6" w:rsidRDefault="00074EA2" w:rsidP="00074EA2">
      <w:pPr>
        <w:pStyle w:val="Headingi"/>
        <w:rPr>
          <w:lang w:val="de-CH"/>
        </w:rPr>
      </w:pPr>
      <w:r w:rsidRPr="00263CA6">
        <w:rPr>
          <w:lang w:val="de-CH"/>
        </w:rPr>
        <w:t>Female 1:</w:t>
      </w:r>
    </w:p>
    <w:p w14:paraId="0CE9995D" w14:textId="54294BE6" w:rsidR="00074EA2" w:rsidRPr="00263CA6" w:rsidRDefault="00074EA2" w:rsidP="00074EA2">
      <w:pPr>
        <w:keepNext/>
        <w:keepLines/>
        <w:rPr>
          <w:lang w:val="de-CH"/>
        </w:rPr>
      </w:pPr>
      <w:r w:rsidRPr="00263CA6">
        <w:rPr>
          <w:lang w:val="de-CH"/>
        </w:rPr>
        <w:t>Im Fernsehen wurde alles gezeigt.</w:t>
      </w:r>
    </w:p>
    <w:p w14:paraId="0CE9995E" w14:textId="77777777" w:rsidR="00074EA2" w:rsidRPr="00263CA6" w:rsidRDefault="00074EA2" w:rsidP="00074EA2">
      <w:pPr>
        <w:keepNext/>
        <w:keepLines/>
        <w:rPr>
          <w:lang w:val="de-CH"/>
        </w:rPr>
      </w:pPr>
      <w:r w:rsidRPr="00263CA6">
        <w:rPr>
          <w:lang w:val="de-CH"/>
        </w:rPr>
        <w:t>Alle haben nur einen Wunsch.</w:t>
      </w:r>
    </w:p>
    <w:p w14:paraId="0CE9995F" w14:textId="77777777" w:rsidR="00074EA2" w:rsidRPr="00263CA6" w:rsidRDefault="00074EA2" w:rsidP="00074EA2">
      <w:pPr>
        <w:pStyle w:val="Headingi"/>
        <w:rPr>
          <w:lang w:val="de-CH"/>
        </w:rPr>
      </w:pPr>
      <w:r w:rsidRPr="00263CA6">
        <w:rPr>
          <w:lang w:val="de-CH"/>
        </w:rPr>
        <w:t>Female 2:</w:t>
      </w:r>
    </w:p>
    <w:p w14:paraId="0CE99960" w14:textId="4F51A35A" w:rsidR="00074EA2" w:rsidRPr="00263CA6" w:rsidRDefault="00074EA2" w:rsidP="00074EA2">
      <w:pPr>
        <w:rPr>
          <w:lang w:val="de-CH"/>
        </w:rPr>
      </w:pPr>
      <w:r w:rsidRPr="00263CA6">
        <w:rPr>
          <w:lang w:val="de-CH"/>
        </w:rPr>
        <w:t>Kinder naschen Süßigkeiten.</w:t>
      </w:r>
    </w:p>
    <w:p w14:paraId="0CE99961" w14:textId="77777777" w:rsidR="00074EA2" w:rsidRPr="00263CA6" w:rsidRDefault="00074EA2" w:rsidP="00074EA2">
      <w:pPr>
        <w:rPr>
          <w:lang w:val="de-CH"/>
        </w:rPr>
      </w:pPr>
      <w:r w:rsidRPr="00263CA6">
        <w:rPr>
          <w:lang w:val="de-CH"/>
        </w:rPr>
        <w:t>Der Boden ist viel zu trocken.</w:t>
      </w:r>
    </w:p>
    <w:p w14:paraId="0CE99962" w14:textId="77777777" w:rsidR="00074EA2" w:rsidRPr="00263CA6" w:rsidRDefault="00074EA2" w:rsidP="00074EA2">
      <w:pPr>
        <w:pStyle w:val="Headingi"/>
        <w:rPr>
          <w:lang w:val="de-CH"/>
        </w:rPr>
      </w:pPr>
      <w:r w:rsidRPr="00263CA6">
        <w:rPr>
          <w:lang w:val="de-CH"/>
        </w:rPr>
        <w:t>Male 1:</w:t>
      </w:r>
    </w:p>
    <w:p w14:paraId="0CE99963" w14:textId="09F483A6" w:rsidR="00074EA2" w:rsidRPr="00263CA6" w:rsidRDefault="00074EA2" w:rsidP="00074EA2">
      <w:pPr>
        <w:rPr>
          <w:lang w:val="de-CH"/>
        </w:rPr>
      </w:pPr>
      <w:r w:rsidRPr="00263CA6">
        <w:rPr>
          <w:lang w:val="de-CH"/>
        </w:rPr>
        <w:t>Mit einem Male kam die Sonne durch.</w:t>
      </w:r>
    </w:p>
    <w:p w14:paraId="0CE99964" w14:textId="77777777" w:rsidR="00074EA2" w:rsidRPr="00263CA6" w:rsidRDefault="00074EA2" w:rsidP="00074EA2">
      <w:pPr>
        <w:rPr>
          <w:lang w:val="de-CH"/>
        </w:rPr>
      </w:pPr>
      <w:r w:rsidRPr="00263CA6">
        <w:rPr>
          <w:lang w:val="de-CH"/>
        </w:rPr>
        <w:t>Das Telefon klingelt wieder.</w:t>
      </w:r>
    </w:p>
    <w:p w14:paraId="0CE99965" w14:textId="77777777" w:rsidR="00074EA2" w:rsidRPr="00263CA6" w:rsidRDefault="00074EA2" w:rsidP="00074EA2">
      <w:pPr>
        <w:pStyle w:val="Headingi"/>
        <w:rPr>
          <w:lang w:val="de-CH"/>
        </w:rPr>
      </w:pPr>
      <w:r w:rsidRPr="00263CA6">
        <w:rPr>
          <w:lang w:val="de-CH"/>
        </w:rPr>
        <w:t>Male 2:</w:t>
      </w:r>
    </w:p>
    <w:p w14:paraId="0CE99966" w14:textId="046B2384" w:rsidR="00074EA2" w:rsidRPr="00263CA6" w:rsidRDefault="00074EA2" w:rsidP="00074EA2">
      <w:pPr>
        <w:rPr>
          <w:lang w:val="de-CH"/>
        </w:rPr>
      </w:pPr>
      <w:r w:rsidRPr="00263CA6">
        <w:rPr>
          <w:lang w:val="de-CH"/>
        </w:rPr>
        <w:t>Sekunden entscheiden über Leben.</w:t>
      </w:r>
    </w:p>
    <w:p w14:paraId="0CE99967" w14:textId="77777777" w:rsidR="00074EA2" w:rsidRPr="00263CA6" w:rsidRDefault="00074EA2" w:rsidP="00074EA2">
      <w:pPr>
        <w:rPr>
          <w:lang w:val="de-CH"/>
        </w:rPr>
      </w:pPr>
      <w:r w:rsidRPr="00263CA6">
        <w:rPr>
          <w:lang w:val="de-CH"/>
        </w:rPr>
        <w:t>Flieder lockt nicht nur die Bienen.</w:t>
      </w:r>
    </w:p>
    <w:p w14:paraId="0CE99968" w14:textId="77777777" w:rsidR="00074EA2" w:rsidRPr="001775A4" w:rsidRDefault="00074EA2" w:rsidP="00074EA2">
      <w:pPr>
        <w:pStyle w:val="Heading3"/>
      </w:pPr>
      <w:bookmarkStart w:id="540" w:name="_Toc404786846"/>
      <w:r w:rsidRPr="001775A4">
        <w:t>C.2.7</w:t>
      </w:r>
      <w:r w:rsidRPr="001775A4">
        <w:tab/>
        <w:t>Italian</w:t>
      </w:r>
      <w:bookmarkEnd w:id="540"/>
    </w:p>
    <w:p w14:paraId="0CE99969" w14:textId="77777777" w:rsidR="00074EA2" w:rsidRPr="001775A4" w:rsidRDefault="00074EA2" w:rsidP="00074EA2">
      <w:pPr>
        <w:pStyle w:val="Headingi"/>
      </w:pPr>
      <w:r w:rsidRPr="001775A4">
        <w:t>Female 1:</w:t>
      </w:r>
    </w:p>
    <w:p w14:paraId="0CE9996A" w14:textId="3C44CBE3" w:rsidR="00074EA2" w:rsidRPr="00952EEA" w:rsidRDefault="00074EA2" w:rsidP="00074EA2">
      <w:pPr>
        <w:rPr>
          <w:lang w:val="es-ES"/>
        </w:rPr>
      </w:pPr>
      <w:r w:rsidRPr="00952EEA">
        <w:rPr>
          <w:lang w:val="es-ES"/>
        </w:rPr>
        <w:t xml:space="preserve">Non ricordo più dove ho messo quella bella foto, </w:t>
      </w:r>
    </w:p>
    <w:p w14:paraId="0CE9996B" w14:textId="77777777" w:rsidR="00074EA2" w:rsidRPr="00952EEA" w:rsidRDefault="00074EA2" w:rsidP="00074EA2">
      <w:pPr>
        <w:rPr>
          <w:lang w:val="fr-CH"/>
        </w:rPr>
      </w:pPr>
      <w:r w:rsidRPr="00952EEA">
        <w:rPr>
          <w:lang w:val="fr-CH"/>
        </w:rPr>
        <w:t>ma se aspetti un po'</w:t>
      </w:r>
    </w:p>
    <w:p w14:paraId="0CE9996C" w14:textId="77777777" w:rsidR="00074EA2" w:rsidRPr="00952EEA" w:rsidRDefault="00074EA2" w:rsidP="00074EA2">
      <w:pPr>
        <w:pStyle w:val="Headingi"/>
        <w:rPr>
          <w:lang w:val="fr-CH"/>
        </w:rPr>
      </w:pPr>
      <w:r w:rsidRPr="00952EEA">
        <w:rPr>
          <w:lang w:val="fr-CH"/>
        </w:rPr>
        <w:t>Female 2:</w:t>
      </w:r>
    </w:p>
    <w:p w14:paraId="0CE9996D" w14:textId="77777777" w:rsidR="00074EA2" w:rsidRPr="00952EEA" w:rsidRDefault="00074EA2" w:rsidP="00074EA2">
      <w:pPr>
        <w:rPr>
          <w:lang w:val="es-ES"/>
        </w:rPr>
      </w:pPr>
      <w:r w:rsidRPr="00952EEA">
        <w:rPr>
          <w:lang w:val="es-ES"/>
        </w:rPr>
        <w:t xml:space="preserve">Questo tormento durerà ancora qualche ora. </w:t>
      </w:r>
    </w:p>
    <w:p w14:paraId="0CE9996E" w14:textId="77777777" w:rsidR="00074EA2" w:rsidRPr="00952EEA" w:rsidRDefault="00074EA2" w:rsidP="00074EA2">
      <w:pPr>
        <w:rPr>
          <w:lang w:val="es-ES"/>
        </w:rPr>
      </w:pPr>
      <w:r w:rsidRPr="00952EEA">
        <w:rPr>
          <w:lang w:val="es-ES"/>
        </w:rPr>
        <w:t>Aveva a cuore il bene della società.</w:t>
      </w:r>
    </w:p>
    <w:p w14:paraId="0CE9996F" w14:textId="77777777" w:rsidR="00074EA2" w:rsidRPr="00952EEA" w:rsidRDefault="00074EA2" w:rsidP="00074EA2">
      <w:pPr>
        <w:pStyle w:val="Headingi"/>
        <w:rPr>
          <w:lang w:val="fr-CH"/>
        </w:rPr>
      </w:pPr>
      <w:r w:rsidRPr="00952EEA">
        <w:rPr>
          <w:lang w:val="fr-CH"/>
        </w:rPr>
        <w:t>Male 1:</w:t>
      </w:r>
    </w:p>
    <w:p w14:paraId="0CE99970" w14:textId="77777777" w:rsidR="00074EA2" w:rsidRPr="00952EEA" w:rsidRDefault="00074EA2" w:rsidP="00074EA2">
      <w:pPr>
        <w:rPr>
          <w:lang w:val="fr-CH"/>
        </w:rPr>
      </w:pPr>
      <w:r w:rsidRPr="00952EEA">
        <w:rPr>
          <w:lang w:val="fr-CH"/>
        </w:rPr>
        <w:t xml:space="preserve">Tu non conosci ancora gli uomini, </w:t>
      </w:r>
    </w:p>
    <w:p w14:paraId="0CE99971" w14:textId="77777777" w:rsidR="00074EA2" w:rsidRPr="00952EEA" w:rsidRDefault="00074EA2" w:rsidP="00074EA2">
      <w:pPr>
        <w:rPr>
          <w:lang w:val="es-ES"/>
        </w:rPr>
      </w:pPr>
      <w:r w:rsidRPr="00952EEA">
        <w:rPr>
          <w:lang w:val="es-ES"/>
        </w:rPr>
        <w:t>ma, se aspetti un po', la cerco e te la prendo.</w:t>
      </w:r>
    </w:p>
    <w:p w14:paraId="0CE99972" w14:textId="77777777" w:rsidR="00074EA2" w:rsidRPr="00952EEA" w:rsidRDefault="00074EA2" w:rsidP="00074EA2">
      <w:pPr>
        <w:pStyle w:val="Headingi"/>
        <w:rPr>
          <w:lang w:val="es-ES"/>
        </w:rPr>
      </w:pPr>
      <w:r w:rsidRPr="00952EEA">
        <w:rPr>
          <w:lang w:val="es-ES"/>
        </w:rPr>
        <w:t>Male 2:</w:t>
      </w:r>
    </w:p>
    <w:p w14:paraId="0CE99973" w14:textId="1D3E38E0" w:rsidR="00074EA2" w:rsidRPr="00952EEA" w:rsidRDefault="00074EA2" w:rsidP="00074EA2">
      <w:pPr>
        <w:rPr>
          <w:lang w:val="es-ES"/>
        </w:rPr>
      </w:pPr>
      <w:r w:rsidRPr="00952EEA">
        <w:rPr>
          <w:lang w:val="es-ES"/>
        </w:rPr>
        <w:t>Questo tormento durerà ancora qualche ora.</w:t>
      </w:r>
    </w:p>
    <w:p w14:paraId="0CE99974" w14:textId="77777777" w:rsidR="00074EA2" w:rsidRPr="00952EEA" w:rsidRDefault="00074EA2" w:rsidP="00074EA2">
      <w:pPr>
        <w:rPr>
          <w:sz w:val="36"/>
          <w:lang w:val="es-ES"/>
        </w:rPr>
      </w:pPr>
      <w:r w:rsidRPr="00952EEA">
        <w:rPr>
          <w:lang w:val="es-ES"/>
        </w:rPr>
        <w:t>Aveva a cuore il bene della società.</w:t>
      </w:r>
    </w:p>
    <w:p w14:paraId="0CE99975" w14:textId="77777777" w:rsidR="00074EA2" w:rsidRPr="001775A4" w:rsidRDefault="00074EA2" w:rsidP="00074EA2">
      <w:pPr>
        <w:pStyle w:val="Heading3"/>
      </w:pPr>
      <w:bookmarkStart w:id="541" w:name="_Toc404786847"/>
      <w:r w:rsidRPr="001775A4">
        <w:t>C.2.8</w:t>
      </w:r>
      <w:r w:rsidRPr="001775A4">
        <w:tab/>
        <w:t>Japanese</w:t>
      </w:r>
      <w:bookmarkEnd w:id="541"/>
    </w:p>
    <w:p w14:paraId="0CE99976" w14:textId="77777777" w:rsidR="00074EA2" w:rsidRPr="001775A4" w:rsidRDefault="00074EA2" w:rsidP="00074EA2">
      <w:pPr>
        <w:rPr>
          <w:i/>
          <w:iCs/>
        </w:rPr>
      </w:pPr>
      <w:r w:rsidRPr="001775A4">
        <w:rPr>
          <w:i/>
          <w:iCs/>
        </w:rPr>
        <w:t>Female 1:</w:t>
      </w:r>
    </w:p>
    <w:p w14:paraId="0CE99977" w14:textId="77777777" w:rsidR="00074EA2" w:rsidRPr="001775A4" w:rsidRDefault="00074EA2" w:rsidP="00074EA2">
      <w:pPr>
        <w:rPr>
          <w:rFonts w:ascii="MS Mincho" w:eastAsia="MS Mincho" w:hAnsi="MS Mincho" w:cs="MS Mincho"/>
          <w:szCs w:val="22"/>
          <w:lang w:eastAsia="ja-JP"/>
        </w:rPr>
      </w:pPr>
      <w:r w:rsidRPr="00FA3A7F">
        <w:rPr>
          <w:rFonts w:ascii="MS Mincho" w:eastAsia="MS Mincho" w:hAnsi="MS Mincho" w:cs="MS Mincho"/>
          <w:szCs w:val="22"/>
          <w:lang w:eastAsia="ja-JP"/>
        </w:rPr>
        <w:t>彼は鮎を釣る名人です。</w:t>
      </w:r>
    </w:p>
    <w:p w14:paraId="0CE99978" w14:textId="77777777" w:rsidR="00074EA2" w:rsidRPr="001775A4" w:rsidRDefault="00074EA2" w:rsidP="00074EA2">
      <w:r w:rsidRPr="001775A4">
        <w:t>Kare wa ayu wo tsuru meijin desu.</w:t>
      </w:r>
    </w:p>
    <w:p w14:paraId="0CE99979" w14:textId="77777777" w:rsidR="00074EA2" w:rsidRPr="001775A4" w:rsidRDefault="00074EA2" w:rsidP="00074EA2">
      <w:pPr>
        <w:rPr>
          <w:rFonts w:ascii="MS Mincho" w:eastAsia="MS Mincho" w:hAnsi="MS Mincho" w:cs="MS Mincho"/>
          <w:lang w:eastAsia="ja-JP"/>
        </w:rPr>
      </w:pPr>
      <w:r w:rsidRPr="00FA3A7F">
        <w:rPr>
          <w:rFonts w:ascii="MS Mincho" w:eastAsia="MS Mincho" w:hAnsi="MS Mincho" w:cs="MS Mincho"/>
          <w:lang w:eastAsia="ja-JP"/>
        </w:rPr>
        <w:t>古代エジプトで十進法の原理が作られました。</w:t>
      </w:r>
    </w:p>
    <w:p w14:paraId="0CE9997A" w14:textId="7718AC82" w:rsidR="00074EA2" w:rsidRPr="00952EEA" w:rsidRDefault="00074EA2">
      <w:pPr>
        <w:rPr>
          <w:szCs w:val="22"/>
          <w:lang w:val="es-ES"/>
        </w:rPr>
      </w:pPr>
      <w:r w:rsidRPr="00952EEA">
        <w:rPr>
          <w:szCs w:val="22"/>
          <w:lang w:val="es-ES"/>
        </w:rPr>
        <w:t>Kodai ejipto de jusshinh</w:t>
      </w:r>
      <w:r w:rsidR="003D0E57" w:rsidRPr="00952EEA">
        <w:rPr>
          <w:lang w:val="es-ES"/>
        </w:rPr>
        <w:t>ō</w:t>
      </w:r>
      <w:r w:rsidRPr="00952EEA">
        <w:rPr>
          <w:szCs w:val="22"/>
          <w:lang w:val="es-ES"/>
        </w:rPr>
        <w:t xml:space="preserve"> no genri ga tsukuraremashita.</w:t>
      </w:r>
    </w:p>
    <w:p w14:paraId="0CE9997B" w14:textId="77777777" w:rsidR="00074EA2" w:rsidRPr="00952EEA" w:rsidRDefault="00074EA2" w:rsidP="00074EA2">
      <w:pPr>
        <w:rPr>
          <w:i/>
          <w:iCs/>
          <w:szCs w:val="22"/>
          <w:lang w:val="es-ES" w:eastAsia="ja-JP"/>
        </w:rPr>
      </w:pPr>
      <w:r w:rsidRPr="00952EEA">
        <w:rPr>
          <w:i/>
          <w:iCs/>
          <w:lang w:val="es-ES" w:eastAsia="ja-JP"/>
        </w:rPr>
        <w:t>Female 2:</w:t>
      </w:r>
    </w:p>
    <w:p w14:paraId="0CE9997C" w14:textId="77777777" w:rsidR="00074EA2" w:rsidRPr="00952EEA" w:rsidRDefault="00074EA2" w:rsidP="00074EA2">
      <w:pPr>
        <w:rPr>
          <w:rFonts w:ascii="MS Mincho" w:eastAsia="MS Mincho" w:hAnsi="MS Mincho" w:cs="MS Mincho"/>
          <w:szCs w:val="22"/>
          <w:lang w:val="es-ES" w:eastAsia="ja-JP"/>
        </w:rPr>
      </w:pPr>
      <w:r w:rsidRPr="00FA3A7F">
        <w:rPr>
          <w:rFonts w:ascii="MS Mincho" w:eastAsia="MS Mincho" w:hAnsi="MS Mincho" w:cs="MS Mincho"/>
          <w:szCs w:val="22"/>
          <w:lang w:eastAsia="ja-JP"/>
        </w:rPr>
        <w:t>読書の楽しさを知ってください。</w:t>
      </w:r>
    </w:p>
    <w:p w14:paraId="0CE9997D" w14:textId="77777777" w:rsidR="00074EA2" w:rsidRPr="00952EEA" w:rsidRDefault="00074EA2" w:rsidP="00074EA2">
      <w:pPr>
        <w:rPr>
          <w:szCs w:val="22"/>
          <w:lang w:val="es-ES"/>
        </w:rPr>
      </w:pPr>
      <w:r w:rsidRPr="00952EEA">
        <w:rPr>
          <w:szCs w:val="22"/>
          <w:lang w:val="es-ES"/>
        </w:rPr>
        <w:t>Dokusho no tanoshisa wo shitte kudasai.</w:t>
      </w:r>
    </w:p>
    <w:p w14:paraId="0CE9997E" w14:textId="77777777" w:rsidR="00074EA2" w:rsidRPr="00952EEA" w:rsidRDefault="00074EA2" w:rsidP="00074EA2">
      <w:pPr>
        <w:rPr>
          <w:rFonts w:ascii="MS Mincho" w:eastAsia="MS Mincho" w:hAnsi="MS Mincho" w:cs="MS Mincho"/>
          <w:lang w:val="es-ES" w:eastAsia="ja-JP"/>
        </w:rPr>
      </w:pPr>
      <w:r w:rsidRPr="00FA3A7F">
        <w:rPr>
          <w:rFonts w:ascii="MS Mincho" w:eastAsia="MS Mincho" w:hAnsi="MS Mincho" w:cs="MS Mincho"/>
          <w:lang w:eastAsia="ja-JP"/>
        </w:rPr>
        <w:lastRenderedPageBreak/>
        <w:t>人間の価値は知識をどう活用するかで決まります。</w:t>
      </w:r>
    </w:p>
    <w:p w14:paraId="0CE9997F" w14:textId="54171943" w:rsidR="00074EA2" w:rsidRPr="00952EEA" w:rsidRDefault="00074EA2" w:rsidP="003D0E57">
      <w:pPr>
        <w:rPr>
          <w:szCs w:val="22"/>
          <w:lang w:val="es-ES"/>
        </w:rPr>
      </w:pPr>
      <w:r w:rsidRPr="00952EEA">
        <w:rPr>
          <w:szCs w:val="22"/>
          <w:lang w:val="es-ES"/>
        </w:rPr>
        <w:t>Ningen no kachi wa chishiki wo d</w:t>
      </w:r>
      <w:r w:rsidR="003D0E57" w:rsidRPr="00952EEA">
        <w:rPr>
          <w:lang w:val="es-ES"/>
        </w:rPr>
        <w:t>ō</w:t>
      </w:r>
      <w:r w:rsidRPr="00952EEA">
        <w:rPr>
          <w:szCs w:val="22"/>
          <w:lang w:val="es-ES"/>
        </w:rPr>
        <w:t xml:space="preserve"> katsuy</w:t>
      </w:r>
      <w:r w:rsidR="003D0E57" w:rsidRPr="00952EEA">
        <w:rPr>
          <w:lang w:val="es-ES"/>
        </w:rPr>
        <w:t>ō</w:t>
      </w:r>
      <w:r w:rsidRPr="00952EEA">
        <w:rPr>
          <w:szCs w:val="22"/>
          <w:lang w:val="es-ES"/>
        </w:rPr>
        <w:t xml:space="preserve"> suruka de kimarimasu.</w:t>
      </w:r>
    </w:p>
    <w:p w14:paraId="0CE99980" w14:textId="77777777" w:rsidR="00074EA2" w:rsidRPr="00952EEA" w:rsidRDefault="00074EA2" w:rsidP="00074EA2">
      <w:pPr>
        <w:rPr>
          <w:i/>
          <w:iCs/>
          <w:lang w:val="es-ES" w:eastAsia="ja-JP"/>
        </w:rPr>
      </w:pPr>
      <w:r w:rsidRPr="00952EEA">
        <w:rPr>
          <w:i/>
          <w:iCs/>
          <w:lang w:val="es-ES" w:eastAsia="ja-JP"/>
        </w:rPr>
        <w:t>Male 1:</w:t>
      </w:r>
    </w:p>
    <w:p w14:paraId="0CE99981" w14:textId="77777777" w:rsidR="00074EA2" w:rsidRPr="00952EEA" w:rsidRDefault="00074EA2" w:rsidP="00074EA2">
      <w:pPr>
        <w:rPr>
          <w:rFonts w:ascii="MS Mincho" w:eastAsia="MS Mincho" w:hAnsi="MS Mincho" w:cs="MS Mincho"/>
          <w:szCs w:val="22"/>
          <w:lang w:val="es-ES" w:eastAsia="ja-JP"/>
        </w:rPr>
      </w:pPr>
      <w:r w:rsidRPr="00FA3A7F">
        <w:rPr>
          <w:rFonts w:ascii="MS Mincho" w:eastAsia="MS Mincho" w:hAnsi="MS Mincho" w:cs="MS Mincho"/>
          <w:szCs w:val="22"/>
          <w:lang w:eastAsia="ja-JP"/>
        </w:rPr>
        <w:t>彼女を説得しようとしても無駄です。</w:t>
      </w:r>
    </w:p>
    <w:p w14:paraId="0CE99982" w14:textId="1530F61C" w:rsidR="00074EA2" w:rsidRPr="00263CA6" w:rsidRDefault="00074EA2" w:rsidP="003D0E57">
      <w:pPr>
        <w:rPr>
          <w:szCs w:val="22"/>
          <w:lang w:val="es-ES_tradnl"/>
        </w:rPr>
      </w:pPr>
      <w:r w:rsidRPr="00263CA6">
        <w:rPr>
          <w:szCs w:val="22"/>
          <w:lang w:val="es-ES_tradnl"/>
        </w:rPr>
        <w:t>Kanojo wo settoku shiy</w:t>
      </w:r>
      <w:r w:rsidR="003D0E57" w:rsidRPr="00263CA6">
        <w:rPr>
          <w:lang w:val="es-ES_tradnl"/>
        </w:rPr>
        <w:t>ō</w:t>
      </w:r>
      <w:r w:rsidRPr="00263CA6">
        <w:rPr>
          <w:szCs w:val="22"/>
          <w:lang w:val="es-ES_tradnl"/>
        </w:rPr>
        <w:t>toshitemo mudadesu.</w:t>
      </w:r>
    </w:p>
    <w:p w14:paraId="0CE99983" w14:textId="77777777" w:rsidR="00074EA2" w:rsidRPr="00263CA6" w:rsidRDefault="00074EA2" w:rsidP="00074EA2">
      <w:pPr>
        <w:rPr>
          <w:rFonts w:ascii="MS Mincho" w:eastAsia="MS Mincho" w:hAnsi="MS Mincho" w:cs="MS Mincho"/>
          <w:lang w:val="es-ES_tradnl" w:eastAsia="ja-JP"/>
        </w:rPr>
      </w:pPr>
      <w:r w:rsidRPr="00FA3A7F">
        <w:rPr>
          <w:rFonts w:ascii="MS Mincho" w:eastAsia="MS Mincho" w:hAnsi="MS Mincho" w:cs="MS Mincho"/>
          <w:lang w:eastAsia="ja-JP"/>
        </w:rPr>
        <w:t>その昔ガラスは大変めずらしいものでした。</w:t>
      </w:r>
    </w:p>
    <w:p w14:paraId="0CE99984" w14:textId="77777777" w:rsidR="00074EA2" w:rsidRPr="00952EEA" w:rsidRDefault="00074EA2" w:rsidP="00074EA2">
      <w:pPr>
        <w:rPr>
          <w:szCs w:val="22"/>
          <w:lang w:val="es-ES"/>
        </w:rPr>
      </w:pPr>
      <w:r w:rsidRPr="00952EEA">
        <w:rPr>
          <w:szCs w:val="22"/>
          <w:lang w:val="es-ES"/>
        </w:rPr>
        <w:t>Sono mukasi garasu wa taihen mezurashii monodeshita.</w:t>
      </w:r>
    </w:p>
    <w:p w14:paraId="0CE99985" w14:textId="77777777" w:rsidR="00074EA2" w:rsidRPr="00952EEA" w:rsidRDefault="00074EA2" w:rsidP="00074EA2">
      <w:pPr>
        <w:rPr>
          <w:i/>
          <w:iCs/>
          <w:lang w:val="es-ES" w:eastAsia="ja-JP"/>
        </w:rPr>
      </w:pPr>
      <w:r w:rsidRPr="00952EEA">
        <w:rPr>
          <w:i/>
          <w:iCs/>
          <w:lang w:val="es-ES" w:eastAsia="ja-JP"/>
        </w:rPr>
        <w:t>Male 2:</w:t>
      </w:r>
    </w:p>
    <w:p w14:paraId="0CE99986" w14:textId="77777777" w:rsidR="00074EA2" w:rsidRPr="00952EEA" w:rsidRDefault="00074EA2" w:rsidP="00074EA2">
      <w:pPr>
        <w:rPr>
          <w:rFonts w:ascii="MS Mincho" w:eastAsia="MS Mincho" w:hAnsi="MS Mincho" w:cs="MS Mincho"/>
          <w:szCs w:val="22"/>
          <w:lang w:val="es-ES" w:eastAsia="ja-JP"/>
        </w:rPr>
      </w:pPr>
      <w:r w:rsidRPr="00FA3A7F">
        <w:rPr>
          <w:rFonts w:ascii="MS Mincho" w:eastAsia="MS Mincho" w:hAnsi="MS Mincho" w:cs="MS Mincho"/>
          <w:szCs w:val="22"/>
          <w:lang w:eastAsia="ja-JP"/>
        </w:rPr>
        <w:t>近頃の子供たちはひ弱です。</w:t>
      </w:r>
    </w:p>
    <w:p w14:paraId="0CE99987" w14:textId="77777777" w:rsidR="00074EA2" w:rsidRPr="00952EEA" w:rsidRDefault="00074EA2" w:rsidP="00074EA2">
      <w:pPr>
        <w:rPr>
          <w:szCs w:val="22"/>
          <w:lang w:val="es-ES"/>
        </w:rPr>
      </w:pPr>
      <w:r w:rsidRPr="00952EEA">
        <w:rPr>
          <w:szCs w:val="22"/>
          <w:lang w:val="es-ES"/>
        </w:rPr>
        <w:t>Chikagoro no kodomo tachi wa hiyowa desu.</w:t>
      </w:r>
    </w:p>
    <w:p w14:paraId="0CE99988" w14:textId="77777777" w:rsidR="00074EA2" w:rsidRPr="00952EEA" w:rsidRDefault="00074EA2" w:rsidP="00074EA2">
      <w:pPr>
        <w:rPr>
          <w:rFonts w:ascii="MS Mincho" w:eastAsia="MS Mincho" w:hAnsi="MS Mincho" w:cs="MS Mincho"/>
          <w:szCs w:val="22"/>
          <w:lang w:val="es-ES" w:eastAsia="ja-JP"/>
        </w:rPr>
      </w:pPr>
      <w:r w:rsidRPr="00FA3A7F">
        <w:rPr>
          <w:rFonts w:ascii="MS Mincho" w:eastAsia="MS Mincho" w:hAnsi="MS Mincho" w:cs="MS Mincho"/>
          <w:szCs w:val="22"/>
          <w:lang w:eastAsia="ja-JP"/>
        </w:rPr>
        <w:t>イギリス人は雨の中を平気で濡れて歩きます。</w:t>
      </w:r>
    </w:p>
    <w:p w14:paraId="0CE99989" w14:textId="77777777" w:rsidR="00074EA2" w:rsidRPr="001775A4" w:rsidRDefault="00074EA2" w:rsidP="00074EA2">
      <w:pPr>
        <w:tabs>
          <w:tab w:val="clear" w:pos="794"/>
          <w:tab w:val="clear" w:pos="1191"/>
          <w:tab w:val="clear" w:pos="1588"/>
          <w:tab w:val="clear" w:pos="1985"/>
        </w:tabs>
        <w:overflowPunct/>
        <w:autoSpaceDE/>
        <w:autoSpaceDN/>
        <w:adjustRightInd/>
        <w:spacing w:before="0"/>
        <w:jc w:val="left"/>
        <w:textAlignment w:val="auto"/>
        <w:rPr>
          <w:szCs w:val="22"/>
          <w:lang w:val="es-ES_tradnl"/>
        </w:rPr>
      </w:pPr>
      <w:r w:rsidRPr="001775A4">
        <w:rPr>
          <w:szCs w:val="22"/>
          <w:lang w:val="es-ES_tradnl"/>
        </w:rPr>
        <w:t>Igirisujin wa ameno nakawo heikide nurete arukimasu.</w:t>
      </w:r>
    </w:p>
    <w:p w14:paraId="0CE9998A" w14:textId="77777777" w:rsidR="00074EA2" w:rsidRPr="001775A4" w:rsidRDefault="00074EA2">
      <w:pPr>
        <w:tabs>
          <w:tab w:val="clear" w:pos="794"/>
          <w:tab w:val="clear" w:pos="1191"/>
          <w:tab w:val="clear" w:pos="1588"/>
          <w:tab w:val="clear" w:pos="1985"/>
        </w:tabs>
        <w:overflowPunct/>
        <w:autoSpaceDE/>
        <w:autoSpaceDN/>
        <w:adjustRightInd/>
        <w:spacing w:before="0"/>
        <w:jc w:val="left"/>
        <w:textAlignment w:val="auto"/>
        <w:rPr>
          <w:szCs w:val="22"/>
          <w:lang w:val="es-ES_tradnl"/>
        </w:rPr>
      </w:pPr>
      <w:r w:rsidRPr="001775A4">
        <w:rPr>
          <w:szCs w:val="22"/>
          <w:lang w:val="es-ES_tradnl"/>
        </w:rPr>
        <w:br w:type="page"/>
      </w:r>
    </w:p>
    <w:p w14:paraId="0CE9998B" w14:textId="474A3279" w:rsidR="00074EA2" w:rsidRPr="00FA3A7F" w:rsidRDefault="00074EA2">
      <w:pPr>
        <w:pStyle w:val="AnnexNoTitle"/>
      </w:pPr>
      <w:bookmarkStart w:id="542" w:name="_Toc478453949"/>
      <w:bookmarkStart w:id="543" w:name="_Toc429984493"/>
      <w:bookmarkStart w:id="544" w:name="_Toc482264420"/>
      <w:bookmarkStart w:id="545" w:name="_Toc520700862"/>
      <w:r w:rsidRPr="00FA3A7F">
        <w:lastRenderedPageBreak/>
        <w:t>Annex D</w:t>
      </w:r>
      <w:r w:rsidRPr="00FA3A7F">
        <w:br/>
      </w:r>
      <w:r w:rsidRPr="00FA3A7F">
        <w:br/>
        <w:t xml:space="preserve">Speech files </w:t>
      </w:r>
      <w:r w:rsidR="00F060B7" w:rsidRPr="00FA3A7F">
        <w:t>composed of a pair of sentences spoken</w:t>
      </w:r>
      <w:r w:rsidR="0053352C" w:rsidRPr="00FA3A7F">
        <w:br/>
      </w:r>
      <w:r w:rsidR="00F060B7" w:rsidRPr="00FA3A7F">
        <w:t xml:space="preserve">by a </w:t>
      </w:r>
      <w:r w:rsidRPr="00FA3A7F">
        <w:t>male</w:t>
      </w:r>
      <w:r w:rsidR="00F060B7" w:rsidRPr="00FA3A7F">
        <w:t xml:space="preserve"> and a</w:t>
      </w:r>
      <w:r w:rsidR="0053352C" w:rsidRPr="00FA3A7F">
        <w:t xml:space="preserve"> </w:t>
      </w:r>
      <w:r w:rsidRPr="00FA3A7F">
        <w:t xml:space="preserve">female </w:t>
      </w:r>
      <w:r w:rsidR="0053194F" w:rsidRPr="00FA3A7F">
        <w:t>spea</w:t>
      </w:r>
      <w:r w:rsidR="00F060B7" w:rsidRPr="00FA3A7F">
        <w:t>ker</w:t>
      </w:r>
      <w:bookmarkEnd w:id="542"/>
      <w:bookmarkEnd w:id="543"/>
      <w:bookmarkEnd w:id="544"/>
      <w:bookmarkEnd w:id="545"/>
    </w:p>
    <w:p w14:paraId="0CE9998C" w14:textId="77777777" w:rsidR="00074EA2" w:rsidRPr="00FA3A7F" w:rsidRDefault="00074EA2" w:rsidP="00074EA2">
      <w:pPr>
        <w:jc w:val="center"/>
        <w:rPr>
          <w:b/>
        </w:rPr>
      </w:pPr>
      <w:r w:rsidRPr="00FA3A7F">
        <w:t>(This annex forms an integral part of this Recommendation.)</w:t>
      </w:r>
    </w:p>
    <w:p w14:paraId="0CE9998D" w14:textId="77777777" w:rsidR="00074EA2" w:rsidRPr="00FA3A7F" w:rsidRDefault="00074EA2" w:rsidP="00074EA2">
      <w:pPr>
        <w:pStyle w:val="Heading2"/>
      </w:pPr>
      <w:bookmarkStart w:id="546" w:name="_Toc404786840"/>
      <w:bookmarkStart w:id="547" w:name="_Toc424205099"/>
      <w:bookmarkStart w:id="548" w:name="_Toc429984494"/>
      <w:bookmarkStart w:id="549" w:name="_Toc478453950"/>
      <w:bookmarkStart w:id="550" w:name="_Toc482264421"/>
      <w:bookmarkStart w:id="551" w:name="_Toc520700863"/>
      <w:r w:rsidRPr="00FA3A7F">
        <w:t>D.1</w:t>
      </w:r>
      <w:r w:rsidRPr="00FA3A7F">
        <w:tab/>
        <w:t>General</w:t>
      </w:r>
      <w:bookmarkEnd w:id="546"/>
      <w:bookmarkEnd w:id="547"/>
      <w:bookmarkEnd w:id="548"/>
      <w:bookmarkEnd w:id="549"/>
      <w:bookmarkEnd w:id="550"/>
      <w:bookmarkEnd w:id="551"/>
    </w:p>
    <w:p w14:paraId="0CE9998E" w14:textId="069D5159" w:rsidR="004D126C" w:rsidRPr="00FA3A7F" w:rsidRDefault="00F060B7">
      <w:r w:rsidRPr="00FA3A7F">
        <w:t>This n</w:t>
      </w:r>
      <w:r w:rsidR="0053194F" w:rsidRPr="00FA3A7F">
        <w:t>a</w:t>
      </w:r>
      <w:r w:rsidRPr="00FA3A7F">
        <w:t xml:space="preserve">nex provides speech samples </w:t>
      </w:r>
      <w:r w:rsidR="0053194F" w:rsidRPr="00FA3A7F">
        <w:t>that</w:t>
      </w:r>
      <w:r w:rsidRPr="00FA3A7F">
        <w:t xml:space="preserve"> follow the temporal structure and technical requirements given in [ITU-T P.863.1] and [ITU</w:t>
      </w:r>
      <w:r w:rsidRPr="00FA3A7F">
        <w:noBreakHyphen/>
        <w:t>T P.862.3]. In contrast to the speech samples defined in Annex</w:t>
      </w:r>
      <w:r w:rsidR="0053194F" w:rsidRPr="00FA3A7F">
        <w:t>es</w:t>
      </w:r>
      <w:r w:rsidRPr="00FA3A7F">
        <w:t xml:space="preserve"> B and C, </w:t>
      </w:r>
      <w:r w:rsidR="0001436F" w:rsidRPr="00FA3A7F">
        <w:t>each sample (sentence pair) is</w:t>
      </w:r>
      <w:r w:rsidR="004D126C" w:rsidRPr="00FA3A7F">
        <w:t xml:space="preserve"> composed of one sentence spoken by a male and one by a female speaker. The samples given in this </w:t>
      </w:r>
      <w:r w:rsidR="0053194F" w:rsidRPr="00FA3A7F">
        <w:t>a</w:t>
      </w:r>
      <w:r w:rsidR="004D126C" w:rsidRPr="00FA3A7F">
        <w:t>nnex are especially prepared for use in automated speech quality measurement systems in combination with perceptual based objective quality measurement prediction</w:t>
      </w:r>
      <w:r w:rsidR="0053194F" w:rsidRPr="00FA3A7F">
        <w:t>,</w:t>
      </w:r>
      <w:r w:rsidR="004D126C" w:rsidRPr="00FA3A7F">
        <w:t xml:space="preserve"> as in [ITU-T P.862] and [ITU-T P.863].</w:t>
      </w:r>
    </w:p>
    <w:p w14:paraId="0CE9998F" w14:textId="148B28EB" w:rsidR="00074EA2" w:rsidRPr="00FA3A7F" w:rsidRDefault="00074EA2">
      <w:r w:rsidRPr="00FA3A7F">
        <w:t xml:space="preserve">Subjective and objective scores obtained for a given scenario depend also on the speech sample, and more on the </w:t>
      </w:r>
      <w:r w:rsidR="0053194F" w:rsidRPr="00FA3A7F">
        <w:t>spea</w:t>
      </w:r>
      <w:r w:rsidRPr="00FA3A7F">
        <w:t>ker and gender. This leads to systematic differences in quality scoring depending on the speech sample used.</w:t>
      </w:r>
      <w:r w:rsidR="004D126C" w:rsidRPr="00FA3A7F">
        <w:t xml:space="preserve"> The applied composition of a male and a female </w:t>
      </w:r>
      <w:r w:rsidR="0053194F" w:rsidRPr="00FA3A7F">
        <w:t>spea</w:t>
      </w:r>
      <w:r w:rsidR="004D126C" w:rsidRPr="00FA3A7F">
        <w:t>ker minimizes the gender dependency of measurement results</w:t>
      </w:r>
      <w:r w:rsidR="0053194F" w:rsidRPr="00FA3A7F">
        <w:t>,</w:t>
      </w:r>
      <w:r w:rsidR="004D126C" w:rsidRPr="00FA3A7F">
        <w:t xml:space="preserve"> as usually observed in auditory tests and objective quality prediction.</w:t>
      </w:r>
    </w:p>
    <w:p w14:paraId="0CE99990" w14:textId="51C7B637" w:rsidR="000A2A63" w:rsidRPr="00FA3A7F" w:rsidRDefault="00074EA2">
      <w:r w:rsidRPr="00FA3A7F">
        <w:t xml:space="preserve">In particular, for mobile field testing, sentence pairs consisting of one male and one female sentence are commonly used in practice. This </w:t>
      </w:r>
      <w:r w:rsidR="0053194F" w:rsidRPr="00FA3A7F">
        <w:t>a</w:t>
      </w:r>
      <w:r w:rsidR="004D126C" w:rsidRPr="00FA3A7F">
        <w:t xml:space="preserve">nnex </w:t>
      </w:r>
      <w:r w:rsidRPr="00FA3A7F">
        <w:t>provides a set of composed sentence pairs in different languages</w:t>
      </w:r>
      <w:r w:rsidR="004D126C" w:rsidRPr="00FA3A7F">
        <w:t xml:space="preserve"> spoken by different speakers. Some of the speech samples </w:t>
      </w:r>
      <w:r w:rsidRPr="00FA3A7F">
        <w:t xml:space="preserve">are based on the fullband speech samples in Annex </w:t>
      </w:r>
      <w:r w:rsidR="0001436F" w:rsidRPr="00FA3A7F">
        <w:t>C</w:t>
      </w:r>
      <w:r w:rsidRPr="00FA3A7F">
        <w:t>.</w:t>
      </w:r>
    </w:p>
    <w:p w14:paraId="0CE99991" w14:textId="17377A99" w:rsidR="000A2A63" w:rsidRPr="00FA3A7F" w:rsidRDefault="00074EA2">
      <w:r w:rsidRPr="00FA3A7F">
        <w:t>The</w:t>
      </w:r>
      <w:r w:rsidR="000A2A63" w:rsidRPr="00FA3A7F">
        <w:t xml:space="preserve"> speech samples in this </w:t>
      </w:r>
      <w:r w:rsidR="0053194F" w:rsidRPr="00FA3A7F">
        <w:t>a</w:t>
      </w:r>
      <w:r w:rsidR="000A2A63" w:rsidRPr="00FA3A7F">
        <w:t xml:space="preserve">nnex </w:t>
      </w:r>
      <w:r w:rsidRPr="00FA3A7F">
        <w:t>are targeted at applications where many scores have to be obtained in a minimum time in order to track fast changes or instabilities</w:t>
      </w:r>
      <w:r w:rsidR="0053194F" w:rsidRPr="00FA3A7F">
        <w:t>,</w:t>
      </w:r>
      <w:r w:rsidRPr="00FA3A7F">
        <w:t xml:space="preserve"> e.g., in mobile networks. </w:t>
      </w:r>
      <w:r w:rsidR="0001436F" w:rsidRPr="00FA3A7F">
        <w:t>To enable a high frequency of measurements</w:t>
      </w:r>
      <w:r w:rsidR="0053194F" w:rsidRPr="00FA3A7F">
        <w:t>,</w:t>
      </w:r>
      <w:r w:rsidR="0001436F" w:rsidRPr="00FA3A7F">
        <w:t xml:space="preserve"> these samples are only 6</w:t>
      </w:r>
      <w:r w:rsidR="000C76A9" w:rsidRPr="00FA3A7F">
        <w:t> </w:t>
      </w:r>
      <w:r w:rsidR="0001436F" w:rsidRPr="00FA3A7F">
        <w:t xml:space="preserve">s in length. </w:t>
      </w:r>
      <w:r w:rsidRPr="00FA3A7F">
        <w:t xml:space="preserve">For other applications, longer sequences of sentences as found in Annex </w:t>
      </w:r>
      <w:r w:rsidR="0001436F" w:rsidRPr="00FA3A7F">
        <w:t>C</w:t>
      </w:r>
      <w:r w:rsidR="0053194F" w:rsidRPr="00FA3A7F">
        <w:t>,</w:t>
      </w:r>
      <w:r w:rsidR="0001436F" w:rsidRPr="00FA3A7F">
        <w:t xml:space="preserve"> </w:t>
      </w:r>
      <w:r w:rsidRPr="00FA3A7F">
        <w:t>and described in [ITU-T P.863.1] and [ITU</w:t>
      </w:r>
      <w:r w:rsidRPr="00FA3A7F">
        <w:noBreakHyphen/>
        <w:t>T P.862.3]</w:t>
      </w:r>
      <w:r w:rsidR="0053194F" w:rsidRPr="00FA3A7F">
        <w:t>,</w:t>
      </w:r>
      <w:r w:rsidRPr="00FA3A7F">
        <w:t xml:space="preserve"> should be used.</w:t>
      </w:r>
    </w:p>
    <w:p w14:paraId="0CE99993" w14:textId="77777777" w:rsidR="00074EA2" w:rsidRPr="00FA3A7F" w:rsidRDefault="00074EA2" w:rsidP="00074EA2">
      <w:r w:rsidRPr="00FA3A7F">
        <w:t>A composed speech sample is provided for the following languages:</w:t>
      </w:r>
    </w:p>
    <w:p w14:paraId="0CE99994" w14:textId="77777777" w:rsidR="00074EA2" w:rsidRPr="00FA3A7F" w:rsidRDefault="00074EA2" w:rsidP="00C90634">
      <w:pPr>
        <w:pStyle w:val="enumlev1"/>
      </w:pPr>
      <w:r w:rsidRPr="00FA3A7F">
        <w:t>•</w:t>
      </w:r>
      <w:r w:rsidRPr="00FA3A7F">
        <w:tab/>
        <w:t>Dutch</w:t>
      </w:r>
      <w:r w:rsidR="000A2A63" w:rsidRPr="00FA3A7F">
        <w:t>*</w:t>
      </w:r>
    </w:p>
    <w:p w14:paraId="0CE99995" w14:textId="77777777" w:rsidR="00074EA2" w:rsidRPr="00FA3A7F" w:rsidRDefault="00074EA2" w:rsidP="00C90634">
      <w:pPr>
        <w:pStyle w:val="enumlev1"/>
      </w:pPr>
      <w:r w:rsidRPr="00FA3A7F">
        <w:t>•</w:t>
      </w:r>
      <w:r w:rsidRPr="00FA3A7F">
        <w:tab/>
        <w:t>British English</w:t>
      </w:r>
    </w:p>
    <w:p w14:paraId="0CE99996" w14:textId="77777777" w:rsidR="00074EA2" w:rsidRPr="00FA3A7F" w:rsidRDefault="00074EA2" w:rsidP="00074EA2">
      <w:pPr>
        <w:pStyle w:val="enumlev1"/>
      </w:pPr>
      <w:r w:rsidRPr="00FA3A7F">
        <w:t>•</w:t>
      </w:r>
      <w:r w:rsidRPr="00FA3A7F">
        <w:tab/>
        <w:t>German</w:t>
      </w:r>
      <w:r w:rsidR="000A2A63" w:rsidRPr="00FA3A7F">
        <w:t>*</w:t>
      </w:r>
    </w:p>
    <w:p w14:paraId="0CE99997" w14:textId="77777777" w:rsidR="00074EA2" w:rsidRPr="00FA3A7F" w:rsidRDefault="00074EA2" w:rsidP="00074EA2">
      <w:pPr>
        <w:pStyle w:val="enumlev1"/>
      </w:pPr>
      <w:r w:rsidRPr="00FA3A7F">
        <w:t>•</w:t>
      </w:r>
      <w:r w:rsidRPr="00FA3A7F">
        <w:tab/>
        <w:t>Finnish</w:t>
      </w:r>
      <w:r w:rsidR="000A2A63" w:rsidRPr="00FA3A7F">
        <w:t>*</w:t>
      </w:r>
    </w:p>
    <w:p w14:paraId="0CE99998" w14:textId="77777777" w:rsidR="00074EA2" w:rsidRPr="00FA3A7F" w:rsidRDefault="00074EA2" w:rsidP="00074EA2">
      <w:pPr>
        <w:pStyle w:val="enumlev1"/>
      </w:pPr>
      <w:r w:rsidRPr="00FA3A7F">
        <w:t>•</w:t>
      </w:r>
      <w:r w:rsidRPr="00FA3A7F">
        <w:tab/>
        <w:t>French</w:t>
      </w:r>
      <w:r w:rsidR="000A2A63" w:rsidRPr="00FA3A7F">
        <w:t>*</w:t>
      </w:r>
    </w:p>
    <w:p w14:paraId="0CE99999" w14:textId="77777777" w:rsidR="00074EA2" w:rsidRPr="00FA3A7F" w:rsidRDefault="00074EA2" w:rsidP="00074EA2">
      <w:pPr>
        <w:pStyle w:val="enumlev1"/>
      </w:pPr>
      <w:r w:rsidRPr="00FA3A7F">
        <w:t>•</w:t>
      </w:r>
      <w:r w:rsidRPr="00FA3A7F">
        <w:tab/>
        <w:t>Italian</w:t>
      </w:r>
      <w:r w:rsidR="000A2A63" w:rsidRPr="00FA3A7F">
        <w:t>*</w:t>
      </w:r>
    </w:p>
    <w:p w14:paraId="0CE9999A" w14:textId="77777777" w:rsidR="00D902D0" w:rsidRPr="00FA3A7F" w:rsidRDefault="00D902D0" w:rsidP="00D902D0">
      <w:pPr>
        <w:pStyle w:val="enumlev1"/>
      </w:pPr>
      <w:r w:rsidRPr="00FA3A7F">
        <w:t>•</w:t>
      </w:r>
      <w:r w:rsidRPr="00FA3A7F">
        <w:tab/>
        <w:t>Chinese</w:t>
      </w:r>
      <w:r w:rsidR="000A2A63" w:rsidRPr="00FA3A7F">
        <w:t xml:space="preserve"> (Mandarin)</w:t>
      </w:r>
    </w:p>
    <w:p w14:paraId="0CE9999B" w14:textId="77777777" w:rsidR="000A2A63" w:rsidRPr="00FA3A7F" w:rsidRDefault="000A2A63" w:rsidP="000A2A63">
      <w:pPr>
        <w:pStyle w:val="enumlev1"/>
      </w:pPr>
      <w:r w:rsidRPr="00FA3A7F">
        <w:t>•</w:t>
      </w:r>
      <w:r w:rsidRPr="00FA3A7F">
        <w:tab/>
        <w:t>American English</w:t>
      </w:r>
    </w:p>
    <w:p w14:paraId="0CE9999D" w14:textId="45062F19" w:rsidR="000A2A63" w:rsidRPr="00FA3A7F" w:rsidRDefault="0053352C" w:rsidP="0053352C">
      <w:pPr>
        <w:pStyle w:val="Note"/>
      </w:pPr>
      <w:r w:rsidRPr="00FA3A7F">
        <w:t>NOTE –</w:t>
      </w:r>
      <w:r w:rsidR="000A2A63" w:rsidRPr="00FA3A7F">
        <w:t xml:space="preserve"> * indicates samples composed of material given in Annex C of this Recommendation </w:t>
      </w:r>
    </w:p>
    <w:p w14:paraId="0CE9999E" w14:textId="77777777" w:rsidR="00923F40" w:rsidRPr="00FA3A7F" w:rsidRDefault="00923F40" w:rsidP="008A1C2A">
      <w:pPr>
        <w:pStyle w:val="enumlev1"/>
        <w:ind w:left="0" w:firstLine="0"/>
      </w:pPr>
      <w:r w:rsidRPr="00FA3A7F">
        <w:t>Note that the speech samples in Dutch and English are only available up to SWB 14 kHz, there is no full-band version provided.</w:t>
      </w:r>
    </w:p>
    <w:p w14:paraId="0CE9999F" w14:textId="77986BD5" w:rsidR="00074EA2" w:rsidRPr="00FA3A7F" w:rsidRDefault="00074EA2">
      <w:r w:rsidRPr="00FA3A7F">
        <w:t xml:space="preserve">Each of these male/female composed samples balances the systematic bias between male and female voices as known for [ITU-T P.862] and [ITU-T P.863]. Additionally, the sentences and </w:t>
      </w:r>
      <w:r w:rsidR="0053194F" w:rsidRPr="00FA3A7F">
        <w:t>spea</w:t>
      </w:r>
      <w:r w:rsidRPr="00FA3A7F">
        <w:t>kers have been selected to match mean opinion score predictions for typical codec conditions that can be observed as averages over larger sets of speech samples. The processing procedure and presentation scheme follow [ITU-T P.863.1] exactly.</w:t>
      </w:r>
    </w:p>
    <w:p w14:paraId="0CE999A0" w14:textId="2D6DC244" w:rsidR="00074EA2" w:rsidRPr="00FA3A7F" w:rsidRDefault="00074EA2" w:rsidP="00074EA2">
      <w:r w:rsidRPr="00FA3A7F">
        <w:lastRenderedPageBreak/>
        <w:t>Each sample is 6 s in length, it has a leading and a trailing pause as well as a pause in between the two sentences that meet the requirements of [ITU-T P.863.1] and [ITU-T P.862.3]. The noise floor in the speech pauses is &lt;−85 dBOv (A) r.m.s., but not digital silence.</w:t>
      </w:r>
    </w:p>
    <w:p w14:paraId="0CE999A1" w14:textId="66C27627" w:rsidR="00074EA2" w:rsidRPr="00FA3A7F" w:rsidRDefault="00074EA2" w:rsidP="00074EA2">
      <w:pPr>
        <w:rPr>
          <w:spacing w:val="-4"/>
        </w:rPr>
      </w:pPr>
      <w:r w:rsidRPr="00FA3A7F">
        <w:rPr>
          <w:spacing w:val="-4"/>
        </w:rPr>
        <w:t>All sequences are stored as *.wav files, no calibration for the individual signals is provided. All signals are calibrated to the same level. In general, users of the test signals have to find a suitable digital amplification in order to achieve the required signal level for their applications – for the test sentences, as well as for the noise sequences. General guidance on speech signal levels can be found in [ITU-T P.800] and [ITU-T P.79]; further guidance and tools for speech processing can be found in [ITU-T G.191].</w:t>
      </w:r>
    </w:p>
    <w:p w14:paraId="0CE999A2" w14:textId="77777777" w:rsidR="00074EA2" w:rsidRPr="00FA3A7F" w:rsidRDefault="00074EA2" w:rsidP="00074EA2">
      <w:pPr>
        <w:pStyle w:val="Heading2"/>
      </w:pPr>
      <w:bookmarkStart w:id="552" w:name="_Toc424205100"/>
      <w:bookmarkStart w:id="553" w:name="_Toc429984495"/>
      <w:bookmarkStart w:id="554" w:name="_Toc478453951"/>
      <w:bookmarkStart w:id="555" w:name="_Toc482264422"/>
      <w:bookmarkStart w:id="556" w:name="_Toc520700864"/>
      <w:r w:rsidRPr="00FA3A7F">
        <w:t>D.2</w:t>
      </w:r>
      <w:r w:rsidRPr="00FA3A7F">
        <w:tab/>
        <w:t>Test sentences</w:t>
      </w:r>
      <w:bookmarkEnd w:id="552"/>
      <w:bookmarkEnd w:id="553"/>
      <w:bookmarkEnd w:id="554"/>
      <w:bookmarkEnd w:id="555"/>
      <w:bookmarkEnd w:id="556"/>
    </w:p>
    <w:p w14:paraId="0CE999A3" w14:textId="77777777" w:rsidR="00074EA2" w:rsidRPr="00FA3A7F" w:rsidRDefault="00074EA2" w:rsidP="00074EA2">
      <w:r w:rsidRPr="00FA3A7F">
        <w:t>All speech samples are processed so that the levels measured using a speech level voltmeter according to [ITU-T P.56] are equal. The signals are available with 8 kHz and 48 kHz sampling rates.</w:t>
      </w:r>
    </w:p>
    <w:p w14:paraId="0CE999A4" w14:textId="4D3BB2FF" w:rsidR="000A2A63" w:rsidRPr="00FA3A7F" w:rsidRDefault="00F673CD" w:rsidP="00074EA2">
      <w:r w:rsidRPr="00FA3A7F">
        <w:t>The ba</w:t>
      </w:r>
      <w:r w:rsidR="000A2A63" w:rsidRPr="00FA3A7F">
        <w:t>sis for all versions of the test samples is the fullband version of the samples. The super-wideband version (SWB) is processed by applying the 14 kHz lowpass as in [ITU-T G.191</w:t>
      </w:r>
      <w:r w:rsidR="007B5BEE" w:rsidRPr="00FA3A7F">
        <w:t>]</w:t>
      </w:r>
      <w:r w:rsidR="000A2A63" w:rsidRPr="00FA3A7F">
        <w:t>, 14</w:t>
      </w:r>
      <w:r w:rsidR="001A7D11" w:rsidRPr="00FA3A7F">
        <w:t> kHz bandpass</w:t>
      </w:r>
      <w:r w:rsidR="000A2A63" w:rsidRPr="00FA3A7F">
        <w:t>], the narrowband version (flat 08k) is derived by downsampling using the</w:t>
      </w:r>
      <w:r w:rsidR="0053352C" w:rsidRPr="00FA3A7F">
        <w:t xml:space="preserve"> HiQ lowpass as defined in [ITU</w:t>
      </w:r>
      <w:r w:rsidR="0053352C" w:rsidRPr="00FA3A7F">
        <w:noBreakHyphen/>
      </w:r>
      <w:r w:rsidR="000A2A63" w:rsidRPr="00FA3A7F">
        <w:t>T P.863.1], at the narrowband IRS version (IRS 08k) and IRS</w:t>
      </w:r>
      <w:r w:rsidR="0053352C" w:rsidRPr="00FA3A7F">
        <w:t xml:space="preserve"> send mod filter acc. to [ITU</w:t>
      </w:r>
      <w:r w:rsidR="0053352C" w:rsidRPr="00FA3A7F">
        <w:noBreakHyphen/>
        <w:t>T </w:t>
      </w:r>
      <w:r w:rsidR="000A2A63" w:rsidRPr="00FA3A7F">
        <w:t xml:space="preserve">P.830] and realized in [ITU-T G.191] was applied. </w:t>
      </w:r>
    </w:p>
    <w:p w14:paraId="0CE999A5" w14:textId="77777777" w:rsidR="00074EA2" w:rsidRPr="00FA3A7F" w:rsidRDefault="00074EA2" w:rsidP="00074EA2">
      <w:r w:rsidRPr="00FA3A7F">
        <w:t>Naming convention:</w:t>
      </w:r>
    </w:p>
    <w:p w14:paraId="0CE999A6" w14:textId="77777777" w:rsidR="00923F40" w:rsidRPr="00FA3A7F" w:rsidRDefault="00923F40" w:rsidP="0053352C">
      <w:pPr>
        <w:spacing w:before="100"/>
      </w:pPr>
      <w:r w:rsidRPr="00FA3A7F">
        <w:t xml:space="preserve">P501_D_xyz_fm_flat_08k.wav </w:t>
      </w:r>
    </w:p>
    <w:p w14:paraId="0CE999A7" w14:textId="77777777" w:rsidR="00923F40" w:rsidRPr="00FA3A7F" w:rsidRDefault="00923F40" w:rsidP="0053352C">
      <w:pPr>
        <w:spacing w:before="100"/>
      </w:pPr>
      <w:r w:rsidRPr="00FA3A7F">
        <w:t xml:space="preserve">P501_D_xyz_fm_IRS_08k.wav </w:t>
      </w:r>
    </w:p>
    <w:p w14:paraId="0CE999A8" w14:textId="77777777" w:rsidR="00923F40" w:rsidRPr="00FA3A7F" w:rsidRDefault="00923F40" w:rsidP="0053352C">
      <w:pPr>
        <w:spacing w:before="100"/>
      </w:pPr>
      <w:r w:rsidRPr="00FA3A7F">
        <w:t xml:space="preserve">P501_D_xyz_fm_SWB_48k.wav </w:t>
      </w:r>
    </w:p>
    <w:p w14:paraId="0CE999A9" w14:textId="77777777" w:rsidR="00074EA2" w:rsidRPr="00FA3A7F" w:rsidRDefault="00923F40" w:rsidP="0053352C">
      <w:pPr>
        <w:spacing w:before="100"/>
      </w:pPr>
      <w:r w:rsidRPr="00FA3A7F">
        <w:t>P501_D_xyz_fm_FB_48k.wav</w:t>
      </w:r>
    </w:p>
    <w:p w14:paraId="0CE999AA" w14:textId="77777777" w:rsidR="00074EA2" w:rsidRPr="00263CA6" w:rsidRDefault="00074EA2" w:rsidP="00074EA2">
      <w:pPr>
        <w:pStyle w:val="Heading3"/>
        <w:rPr>
          <w:lang w:val="de-CH"/>
        </w:rPr>
      </w:pPr>
      <w:r w:rsidRPr="00263CA6">
        <w:rPr>
          <w:lang w:val="de-CH"/>
        </w:rPr>
        <w:t>D.2.1</w:t>
      </w:r>
      <w:r w:rsidRPr="00263CA6">
        <w:rPr>
          <w:lang w:val="de-CH"/>
        </w:rPr>
        <w:tab/>
        <w:t xml:space="preserve">Dutch </w:t>
      </w:r>
    </w:p>
    <w:p w14:paraId="0CE999AB" w14:textId="77777777" w:rsidR="00074EA2" w:rsidRPr="00263CA6" w:rsidRDefault="00074EA2" w:rsidP="00074EA2">
      <w:pPr>
        <w:rPr>
          <w:lang w:val="de-CH"/>
        </w:rPr>
      </w:pPr>
      <w:r w:rsidRPr="00263CA6">
        <w:rPr>
          <w:lang w:val="de-CH"/>
        </w:rPr>
        <w:t>Zijn auto was alweer kapot. (</w:t>
      </w:r>
      <w:r w:rsidRPr="00263CA6">
        <w:rPr>
          <w:i/>
          <w:iCs/>
          <w:lang w:val="de-CH"/>
        </w:rPr>
        <w:t>Female 2</w:t>
      </w:r>
      <w:r w:rsidRPr="00263CA6">
        <w:rPr>
          <w:lang w:val="de-CH"/>
        </w:rPr>
        <w:t>)</w:t>
      </w:r>
    </w:p>
    <w:p w14:paraId="0CE999AC" w14:textId="77777777" w:rsidR="00074EA2" w:rsidRPr="00FA3A7F" w:rsidRDefault="00074EA2" w:rsidP="00074EA2">
      <w:r w:rsidRPr="00263CA6">
        <w:rPr>
          <w:lang w:val="de-CH"/>
        </w:rPr>
        <w:t xml:space="preserve">Zij kunnen de besluiten nemen. </w:t>
      </w:r>
      <w:r w:rsidRPr="00FA3A7F">
        <w:t>(</w:t>
      </w:r>
      <w:r w:rsidRPr="00FA3A7F">
        <w:rPr>
          <w:i/>
          <w:iCs/>
        </w:rPr>
        <w:t>Male 1</w:t>
      </w:r>
      <w:r w:rsidRPr="00FA3A7F">
        <w:t>)</w:t>
      </w:r>
    </w:p>
    <w:p w14:paraId="0CE999AD" w14:textId="77777777" w:rsidR="00074EA2" w:rsidRPr="00FA3A7F" w:rsidRDefault="00074EA2" w:rsidP="00074EA2">
      <w:pPr>
        <w:pStyle w:val="Heading3"/>
      </w:pPr>
      <w:r w:rsidRPr="00FA3A7F">
        <w:t>D.2.2</w:t>
      </w:r>
      <w:r w:rsidRPr="00FA3A7F">
        <w:tab/>
      </w:r>
      <w:r w:rsidR="0001436F" w:rsidRPr="00FA3A7F">
        <w:t xml:space="preserve">British </w:t>
      </w:r>
      <w:r w:rsidRPr="00FA3A7F">
        <w:t>English</w:t>
      </w:r>
    </w:p>
    <w:p w14:paraId="0CE999AE" w14:textId="77777777" w:rsidR="00074EA2" w:rsidRPr="00FA3A7F" w:rsidRDefault="00074EA2" w:rsidP="00074EA2">
      <w:r w:rsidRPr="00FA3A7F">
        <w:t>The glow deepened in the eyes of the sweet girl. (</w:t>
      </w:r>
      <w:r w:rsidRPr="00FA3A7F">
        <w:rPr>
          <w:i/>
          <w:iCs/>
        </w:rPr>
        <w:t>Female</w:t>
      </w:r>
      <w:r w:rsidRPr="00FA3A7F">
        <w:t>)</w:t>
      </w:r>
    </w:p>
    <w:p w14:paraId="0CE999AF" w14:textId="77777777" w:rsidR="00074EA2" w:rsidRPr="00FA3A7F" w:rsidRDefault="00074EA2" w:rsidP="00074EA2">
      <w:r w:rsidRPr="00FA3A7F">
        <w:t>The lamp shone with a steady green flame. (</w:t>
      </w:r>
      <w:r w:rsidRPr="00FA3A7F">
        <w:rPr>
          <w:i/>
          <w:iCs/>
        </w:rPr>
        <w:t>Male</w:t>
      </w:r>
      <w:r w:rsidRPr="00FA3A7F">
        <w:t>)</w:t>
      </w:r>
    </w:p>
    <w:p w14:paraId="0CE999B0" w14:textId="77777777" w:rsidR="00074EA2" w:rsidRPr="00FA3A7F" w:rsidRDefault="00074EA2" w:rsidP="00074EA2">
      <w:pPr>
        <w:pStyle w:val="Heading3"/>
      </w:pPr>
      <w:r w:rsidRPr="00FA3A7F">
        <w:t>D.2.3</w:t>
      </w:r>
      <w:r w:rsidRPr="00FA3A7F">
        <w:tab/>
        <w:t>Finnish</w:t>
      </w:r>
    </w:p>
    <w:p w14:paraId="0CE999B1" w14:textId="77777777" w:rsidR="00074EA2" w:rsidRPr="00FA3A7F" w:rsidRDefault="00074EA2" w:rsidP="00074EA2">
      <w:r w:rsidRPr="00FA3A7F">
        <w:t>Ne eivät koskaan jäädy. (</w:t>
      </w:r>
      <w:r w:rsidRPr="00FA3A7F">
        <w:rPr>
          <w:i/>
          <w:iCs/>
        </w:rPr>
        <w:t>Female 1</w:t>
      </w:r>
      <w:r w:rsidRPr="00FA3A7F">
        <w:t>)</w:t>
      </w:r>
    </w:p>
    <w:p w14:paraId="0CE999B2" w14:textId="77777777" w:rsidR="00074EA2" w:rsidRPr="004F1762" w:rsidRDefault="00074EA2" w:rsidP="00074EA2">
      <w:pPr>
        <w:rPr>
          <w:lang w:val="fr-CH"/>
        </w:rPr>
      </w:pPr>
      <w:r w:rsidRPr="00FA3A7F">
        <w:t xml:space="preserve">On opittava kärsimään voidakseen elää. </w:t>
      </w:r>
      <w:r w:rsidRPr="004F1762">
        <w:rPr>
          <w:lang w:val="fr-CH"/>
        </w:rPr>
        <w:t>(</w:t>
      </w:r>
      <w:r w:rsidRPr="004F1762">
        <w:rPr>
          <w:i/>
          <w:iCs/>
          <w:lang w:val="fr-CH"/>
        </w:rPr>
        <w:t>Male 2</w:t>
      </w:r>
      <w:r w:rsidRPr="004F1762">
        <w:rPr>
          <w:lang w:val="fr-CH"/>
        </w:rPr>
        <w:t>)</w:t>
      </w:r>
    </w:p>
    <w:p w14:paraId="0CE999B3" w14:textId="77777777" w:rsidR="00074EA2" w:rsidRPr="004F1762" w:rsidRDefault="00074EA2" w:rsidP="00074EA2">
      <w:pPr>
        <w:pStyle w:val="Heading3"/>
        <w:rPr>
          <w:lang w:val="fr-CH"/>
        </w:rPr>
      </w:pPr>
      <w:r w:rsidRPr="004F1762">
        <w:rPr>
          <w:lang w:val="fr-CH"/>
        </w:rPr>
        <w:t>D.2.4</w:t>
      </w:r>
      <w:r w:rsidRPr="004F1762">
        <w:rPr>
          <w:lang w:val="fr-CH"/>
        </w:rPr>
        <w:tab/>
        <w:t>French</w:t>
      </w:r>
    </w:p>
    <w:p w14:paraId="0CE999B4" w14:textId="77777777" w:rsidR="00074EA2" w:rsidRPr="004F1762" w:rsidRDefault="00074EA2" w:rsidP="00074EA2">
      <w:pPr>
        <w:rPr>
          <w:lang w:val="fr-CH"/>
        </w:rPr>
      </w:pPr>
      <w:r w:rsidRPr="004F1762">
        <w:rPr>
          <w:lang w:val="fr-CH"/>
        </w:rPr>
        <w:t>On entend les gazouillis d'un oiseau dans le jardin. (</w:t>
      </w:r>
      <w:r w:rsidRPr="004F1762">
        <w:rPr>
          <w:i/>
          <w:iCs/>
          <w:lang w:val="fr-CH"/>
        </w:rPr>
        <w:t>Female 1</w:t>
      </w:r>
      <w:r w:rsidRPr="004F1762">
        <w:rPr>
          <w:lang w:val="fr-CH"/>
        </w:rPr>
        <w:t>)</w:t>
      </w:r>
    </w:p>
    <w:p w14:paraId="0CE999B5" w14:textId="77777777" w:rsidR="00074EA2" w:rsidRPr="00263CA6" w:rsidRDefault="00074EA2" w:rsidP="00074EA2">
      <w:pPr>
        <w:rPr>
          <w:lang w:val="de-CH"/>
        </w:rPr>
      </w:pPr>
      <w:r w:rsidRPr="004F1762">
        <w:rPr>
          <w:lang w:val="fr-CH"/>
        </w:rPr>
        <w:t xml:space="preserve">Ma mère et moi faisons de courtes promenades. </w:t>
      </w:r>
      <w:r w:rsidRPr="00263CA6">
        <w:rPr>
          <w:lang w:val="de-CH"/>
        </w:rPr>
        <w:t>(</w:t>
      </w:r>
      <w:r w:rsidRPr="00263CA6">
        <w:rPr>
          <w:i/>
          <w:iCs/>
          <w:lang w:val="de-CH"/>
        </w:rPr>
        <w:t>Male 2</w:t>
      </w:r>
      <w:r w:rsidRPr="00263CA6">
        <w:rPr>
          <w:lang w:val="de-CH"/>
        </w:rPr>
        <w:t>)</w:t>
      </w:r>
    </w:p>
    <w:p w14:paraId="0CE999B6" w14:textId="77777777" w:rsidR="00074EA2" w:rsidRPr="00263CA6" w:rsidRDefault="00074EA2" w:rsidP="00074EA2">
      <w:pPr>
        <w:pStyle w:val="Heading3"/>
        <w:rPr>
          <w:lang w:val="de-CH"/>
        </w:rPr>
      </w:pPr>
      <w:r w:rsidRPr="00263CA6">
        <w:rPr>
          <w:lang w:val="de-CH"/>
        </w:rPr>
        <w:t>D.2.5</w:t>
      </w:r>
      <w:r w:rsidRPr="00263CA6">
        <w:rPr>
          <w:lang w:val="de-CH"/>
        </w:rPr>
        <w:tab/>
        <w:t>German</w:t>
      </w:r>
    </w:p>
    <w:p w14:paraId="0CE999B7" w14:textId="77777777" w:rsidR="00074EA2" w:rsidRPr="00263CA6" w:rsidRDefault="00074EA2" w:rsidP="00074EA2">
      <w:pPr>
        <w:keepNext/>
        <w:keepLines/>
        <w:rPr>
          <w:lang w:val="de-CH"/>
        </w:rPr>
      </w:pPr>
      <w:r w:rsidRPr="00263CA6">
        <w:rPr>
          <w:lang w:val="de-CH"/>
        </w:rPr>
        <w:t>Im Fernsehen wurde alles gezeigt. (</w:t>
      </w:r>
      <w:r w:rsidRPr="00263CA6">
        <w:rPr>
          <w:i/>
          <w:iCs/>
          <w:lang w:val="de-CH"/>
        </w:rPr>
        <w:t>Female 1</w:t>
      </w:r>
      <w:r w:rsidRPr="00263CA6">
        <w:rPr>
          <w:lang w:val="de-CH"/>
        </w:rPr>
        <w:t>)</w:t>
      </w:r>
    </w:p>
    <w:p w14:paraId="0CE999B8" w14:textId="77777777" w:rsidR="00074EA2" w:rsidRPr="001775A4" w:rsidRDefault="00074EA2" w:rsidP="00074EA2">
      <w:pPr>
        <w:rPr>
          <w:lang w:val="es-ES"/>
        </w:rPr>
      </w:pPr>
      <w:r w:rsidRPr="00263CA6">
        <w:rPr>
          <w:lang w:val="de-CH"/>
        </w:rPr>
        <w:t xml:space="preserve">Sekunden entscheiden über Leben. </w:t>
      </w:r>
      <w:r w:rsidRPr="001775A4">
        <w:rPr>
          <w:lang w:val="es-ES"/>
        </w:rPr>
        <w:t>(</w:t>
      </w:r>
      <w:r w:rsidRPr="001775A4">
        <w:rPr>
          <w:i/>
          <w:iCs/>
          <w:lang w:val="es-ES"/>
        </w:rPr>
        <w:t>Male 2</w:t>
      </w:r>
      <w:r w:rsidRPr="001775A4">
        <w:rPr>
          <w:lang w:val="es-ES"/>
        </w:rPr>
        <w:t>)</w:t>
      </w:r>
    </w:p>
    <w:p w14:paraId="0CE999B9" w14:textId="77777777" w:rsidR="00074EA2" w:rsidRPr="004F1762" w:rsidRDefault="00074EA2" w:rsidP="00074EA2">
      <w:pPr>
        <w:pStyle w:val="Heading3"/>
        <w:rPr>
          <w:lang w:val="es-ES"/>
        </w:rPr>
      </w:pPr>
      <w:r w:rsidRPr="004F1762">
        <w:rPr>
          <w:lang w:val="es-ES"/>
        </w:rPr>
        <w:t>D.2.6</w:t>
      </w:r>
      <w:r w:rsidRPr="004F1762">
        <w:rPr>
          <w:lang w:val="es-ES"/>
        </w:rPr>
        <w:tab/>
        <w:t>Italian</w:t>
      </w:r>
    </w:p>
    <w:p w14:paraId="0CE999BA" w14:textId="77777777" w:rsidR="00074EA2" w:rsidRPr="004F1762" w:rsidRDefault="00074EA2" w:rsidP="00074EA2">
      <w:pPr>
        <w:rPr>
          <w:lang w:val="fr-CH"/>
        </w:rPr>
      </w:pPr>
      <w:r w:rsidRPr="004F1762">
        <w:rPr>
          <w:lang w:val="es-ES"/>
        </w:rPr>
        <w:t xml:space="preserve">Non ricordo più dove ho messo quella bella foto. </w:t>
      </w:r>
      <w:r w:rsidRPr="004F1762">
        <w:rPr>
          <w:lang w:val="fr-CH"/>
        </w:rPr>
        <w:t>(</w:t>
      </w:r>
      <w:r w:rsidRPr="004F1762">
        <w:rPr>
          <w:i/>
          <w:iCs/>
          <w:lang w:val="fr-CH"/>
        </w:rPr>
        <w:t>Female 1</w:t>
      </w:r>
      <w:r w:rsidRPr="004F1762">
        <w:rPr>
          <w:lang w:val="fr-CH"/>
        </w:rPr>
        <w:t xml:space="preserve">) </w:t>
      </w:r>
    </w:p>
    <w:p w14:paraId="0CE999BB" w14:textId="77777777" w:rsidR="00074EA2" w:rsidRPr="001775A4" w:rsidRDefault="00074EA2" w:rsidP="00074EA2">
      <w:pPr>
        <w:rPr>
          <w:lang w:val="fr-CH"/>
        </w:rPr>
      </w:pPr>
      <w:r w:rsidRPr="004F1762">
        <w:rPr>
          <w:lang w:val="fr-CH"/>
        </w:rPr>
        <w:lastRenderedPageBreak/>
        <w:t xml:space="preserve">Tu non conosci ancora gli uomini. </w:t>
      </w:r>
      <w:r w:rsidRPr="001775A4">
        <w:rPr>
          <w:lang w:val="fr-CH"/>
        </w:rPr>
        <w:t>(</w:t>
      </w:r>
      <w:r w:rsidRPr="001775A4">
        <w:rPr>
          <w:i/>
          <w:iCs/>
          <w:lang w:val="fr-CH"/>
        </w:rPr>
        <w:t>Male 1</w:t>
      </w:r>
      <w:r w:rsidRPr="001775A4">
        <w:rPr>
          <w:lang w:val="fr-CH"/>
        </w:rPr>
        <w:t>)</w:t>
      </w:r>
    </w:p>
    <w:p w14:paraId="0CE999BD" w14:textId="0F320F1B" w:rsidR="00D902D0" w:rsidRPr="001775A4" w:rsidRDefault="00380BBE" w:rsidP="00D902D0">
      <w:pPr>
        <w:pStyle w:val="Heading3"/>
        <w:rPr>
          <w:lang w:val="fr-CH"/>
        </w:rPr>
      </w:pPr>
      <w:r w:rsidRPr="001775A4">
        <w:rPr>
          <w:lang w:val="fr-CH"/>
        </w:rPr>
        <w:t>D.2.7</w:t>
      </w:r>
      <w:r w:rsidRPr="001775A4">
        <w:rPr>
          <w:lang w:val="fr-CH"/>
        </w:rPr>
        <w:tab/>
        <w:t xml:space="preserve">Chinese </w:t>
      </w:r>
      <w:r w:rsidR="00D902D0" w:rsidRPr="001775A4">
        <w:rPr>
          <w:lang w:val="fr-CH"/>
        </w:rPr>
        <w:t>(</w:t>
      </w:r>
      <w:r w:rsidR="0082109C" w:rsidRPr="001775A4">
        <w:rPr>
          <w:lang w:val="fr-CH"/>
        </w:rPr>
        <w:t>Mandarin</w:t>
      </w:r>
      <w:r w:rsidR="00D902D0" w:rsidRPr="001775A4">
        <w:rPr>
          <w:lang w:val="fr-CH"/>
        </w:rPr>
        <w:t>)</w:t>
      </w:r>
    </w:p>
    <w:p w14:paraId="0CE999BE" w14:textId="77777777" w:rsidR="00D902D0" w:rsidRPr="001775A4" w:rsidRDefault="0082109C" w:rsidP="00D902D0">
      <w:pPr>
        <w:rPr>
          <w:lang w:val="fr-CH"/>
        </w:rPr>
      </w:pPr>
      <w:r w:rsidRPr="00FA3A7F">
        <w:rPr>
          <w:rFonts w:ascii="MS Gothic" w:eastAsia="MS Gothic" w:hAnsi="MS Gothic"/>
        </w:rPr>
        <w:t>我愿意送她回去</w:t>
      </w:r>
      <w:r w:rsidR="00D902D0" w:rsidRPr="001775A4">
        <w:rPr>
          <w:lang w:val="fr-CH"/>
        </w:rPr>
        <w:t>(</w:t>
      </w:r>
      <w:r w:rsidR="00D902D0" w:rsidRPr="001775A4">
        <w:rPr>
          <w:i/>
          <w:iCs/>
          <w:lang w:val="fr-CH"/>
        </w:rPr>
        <w:t>Female</w:t>
      </w:r>
      <w:r w:rsidR="00D902D0" w:rsidRPr="001775A4">
        <w:rPr>
          <w:lang w:val="fr-CH"/>
        </w:rPr>
        <w:t>)</w:t>
      </w:r>
    </w:p>
    <w:p w14:paraId="0CE999BF" w14:textId="77777777" w:rsidR="00D902D0" w:rsidRPr="001775A4" w:rsidRDefault="0082109C" w:rsidP="00D902D0">
      <w:pPr>
        <w:rPr>
          <w:lang w:val="fr-CH"/>
        </w:rPr>
      </w:pPr>
      <w:r w:rsidRPr="00FA3A7F">
        <w:rPr>
          <w:rFonts w:ascii="MS Gothic" w:eastAsia="MS Gothic" w:hAnsi="MS Gothic"/>
        </w:rPr>
        <w:t>北京近来很寒冷</w:t>
      </w:r>
      <w:r w:rsidRPr="001775A4">
        <w:rPr>
          <w:rFonts w:ascii="MS Gothic" w:eastAsia="MS Gothic" w:hAnsi="MS Gothic"/>
          <w:lang w:val="fr-CH"/>
        </w:rPr>
        <w:t xml:space="preserve"> </w:t>
      </w:r>
      <w:r w:rsidR="00D902D0" w:rsidRPr="001775A4">
        <w:rPr>
          <w:lang w:val="fr-CH"/>
        </w:rPr>
        <w:t>(</w:t>
      </w:r>
      <w:r w:rsidR="00D902D0" w:rsidRPr="001775A4">
        <w:rPr>
          <w:i/>
          <w:iCs/>
          <w:lang w:val="fr-CH"/>
        </w:rPr>
        <w:t>Male</w:t>
      </w:r>
      <w:r w:rsidR="00D902D0" w:rsidRPr="001775A4">
        <w:rPr>
          <w:lang w:val="fr-CH"/>
        </w:rPr>
        <w:t>)</w:t>
      </w:r>
    </w:p>
    <w:p w14:paraId="0CE999C0" w14:textId="5019C90F" w:rsidR="00D902D0" w:rsidRPr="001775A4" w:rsidRDefault="00D902D0" w:rsidP="00D902D0">
      <w:pPr>
        <w:rPr>
          <w:lang w:val="fr-CH"/>
        </w:rPr>
      </w:pPr>
      <w:r w:rsidRPr="001775A4">
        <w:rPr>
          <w:rFonts w:ascii="Arial" w:hAnsi="Arial" w:cs="Arial"/>
          <w:color w:val="FF0000"/>
          <w:sz w:val="20"/>
          <w:lang w:val="fr-CH" w:eastAsia="zh-CN"/>
        </w:rPr>
        <w:br/>
      </w:r>
      <w:r w:rsidR="0082109C" w:rsidRPr="001775A4">
        <w:rPr>
          <w:lang w:val="fr-CH"/>
        </w:rPr>
        <w:t xml:space="preserve">Wǒ yuànyì sòng tā huíqù </w:t>
      </w:r>
      <w:r w:rsidRPr="001775A4">
        <w:rPr>
          <w:lang w:val="fr-CH"/>
        </w:rPr>
        <w:t>(Female)</w:t>
      </w:r>
    </w:p>
    <w:p w14:paraId="0CE999C1" w14:textId="77777777" w:rsidR="00D902D0" w:rsidRPr="001775A4" w:rsidRDefault="0082109C" w:rsidP="00D902D0">
      <w:pPr>
        <w:rPr>
          <w:lang w:val="fr-CH"/>
        </w:rPr>
      </w:pPr>
      <w:r w:rsidRPr="001775A4">
        <w:rPr>
          <w:lang w:val="fr-CH"/>
        </w:rPr>
        <w:t xml:space="preserve">Běijīng jìnlái hěn hánlěng </w:t>
      </w:r>
      <w:r w:rsidR="00D902D0" w:rsidRPr="001775A4">
        <w:rPr>
          <w:lang w:val="fr-CH"/>
        </w:rPr>
        <w:t>(Male)</w:t>
      </w:r>
    </w:p>
    <w:p w14:paraId="0CE999C3" w14:textId="77777777" w:rsidR="0082109C" w:rsidRPr="001775A4" w:rsidRDefault="0082109C" w:rsidP="0082109C">
      <w:pPr>
        <w:pStyle w:val="Heading3"/>
        <w:rPr>
          <w:lang w:val="fr-CH"/>
        </w:rPr>
      </w:pPr>
      <w:r w:rsidRPr="001775A4">
        <w:rPr>
          <w:lang w:val="fr-CH"/>
        </w:rPr>
        <w:t>D.2.8</w:t>
      </w:r>
      <w:r w:rsidRPr="001775A4">
        <w:rPr>
          <w:lang w:val="fr-CH"/>
        </w:rPr>
        <w:tab/>
        <w:t>American English</w:t>
      </w:r>
    </w:p>
    <w:p w14:paraId="0CE999C4" w14:textId="064ED202" w:rsidR="0082109C" w:rsidRPr="00FA3A7F" w:rsidRDefault="0001436F" w:rsidP="0082109C">
      <w:r w:rsidRPr="00FA3A7F">
        <w:t>The frosty air passed through the coat</w:t>
      </w:r>
      <w:r w:rsidR="0082109C" w:rsidRPr="00FA3A7F">
        <w:t>. (</w:t>
      </w:r>
      <w:r w:rsidR="0082109C" w:rsidRPr="00FA3A7F">
        <w:rPr>
          <w:i/>
          <w:iCs/>
        </w:rPr>
        <w:t>Female</w:t>
      </w:r>
      <w:r w:rsidR="0082109C" w:rsidRPr="00FA3A7F">
        <w:t>)</w:t>
      </w:r>
    </w:p>
    <w:p w14:paraId="0CE999C5" w14:textId="77777777" w:rsidR="0082109C" w:rsidRPr="00FA3A7F" w:rsidRDefault="00AC6B06" w:rsidP="0082109C">
      <w:r w:rsidRPr="00FA3A7F">
        <w:t>The hogs were fed chopped corn</w:t>
      </w:r>
      <w:r w:rsidR="0001436F" w:rsidRPr="00FA3A7F">
        <w:t xml:space="preserve"> and garbage</w:t>
      </w:r>
      <w:r w:rsidR="0082109C" w:rsidRPr="00FA3A7F">
        <w:t>. (</w:t>
      </w:r>
      <w:r w:rsidR="0082109C" w:rsidRPr="00FA3A7F">
        <w:rPr>
          <w:i/>
          <w:iCs/>
        </w:rPr>
        <w:t>Male</w:t>
      </w:r>
      <w:r w:rsidR="0082109C" w:rsidRPr="00FA3A7F">
        <w:t>)</w:t>
      </w:r>
    </w:p>
    <w:p w14:paraId="0CE999C8" w14:textId="77777777" w:rsidR="00923F40" w:rsidRPr="00FA3A7F" w:rsidRDefault="00923F40">
      <w:pPr>
        <w:tabs>
          <w:tab w:val="clear" w:pos="794"/>
          <w:tab w:val="clear" w:pos="1191"/>
          <w:tab w:val="clear" w:pos="1588"/>
          <w:tab w:val="clear" w:pos="1985"/>
        </w:tabs>
        <w:overflowPunct/>
        <w:autoSpaceDE/>
        <w:autoSpaceDN/>
        <w:adjustRightInd/>
        <w:spacing w:before="0"/>
        <w:jc w:val="left"/>
        <w:textAlignment w:val="auto"/>
        <w:rPr>
          <w:b/>
          <w:sz w:val="28"/>
        </w:rPr>
      </w:pPr>
      <w:bookmarkStart w:id="557" w:name="_Toc315265567"/>
      <w:bookmarkStart w:id="558" w:name="_Toc315265887"/>
      <w:bookmarkStart w:id="559" w:name="_Toc358634904"/>
      <w:bookmarkStart w:id="560" w:name="_Toc359487285"/>
      <w:bookmarkStart w:id="561" w:name="_Toc360436474"/>
      <w:r w:rsidRPr="00FA3A7F">
        <w:br w:type="page"/>
      </w:r>
    </w:p>
    <w:p w14:paraId="0CE999C9" w14:textId="77777777" w:rsidR="0043751A" w:rsidRPr="00FA3A7F" w:rsidRDefault="000A3BA9" w:rsidP="005911C0">
      <w:pPr>
        <w:pStyle w:val="AppendixNoTitle"/>
      </w:pPr>
      <w:bookmarkStart w:id="562" w:name="_Toc478453952"/>
      <w:bookmarkStart w:id="563" w:name="_Toc482264423"/>
      <w:bookmarkStart w:id="564" w:name="_Toc520700865"/>
      <w:r w:rsidRPr="00FA3A7F">
        <w:lastRenderedPageBreak/>
        <w:t>Appendix I</w:t>
      </w:r>
      <w:r w:rsidR="0043751A" w:rsidRPr="00FA3A7F">
        <w:br/>
      </w:r>
      <w:r w:rsidR="0043751A" w:rsidRPr="00FA3A7F">
        <w:br/>
        <w:t xml:space="preserve">Description of the processing applied to the speech signals in </w:t>
      </w:r>
      <w:r w:rsidR="00437D24" w:rsidRPr="00FA3A7F">
        <w:t>clause</w:t>
      </w:r>
      <w:r w:rsidR="0043751A" w:rsidRPr="00FA3A7F">
        <w:t xml:space="preserve"> 7.3</w:t>
      </w:r>
      <w:bookmarkEnd w:id="557"/>
      <w:bookmarkEnd w:id="558"/>
      <w:bookmarkEnd w:id="559"/>
      <w:bookmarkEnd w:id="560"/>
      <w:bookmarkEnd w:id="561"/>
      <w:bookmarkEnd w:id="562"/>
      <w:bookmarkEnd w:id="563"/>
      <w:bookmarkEnd w:id="564"/>
    </w:p>
    <w:p w14:paraId="0CE999CA" w14:textId="77777777" w:rsidR="0043751A" w:rsidRPr="00FA3A7F" w:rsidRDefault="0043751A" w:rsidP="00923C35">
      <w:pPr>
        <w:jc w:val="center"/>
      </w:pPr>
      <w:r w:rsidRPr="00FA3A7F">
        <w:t xml:space="preserve">(This </w:t>
      </w:r>
      <w:r w:rsidR="00923C35" w:rsidRPr="00FA3A7F">
        <w:t xml:space="preserve">appendix does not </w:t>
      </w:r>
      <w:r w:rsidRPr="00FA3A7F">
        <w:t>form an integral part of this Recommendation</w:t>
      </w:r>
      <w:r w:rsidR="00BF220D" w:rsidRPr="00FA3A7F">
        <w:t>.</w:t>
      </w:r>
      <w:r w:rsidRPr="00FA3A7F">
        <w:t>)</w:t>
      </w:r>
    </w:p>
    <w:p w14:paraId="0CE999CB" w14:textId="77777777" w:rsidR="0043751A" w:rsidRPr="00FA3A7F" w:rsidRDefault="000A3BA9" w:rsidP="0043751A">
      <w:pPr>
        <w:pStyle w:val="Heading2"/>
      </w:pPr>
      <w:bookmarkStart w:id="565" w:name="_Toc315265568"/>
      <w:bookmarkStart w:id="566" w:name="_Toc315265888"/>
      <w:bookmarkStart w:id="567" w:name="_Toc358634905"/>
      <w:bookmarkStart w:id="568" w:name="_Toc359487286"/>
      <w:bookmarkStart w:id="569" w:name="_Toc360436475"/>
      <w:bookmarkStart w:id="570" w:name="_Toc478453953"/>
      <w:bookmarkStart w:id="571" w:name="_Toc482264424"/>
      <w:bookmarkStart w:id="572" w:name="_Toc520700866"/>
      <w:r w:rsidRPr="00FA3A7F">
        <w:t>I</w:t>
      </w:r>
      <w:r w:rsidR="0043751A" w:rsidRPr="00FA3A7F">
        <w:t>.1</w:t>
      </w:r>
      <w:r w:rsidR="0043751A" w:rsidRPr="00FA3A7F">
        <w:tab/>
        <w:t>Filter for DC removal</w:t>
      </w:r>
      <w:bookmarkEnd w:id="565"/>
      <w:bookmarkEnd w:id="566"/>
      <w:bookmarkEnd w:id="567"/>
      <w:bookmarkEnd w:id="568"/>
      <w:bookmarkEnd w:id="569"/>
      <w:bookmarkEnd w:id="570"/>
      <w:bookmarkEnd w:id="571"/>
      <w:bookmarkEnd w:id="572"/>
    </w:p>
    <w:p w14:paraId="0CE999CC" w14:textId="18DB4363" w:rsidR="0043751A" w:rsidRPr="00FA3A7F" w:rsidRDefault="00437D24" w:rsidP="008A2C91">
      <w:pPr>
        <w:spacing w:before="240"/>
      </w:pPr>
      <w:r w:rsidRPr="00FA3A7F">
        <w:t>H</w:t>
      </w:r>
      <w:r w:rsidR="0043751A" w:rsidRPr="00FA3A7F">
        <w:t>igh-pass filtering to significantly reduce the frequencies close to 0 Hz was applied (see Figure</w:t>
      </w:r>
      <w:r w:rsidR="008F2DC3" w:rsidRPr="00FA3A7F">
        <w:t> </w:t>
      </w:r>
      <w:r w:rsidR="0067016D" w:rsidRPr="00FA3A7F">
        <w:t>I</w:t>
      </w:r>
      <w:r w:rsidR="00BF220D" w:rsidRPr="00FA3A7F">
        <w:t>.</w:t>
      </w:r>
      <w:r w:rsidR="0043751A" w:rsidRPr="00FA3A7F">
        <w:t>1). For this purpose</w:t>
      </w:r>
      <w:r w:rsidR="000C76A9" w:rsidRPr="00FA3A7F">
        <w:t>,</w:t>
      </w:r>
      <w:r w:rsidR="0043751A" w:rsidRPr="00FA3A7F">
        <w:t xml:space="preserve"> an </w:t>
      </w:r>
      <w:r w:rsidR="00A966F7" w:rsidRPr="00FA3A7F">
        <w:t>infinite impulse response (</w:t>
      </w:r>
      <w:r w:rsidR="0043751A" w:rsidRPr="00FA3A7F">
        <w:t>IIR</w:t>
      </w:r>
      <w:r w:rsidR="00A966F7" w:rsidRPr="00FA3A7F">
        <w:t>)</w:t>
      </w:r>
      <w:r w:rsidR="0043751A" w:rsidRPr="00FA3A7F">
        <w:t xml:space="preserve"> </w:t>
      </w:r>
      <w:r w:rsidR="00A966F7" w:rsidRPr="00FA3A7F">
        <w:t>seco</w:t>
      </w:r>
      <w:r w:rsidR="0043751A" w:rsidRPr="00FA3A7F">
        <w:t>nd-order Butterworth high-pass filter with a</w:t>
      </w:r>
      <w:r w:rsidR="0053352C" w:rsidRPr="00FA3A7F">
        <w:t xml:space="preserve"> −</w:t>
      </w:r>
      <w:r w:rsidR="0043751A" w:rsidRPr="00FA3A7F">
        <w:t xml:space="preserve">3 dB point </w:t>
      </w:r>
      <w:r w:rsidRPr="00FA3A7F">
        <w:t xml:space="preserve">at </w:t>
      </w:r>
      <w:r w:rsidR="0043751A" w:rsidRPr="00FA3A7F">
        <w:t>10</w:t>
      </w:r>
      <w:r w:rsidR="008F2DC3" w:rsidRPr="00FA3A7F">
        <w:t> </w:t>
      </w:r>
      <w:r w:rsidR="0043751A" w:rsidRPr="00FA3A7F">
        <w:t>Hz was used to ensure that the phase response and group delay are constant in the speech frequencies.</w:t>
      </w:r>
    </w:p>
    <w:p w14:paraId="0CE999CD" w14:textId="77777777" w:rsidR="0043751A" w:rsidRPr="00FA3A7F" w:rsidRDefault="0043751A" w:rsidP="008F2DC3">
      <w:pPr>
        <w:pStyle w:val="Figure"/>
      </w:pPr>
      <w:r w:rsidRPr="00FA3A7F">
        <w:rPr>
          <w:noProof/>
          <w:lang w:val="en-US" w:eastAsia="zh-CN"/>
        </w:rPr>
        <w:drawing>
          <wp:inline distT="0" distB="0" distL="0" distR="0" wp14:anchorId="0CE99A98" wp14:editId="0CE99A99">
            <wp:extent cx="2990850" cy="1543050"/>
            <wp:effectExtent l="0" t="0" r="0" b="0"/>
            <wp:docPr id="4" name="Picture 4" descr="IIR_HPF_10Hz_3dBo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IR_HPF_10Hz_3dBoct"/>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r w:rsidRPr="00FA3A7F">
        <w:rPr>
          <w:noProof/>
          <w:lang w:val="en-US" w:eastAsia="zh-CN"/>
        </w:rPr>
        <w:drawing>
          <wp:inline distT="0" distB="0" distL="0" distR="0" wp14:anchorId="0CE99A9A" wp14:editId="0CE99A9B">
            <wp:extent cx="2990850" cy="1543050"/>
            <wp:effectExtent l="0" t="0" r="0" b="0"/>
            <wp:docPr id="3" name="Picture 3" descr="IIR_HPF_10Hz_3dBoct_GRP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IR_HPF_10Hz_3dBoct_GRPDLY"/>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2990850" cy="1543050"/>
                    </a:xfrm>
                    <a:prstGeom prst="rect">
                      <a:avLst/>
                    </a:prstGeom>
                    <a:noFill/>
                    <a:ln>
                      <a:noFill/>
                    </a:ln>
                  </pic:spPr>
                </pic:pic>
              </a:graphicData>
            </a:graphic>
          </wp:inline>
        </w:drawing>
      </w:r>
    </w:p>
    <w:p w14:paraId="0CE999CE" w14:textId="2EB4EA55" w:rsidR="0043751A" w:rsidRPr="00FA3A7F" w:rsidRDefault="0043751A" w:rsidP="00A966F7">
      <w:pPr>
        <w:pStyle w:val="FigureNoTitle"/>
      </w:pPr>
      <w:r w:rsidRPr="00FA3A7F">
        <w:rPr>
          <w:szCs w:val="24"/>
        </w:rPr>
        <w:t xml:space="preserve">Figure </w:t>
      </w:r>
      <w:r w:rsidR="0067016D" w:rsidRPr="00FA3A7F">
        <w:rPr>
          <w:szCs w:val="24"/>
        </w:rPr>
        <w:t>I</w:t>
      </w:r>
      <w:r w:rsidR="00BF220D" w:rsidRPr="00FA3A7F">
        <w:rPr>
          <w:szCs w:val="24"/>
        </w:rPr>
        <w:t>.</w:t>
      </w:r>
      <w:r w:rsidRPr="00FA3A7F">
        <w:rPr>
          <w:szCs w:val="24"/>
        </w:rPr>
        <w:t>1</w:t>
      </w:r>
      <w:r w:rsidR="00421E19" w:rsidRPr="00FA3A7F">
        <w:rPr>
          <w:szCs w:val="24"/>
        </w:rPr>
        <w:t xml:space="preserve"> – </w:t>
      </w:r>
      <w:r w:rsidRPr="00FA3A7F">
        <w:rPr>
          <w:szCs w:val="24"/>
        </w:rPr>
        <w:t>Magnitude, p</w:t>
      </w:r>
      <w:r w:rsidRPr="00FA3A7F">
        <w:t>hase</w:t>
      </w:r>
      <w:r w:rsidRPr="00FA3A7F">
        <w:rPr>
          <w:szCs w:val="24"/>
        </w:rPr>
        <w:t xml:space="preserve"> response and group delay </w:t>
      </w:r>
      <w:r w:rsidR="00BF220D" w:rsidRPr="00FA3A7F">
        <w:rPr>
          <w:szCs w:val="24"/>
        </w:rPr>
        <w:br/>
      </w:r>
      <w:r w:rsidRPr="00FA3A7F">
        <w:rPr>
          <w:szCs w:val="24"/>
        </w:rPr>
        <w:t xml:space="preserve">for an IIR </w:t>
      </w:r>
      <w:r w:rsidR="00A966F7" w:rsidRPr="00FA3A7F">
        <w:t>seco</w:t>
      </w:r>
      <w:r w:rsidRPr="00FA3A7F">
        <w:t>nd</w:t>
      </w:r>
      <w:r w:rsidRPr="00FA3A7F">
        <w:rPr>
          <w:szCs w:val="24"/>
        </w:rPr>
        <w:t>-</w:t>
      </w:r>
      <w:r w:rsidRPr="00FA3A7F">
        <w:t>order</w:t>
      </w:r>
      <w:r w:rsidRPr="00FA3A7F">
        <w:rPr>
          <w:szCs w:val="24"/>
        </w:rPr>
        <w:t xml:space="preserve"> high-pass filter (</w:t>
      </w:r>
      <w:r w:rsidR="00B67C4A" w:rsidRPr="00FA3A7F">
        <w:rPr>
          <w:szCs w:val="24"/>
        </w:rPr>
        <w:t>–</w:t>
      </w:r>
      <w:r w:rsidRPr="00FA3A7F">
        <w:rPr>
          <w:szCs w:val="24"/>
        </w:rPr>
        <w:t>3 dB at 10 Hz)</w:t>
      </w:r>
    </w:p>
    <w:p w14:paraId="0CE999CF" w14:textId="685FBD30" w:rsidR="0043751A" w:rsidRPr="00FA3A7F" w:rsidRDefault="0043751A" w:rsidP="00B67C4A">
      <w:pPr>
        <w:pStyle w:val="Normalaftertitle"/>
      </w:pPr>
      <w:r w:rsidRPr="00FA3A7F">
        <w:t>The coefficient files and batch scripts to apply them are included in the package reference in Note</w:t>
      </w:r>
      <w:r w:rsidR="00B67C4A" w:rsidRPr="00FA3A7F">
        <w:t> </w:t>
      </w:r>
      <w:r w:rsidRPr="00FA3A7F">
        <w:t>1</w:t>
      </w:r>
      <w:r w:rsidR="00B67C4A" w:rsidRPr="00FA3A7F">
        <w:t xml:space="preserve"> </w:t>
      </w:r>
      <w:r w:rsidR="001F0268" w:rsidRPr="00FA3A7F">
        <w:t>described in [b-McGill</w:t>
      </w:r>
      <w:r w:rsidR="00B20095" w:rsidRPr="00FA3A7F">
        <w:t>, 2010</w:t>
      </w:r>
      <w:r w:rsidR="001F0268" w:rsidRPr="00FA3A7F">
        <w:t>]</w:t>
      </w:r>
      <w:r w:rsidRPr="00FA3A7F">
        <w:t>.</w:t>
      </w:r>
    </w:p>
    <w:p w14:paraId="0CE999D0" w14:textId="77777777" w:rsidR="0043751A" w:rsidRPr="00FA3A7F" w:rsidRDefault="0067016D" w:rsidP="0043751A">
      <w:pPr>
        <w:pStyle w:val="Heading2"/>
      </w:pPr>
      <w:bookmarkStart w:id="573" w:name="_Toc315265569"/>
      <w:bookmarkStart w:id="574" w:name="_Toc315265889"/>
      <w:bookmarkStart w:id="575" w:name="_Toc358634906"/>
      <w:bookmarkStart w:id="576" w:name="_Toc359487287"/>
      <w:bookmarkStart w:id="577" w:name="_Toc360436476"/>
      <w:bookmarkStart w:id="578" w:name="_Toc478453954"/>
      <w:bookmarkStart w:id="579" w:name="_Toc482264425"/>
      <w:bookmarkStart w:id="580" w:name="_Toc520700867"/>
      <w:r w:rsidRPr="00FA3A7F">
        <w:t>I</w:t>
      </w:r>
      <w:r w:rsidR="0043751A" w:rsidRPr="00FA3A7F">
        <w:t>.2</w:t>
      </w:r>
      <w:r w:rsidR="0043751A" w:rsidRPr="00FA3A7F">
        <w:tab/>
        <w:t>Creation of the s</w:t>
      </w:r>
      <w:r w:rsidR="00423D96" w:rsidRPr="00FA3A7F">
        <w:t>ingle-talk</w:t>
      </w:r>
      <w:r w:rsidR="0043751A" w:rsidRPr="00FA3A7F">
        <w:t xml:space="preserve"> speech sequence</w:t>
      </w:r>
      <w:bookmarkEnd w:id="573"/>
      <w:bookmarkEnd w:id="574"/>
      <w:bookmarkEnd w:id="575"/>
      <w:bookmarkEnd w:id="576"/>
      <w:bookmarkEnd w:id="577"/>
      <w:bookmarkEnd w:id="578"/>
      <w:bookmarkEnd w:id="579"/>
      <w:bookmarkEnd w:id="580"/>
    </w:p>
    <w:p w14:paraId="0CE999D1" w14:textId="7DCACE78" w:rsidR="0043751A" w:rsidRPr="00FA3A7F" w:rsidRDefault="0043751A">
      <w:r w:rsidRPr="00FA3A7F">
        <w:t xml:space="preserve">The single-talk sample was created from the original reference recordings using applications from the </w:t>
      </w:r>
      <w:r w:rsidR="001F0268" w:rsidRPr="00FA3A7F">
        <w:t>set of tools</w:t>
      </w:r>
      <w:r w:rsidR="001F0268" w:rsidRPr="00FA3A7F" w:rsidDel="001F0268">
        <w:t xml:space="preserve"> </w:t>
      </w:r>
      <w:r w:rsidR="001F0268" w:rsidRPr="00FA3A7F">
        <w:t xml:space="preserve">in </w:t>
      </w:r>
      <w:r w:rsidRPr="00FA3A7F">
        <w:t xml:space="preserve">[ITU-T G.191] and </w:t>
      </w:r>
      <w:r w:rsidR="001F0268" w:rsidRPr="00FA3A7F">
        <w:t>[b-McGill</w:t>
      </w:r>
      <w:r w:rsidR="00B20095" w:rsidRPr="00FA3A7F">
        <w:t>, 2010</w:t>
      </w:r>
      <w:r w:rsidR="001F0268" w:rsidRPr="00FA3A7F">
        <w:t>]</w:t>
      </w:r>
      <w:r w:rsidRPr="00FA3A7F">
        <w:t>. The chain of processing for this includes:</w:t>
      </w:r>
    </w:p>
    <w:p w14:paraId="0CE999D2" w14:textId="77777777" w:rsidR="0043751A" w:rsidRPr="00FA3A7F" w:rsidRDefault="009E68CE" w:rsidP="00D751D4">
      <w:pPr>
        <w:pStyle w:val="enumlev1"/>
        <w:rPr>
          <w:spacing w:val="-6"/>
        </w:rPr>
      </w:pPr>
      <w:r w:rsidRPr="00FA3A7F">
        <w:t>a)</w:t>
      </w:r>
      <w:r w:rsidRPr="00FA3A7F">
        <w:tab/>
      </w:r>
      <w:r w:rsidR="0043751A" w:rsidRPr="00FA3A7F">
        <w:rPr>
          <w:spacing w:val="-6"/>
        </w:rPr>
        <w:t xml:space="preserve">(Optional high-pass filtering of reference samples using the FiltAudio application – </w:t>
      </w:r>
      <w:r w:rsidR="0043751A" w:rsidRPr="00FA3A7F">
        <w:rPr>
          <w:iCs/>
          <w:spacing w:val="-6"/>
        </w:rPr>
        <w:t xml:space="preserve">see </w:t>
      </w:r>
      <w:r w:rsidR="00572C9A" w:rsidRPr="00FA3A7F">
        <w:rPr>
          <w:iCs/>
          <w:spacing w:val="-6"/>
        </w:rPr>
        <w:t>clause I.3</w:t>
      </w:r>
      <w:r w:rsidR="0043751A" w:rsidRPr="00FA3A7F">
        <w:rPr>
          <w:spacing w:val="-6"/>
        </w:rPr>
        <w:t>)</w:t>
      </w:r>
    </w:p>
    <w:p w14:paraId="0CE999D3" w14:textId="1484221E" w:rsidR="0043751A" w:rsidRPr="00FA3A7F" w:rsidRDefault="009E68CE" w:rsidP="009E68CE">
      <w:pPr>
        <w:pStyle w:val="enumlev1"/>
      </w:pPr>
      <w:r w:rsidRPr="00FA3A7F">
        <w:t>b)</w:t>
      </w:r>
      <w:r w:rsidRPr="00FA3A7F">
        <w:tab/>
      </w:r>
      <w:r w:rsidR="0043751A" w:rsidRPr="00FA3A7F">
        <w:t xml:space="preserve">Extraction of single sentences from sentence-pair samples where necessary and conversion from </w:t>
      </w:r>
      <w:r w:rsidR="00B20095" w:rsidRPr="00FA3A7F">
        <w:t>*</w:t>
      </w:r>
      <w:r w:rsidR="0043751A" w:rsidRPr="00FA3A7F">
        <w:t xml:space="preserve">.wav to </w:t>
      </w:r>
      <w:r w:rsidR="00B20095" w:rsidRPr="00FA3A7F">
        <w:t>*</w:t>
      </w:r>
      <w:r w:rsidR="0043751A" w:rsidRPr="00FA3A7F">
        <w:t>.raw format using the CopyAudio application.</w:t>
      </w:r>
    </w:p>
    <w:p w14:paraId="0CE999D4" w14:textId="77777777" w:rsidR="0043751A" w:rsidRPr="00FA3A7F" w:rsidRDefault="009E68CE" w:rsidP="009E68CE">
      <w:pPr>
        <w:pStyle w:val="enumlev1"/>
      </w:pPr>
      <w:r w:rsidRPr="00FA3A7F">
        <w:t>c)</w:t>
      </w:r>
      <w:r w:rsidRPr="00FA3A7F">
        <w:tab/>
      </w:r>
      <w:r w:rsidR="0043751A" w:rsidRPr="00FA3A7F">
        <w:t>Amplitude fading at the beginning and end of each sample over 240 samples using the astrip application</w:t>
      </w:r>
      <w:r w:rsidR="00BF220D" w:rsidRPr="00FA3A7F">
        <w:t>'</w:t>
      </w:r>
      <w:r w:rsidR="0043751A" w:rsidRPr="00FA3A7F">
        <w:t xml:space="preserve">s </w:t>
      </w:r>
      <w:r w:rsidR="00421E19" w:rsidRPr="00FA3A7F">
        <w:t>"</w:t>
      </w:r>
      <w:r w:rsidR="0043751A" w:rsidRPr="00FA3A7F">
        <w:t>smooth</w:t>
      </w:r>
      <w:r w:rsidR="00421E19" w:rsidRPr="00FA3A7F">
        <w:t>"</w:t>
      </w:r>
      <w:r w:rsidR="0043751A" w:rsidRPr="00FA3A7F">
        <w:t xml:space="preserve"> option.</w:t>
      </w:r>
    </w:p>
    <w:p w14:paraId="0CE999D5" w14:textId="12B31B5F" w:rsidR="0043751A" w:rsidRPr="00FA3A7F" w:rsidRDefault="009E68CE" w:rsidP="0053352C">
      <w:pPr>
        <w:pStyle w:val="enumlev1"/>
      </w:pPr>
      <w:r w:rsidRPr="00FA3A7F">
        <w:t>d)</w:t>
      </w:r>
      <w:r w:rsidRPr="00FA3A7F">
        <w:tab/>
      </w:r>
      <w:r w:rsidR="0043751A" w:rsidRPr="00FA3A7F">
        <w:t xml:space="preserve">Active speech level normalization of each sample to </w:t>
      </w:r>
      <w:r w:rsidR="0053352C" w:rsidRPr="00FA3A7F">
        <w:t>−</w:t>
      </w:r>
      <w:r w:rsidR="0043751A" w:rsidRPr="00FA3A7F">
        <w:t>26 dBov using the sv56demo application.</w:t>
      </w:r>
    </w:p>
    <w:p w14:paraId="0CE999D6" w14:textId="77777777" w:rsidR="0043751A" w:rsidRPr="00FA3A7F" w:rsidRDefault="009E68CE" w:rsidP="009E68CE">
      <w:pPr>
        <w:pStyle w:val="enumlev1"/>
      </w:pPr>
      <w:r w:rsidRPr="00FA3A7F">
        <w:t>e)</w:t>
      </w:r>
      <w:r w:rsidRPr="00FA3A7F">
        <w:tab/>
      </w:r>
      <w:r w:rsidR="0043751A" w:rsidRPr="00FA3A7F">
        <w:t>Generation of a 0.5 s dither-like silence signal from Gaussian noise with a standard deviation of 2</w:t>
      </w:r>
      <w:r w:rsidR="0043751A" w:rsidRPr="00FA3A7F">
        <w:rPr>
          <w:vertAlign w:val="superscript"/>
        </w:rPr>
        <w:t>16</w:t>
      </w:r>
      <w:r w:rsidR="0043751A" w:rsidRPr="00FA3A7F">
        <w:t xml:space="preserve"> using the GenNoise application.</w:t>
      </w:r>
    </w:p>
    <w:p w14:paraId="0CE999D7" w14:textId="68A3232A" w:rsidR="0043751A" w:rsidRPr="00FA3A7F" w:rsidRDefault="009E68CE" w:rsidP="009E68CE">
      <w:pPr>
        <w:pStyle w:val="enumlev1"/>
      </w:pPr>
      <w:r w:rsidRPr="00FA3A7F">
        <w:t>f)</w:t>
      </w:r>
      <w:r w:rsidRPr="00FA3A7F">
        <w:tab/>
      </w:r>
      <w:r w:rsidR="0043751A" w:rsidRPr="00FA3A7F">
        <w:t xml:space="preserve">Concatenation of all samples in sequence and conversion to </w:t>
      </w:r>
      <w:r w:rsidR="00B20095" w:rsidRPr="00FA3A7F">
        <w:t>*</w:t>
      </w:r>
      <w:r w:rsidR="0043751A" w:rsidRPr="00FA3A7F">
        <w:t>.wav format using the CopyAudio application.</w:t>
      </w:r>
    </w:p>
    <w:p w14:paraId="0CE999D8" w14:textId="77777777" w:rsidR="001F0268" w:rsidRPr="00FA3A7F" w:rsidRDefault="001F0268" w:rsidP="00310A0C">
      <w:pPr>
        <w:pStyle w:val="Heading2"/>
      </w:pPr>
      <w:bookmarkStart w:id="581" w:name="_Toc358634907"/>
      <w:bookmarkStart w:id="582" w:name="_Toc359487288"/>
      <w:bookmarkStart w:id="583" w:name="_Toc360436477"/>
      <w:bookmarkStart w:id="584" w:name="_Toc478453955"/>
      <w:bookmarkStart w:id="585" w:name="_Toc482264426"/>
      <w:bookmarkStart w:id="586" w:name="_Toc520700868"/>
      <w:bookmarkStart w:id="587" w:name="_Toc251661599"/>
      <w:bookmarkStart w:id="588" w:name="_Toc261252310"/>
      <w:bookmarkStart w:id="589" w:name="_Toc263066588"/>
      <w:bookmarkStart w:id="590" w:name="_Toc265243362"/>
      <w:bookmarkStart w:id="591" w:name="_Toc265244470"/>
      <w:bookmarkStart w:id="592" w:name="_Toc265660944"/>
      <w:bookmarkStart w:id="593" w:name="_Toc180310793"/>
      <w:bookmarkStart w:id="594" w:name="_Toc182630692"/>
      <w:bookmarkStart w:id="595" w:name="_Toc184196574"/>
      <w:bookmarkStart w:id="596" w:name="_Toc250635809"/>
      <w:bookmarkStart w:id="597" w:name="_Toc250636727"/>
      <w:bookmarkStart w:id="598" w:name="_Toc263946261"/>
      <w:bookmarkStart w:id="599" w:name="_Toc269478642"/>
      <w:bookmarkStart w:id="600" w:name="_Toc269736566"/>
      <w:r w:rsidRPr="00FA3A7F">
        <w:t>I.3</w:t>
      </w:r>
      <w:r w:rsidRPr="00FA3A7F">
        <w:tab/>
        <w:t>Example high-pass filter designs</w:t>
      </w:r>
      <w:bookmarkEnd w:id="581"/>
      <w:bookmarkEnd w:id="582"/>
      <w:bookmarkEnd w:id="583"/>
      <w:bookmarkEnd w:id="584"/>
      <w:bookmarkEnd w:id="585"/>
      <w:bookmarkEnd w:id="586"/>
    </w:p>
    <w:p w14:paraId="0CE999D9" w14:textId="6D8E8FA6" w:rsidR="001F0268" w:rsidRPr="00FA3A7F" w:rsidRDefault="001F0268">
      <w:r w:rsidRPr="00FA3A7F">
        <w:t>Recordings of real speech, even when made in reference environments</w:t>
      </w:r>
      <w:r w:rsidR="004F7A97" w:rsidRPr="00FA3A7F">
        <w:t>,</w:t>
      </w:r>
      <w:r w:rsidRPr="00FA3A7F">
        <w:t xml:space="preserve"> such as isolation booths or anechoic rooms, can have large amounts of low-frequency energy not sourced from the speaker. This is typically from (or conducted through) HVAC systems required for the speaker to spend a significant amount of time in the environment or mechanical coupling to the outside environment.</w:t>
      </w:r>
    </w:p>
    <w:p w14:paraId="0CE999DA" w14:textId="10A56664" w:rsidR="001F0268" w:rsidRPr="00FA3A7F" w:rsidRDefault="001F0268">
      <w:r w:rsidRPr="00FA3A7F">
        <w:lastRenderedPageBreak/>
        <w:t xml:space="preserve">Digital filtering is typically applied, when found necessary, to get rid of this. During the drafting process of the sequences described in this </w:t>
      </w:r>
      <w:r w:rsidR="00B20095" w:rsidRPr="00FA3A7F">
        <w:t>a</w:t>
      </w:r>
      <w:r w:rsidRPr="00FA3A7F">
        <w:t>ppendix, the author created two different filters to deal with specific problems, although these should be viewed as optional. All filters were designed using the fdtool function of Mathworks</w:t>
      </w:r>
      <w:r w:rsidR="00B67C4A" w:rsidRPr="00FA3A7F">
        <w:t>'</w:t>
      </w:r>
      <w:r w:rsidRPr="00FA3A7F">
        <w:t xml:space="preserve"> Matlab software. The filter coefficients were exported to text files and applied using the </w:t>
      </w:r>
      <w:r w:rsidRPr="00FA3A7F">
        <w:rPr>
          <w:i/>
        </w:rPr>
        <w:t>AFsp</w:t>
      </w:r>
      <w:r w:rsidRPr="00FA3A7F">
        <w:t xml:space="preserve"> FiltAudio tool.</w:t>
      </w:r>
    </w:p>
    <w:p w14:paraId="0CE999DB" w14:textId="1129CC2B" w:rsidR="001F0268" w:rsidRPr="00FA3A7F" w:rsidRDefault="001F0268">
      <w:r w:rsidRPr="00FA3A7F">
        <w:t>For the samples</w:t>
      </w:r>
      <w:r w:rsidR="000C76A9" w:rsidRPr="00FA3A7F">
        <w:t>,</w:t>
      </w:r>
      <w:r w:rsidRPr="00FA3A7F">
        <w:t xml:space="preserve"> there was a degree of what seemed to be ventilation noise below </w:t>
      </w:r>
      <w:r w:rsidR="008377C6" w:rsidRPr="00FA3A7F">
        <w:t>approximately</w:t>
      </w:r>
      <w:r w:rsidRPr="00FA3A7F">
        <w:t xml:space="preserve"> 70</w:t>
      </w:r>
      <w:r w:rsidR="008F2DC3" w:rsidRPr="00FA3A7F">
        <w:t> </w:t>
      </w:r>
      <w:r w:rsidRPr="00FA3A7F">
        <w:t>Hz. To deal with this</w:t>
      </w:r>
      <w:r w:rsidR="008377C6" w:rsidRPr="00FA3A7F">
        <w:t>,</w:t>
      </w:r>
      <w:r w:rsidRPr="00FA3A7F">
        <w:t xml:space="preserve"> a </w:t>
      </w:r>
      <w:r w:rsidR="00B20095" w:rsidRPr="00FA3A7F">
        <w:t>finite impulse response (</w:t>
      </w:r>
      <w:r w:rsidRPr="00FA3A7F">
        <w:t>FIR</w:t>
      </w:r>
      <w:r w:rsidR="00B20095" w:rsidRPr="00FA3A7F">
        <w:t>)</w:t>
      </w:r>
      <w:r w:rsidRPr="00FA3A7F">
        <w:t xml:space="preserve"> high-pass shelving-type filter having an attenuation of 33 dB between 60 Hz and 30 Hz was designed. The performance of this filter is shown in </w:t>
      </w:r>
      <w:r w:rsidR="00F33A19" w:rsidRPr="00FA3A7F">
        <w:t xml:space="preserve">Figure </w:t>
      </w:r>
      <w:r w:rsidRPr="00FA3A7F">
        <w:t>I</w:t>
      </w:r>
      <w:r w:rsidR="00B67C4A" w:rsidRPr="00FA3A7F">
        <w:t>.</w:t>
      </w:r>
      <w:r w:rsidRPr="00FA3A7F">
        <w:t>2.</w:t>
      </w:r>
    </w:p>
    <w:p w14:paraId="0CE999DC" w14:textId="55BB8F51" w:rsidR="001F0268" w:rsidRPr="00FA3A7F" w:rsidRDefault="001F0268" w:rsidP="008F2DC3">
      <w:pPr>
        <w:pStyle w:val="Figure"/>
      </w:pPr>
      <w:r w:rsidRPr="00FA3A7F">
        <w:rPr>
          <w:noProof/>
          <w:lang w:val="en-US" w:eastAsia="zh-CN"/>
        </w:rPr>
        <w:drawing>
          <wp:inline distT="0" distB="0" distL="0" distR="0" wp14:anchorId="0CE99A9C" wp14:editId="0CE99A9D">
            <wp:extent cx="2993390" cy="1544320"/>
            <wp:effectExtent l="19050" t="0" r="0" b="0"/>
            <wp:docPr id="46" name="Picture 46" descr="FIR_HPF_60Hz_30Hz_33dBo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FIR_HPF_60Hz_30Hz_33dBoct"/>
                    <pic:cNvPicPr>
                      <a:picLocks noChangeAspect="1" noChangeArrowheads="1"/>
                    </pic:cNvPicPr>
                  </pic:nvPicPr>
                  <pic:blipFill>
                    <a:blip r:embed="rId137" cstate="print"/>
                    <a:srcRect/>
                    <a:stretch>
                      <a:fillRect/>
                    </a:stretch>
                  </pic:blipFill>
                  <pic:spPr bwMode="auto">
                    <a:xfrm>
                      <a:off x="0" y="0"/>
                      <a:ext cx="2993390" cy="1544320"/>
                    </a:xfrm>
                    <a:prstGeom prst="rect">
                      <a:avLst/>
                    </a:prstGeom>
                    <a:noFill/>
                    <a:ln w="9525">
                      <a:noFill/>
                      <a:miter lim="800000"/>
                      <a:headEnd/>
                      <a:tailEnd/>
                    </a:ln>
                  </pic:spPr>
                </pic:pic>
              </a:graphicData>
            </a:graphic>
          </wp:inline>
        </w:drawing>
      </w:r>
      <w:r w:rsidRPr="00FA3A7F">
        <w:rPr>
          <w:noProof/>
          <w:lang w:val="en-US" w:eastAsia="zh-CN"/>
        </w:rPr>
        <w:drawing>
          <wp:inline distT="0" distB="0" distL="0" distR="0" wp14:anchorId="0CE99A9E" wp14:editId="0CE99A9F">
            <wp:extent cx="2993390" cy="1544320"/>
            <wp:effectExtent l="19050" t="0" r="0" b="0"/>
            <wp:docPr id="47" name="Picture 47" descr="FIR_HPF_60Hz_30Hz_33dBoct_GRP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IR_HPF_60Hz_30Hz_33dBoct_GRPDLY"/>
                    <pic:cNvPicPr>
                      <a:picLocks noChangeAspect="1" noChangeArrowheads="1"/>
                    </pic:cNvPicPr>
                  </pic:nvPicPr>
                  <pic:blipFill>
                    <a:blip r:embed="rId138" cstate="print"/>
                    <a:srcRect/>
                    <a:stretch>
                      <a:fillRect/>
                    </a:stretch>
                  </pic:blipFill>
                  <pic:spPr bwMode="auto">
                    <a:xfrm>
                      <a:off x="0" y="0"/>
                      <a:ext cx="2993390" cy="1544320"/>
                    </a:xfrm>
                    <a:prstGeom prst="rect">
                      <a:avLst/>
                    </a:prstGeom>
                    <a:noFill/>
                    <a:ln w="9525">
                      <a:noFill/>
                      <a:miter lim="800000"/>
                      <a:headEnd/>
                      <a:tailEnd/>
                    </a:ln>
                  </pic:spPr>
                </pic:pic>
              </a:graphicData>
            </a:graphic>
          </wp:inline>
        </w:drawing>
      </w:r>
    </w:p>
    <w:p w14:paraId="0CE999DD" w14:textId="77777777" w:rsidR="001F0268" w:rsidRPr="00FA3A7F" w:rsidRDefault="001F0268" w:rsidP="008F2DC3">
      <w:pPr>
        <w:pStyle w:val="FigureNoTitle"/>
      </w:pPr>
      <w:bookmarkStart w:id="601" w:name="_Ref282101413"/>
      <w:r w:rsidRPr="00FA3A7F">
        <w:t xml:space="preserve">Figure </w:t>
      </w:r>
      <w:bookmarkEnd w:id="601"/>
      <w:r w:rsidRPr="00FA3A7F">
        <w:t>I</w:t>
      </w:r>
      <w:r w:rsidR="008F2DC3" w:rsidRPr="00FA3A7F">
        <w:t>.</w:t>
      </w:r>
      <w:r w:rsidRPr="00FA3A7F">
        <w:t xml:space="preserve">2 </w:t>
      </w:r>
      <w:r w:rsidR="005911C0" w:rsidRPr="00FA3A7F">
        <w:t>–</w:t>
      </w:r>
      <w:r w:rsidRPr="00FA3A7F">
        <w:t xml:space="preserve"> Magnitude, phase response and group delay for an FIR high-pass shelving-type filter having an attenuation o</w:t>
      </w:r>
      <w:r w:rsidR="004912ED" w:rsidRPr="00FA3A7F">
        <w:t>f 33 dB between 60 Hz and 30 Hz</w:t>
      </w:r>
    </w:p>
    <w:p w14:paraId="0CE999DE" w14:textId="7071A328" w:rsidR="001F0268" w:rsidRPr="00FA3A7F" w:rsidRDefault="001F0268">
      <w:pPr>
        <w:pStyle w:val="Normalaftertitle"/>
      </w:pPr>
      <w:r w:rsidRPr="00FA3A7F">
        <w:t>There is a further high-pass filtering option in order to significantly re</w:t>
      </w:r>
      <w:r w:rsidR="0053352C" w:rsidRPr="00FA3A7F">
        <w:t>duce the frequencies close to 0 </w:t>
      </w:r>
      <w:r w:rsidRPr="00FA3A7F">
        <w:t>Hz. For this purpose</w:t>
      </w:r>
      <w:r w:rsidR="000C76A9" w:rsidRPr="00FA3A7F">
        <w:t>,</w:t>
      </w:r>
      <w:r w:rsidRPr="00FA3A7F">
        <w:t xml:space="preserve"> an IIR </w:t>
      </w:r>
      <w:r w:rsidR="009D653A" w:rsidRPr="00FA3A7F">
        <w:t>seco</w:t>
      </w:r>
      <w:r w:rsidRPr="00FA3A7F">
        <w:t>nd</w:t>
      </w:r>
      <w:r w:rsidR="009D653A" w:rsidRPr="00FA3A7F">
        <w:t xml:space="preserve"> </w:t>
      </w:r>
      <w:r w:rsidRPr="00FA3A7F">
        <w:t xml:space="preserve">order Butterworth high-pass filter with a </w:t>
      </w:r>
      <w:r w:rsidR="0053352C" w:rsidRPr="00FA3A7F">
        <w:t>−</w:t>
      </w:r>
      <w:r w:rsidRPr="00FA3A7F">
        <w:t xml:space="preserve">3 dB point </w:t>
      </w:r>
      <w:r w:rsidR="006C5FA2" w:rsidRPr="00FA3A7F">
        <w:t>at</w:t>
      </w:r>
      <w:r w:rsidRPr="00FA3A7F">
        <w:t xml:space="preserve"> 10</w:t>
      </w:r>
      <w:r w:rsidR="00B20095" w:rsidRPr="00FA3A7F">
        <w:t> </w:t>
      </w:r>
      <w:r w:rsidRPr="00FA3A7F">
        <w:t xml:space="preserve">Hz </w:t>
      </w:r>
      <w:r w:rsidR="00B20095" w:rsidRPr="00FA3A7F">
        <w:t xml:space="preserve">is used </w:t>
      </w:r>
      <w:r w:rsidRPr="00FA3A7F">
        <w:t>to ensure that the phase response and group delay are constant in the speech frequencies.</w:t>
      </w:r>
      <w:r w:rsidR="009D653A" w:rsidRPr="00FA3A7F">
        <w:t xml:space="preserve"> See Figure I.3.</w:t>
      </w:r>
    </w:p>
    <w:p w14:paraId="0CE999DF" w14:textId="0C31B543" w:rsidR="001F0268" w:rsidRPr="00FA3A7F" w:rsidRDefault="001F0268" w:rsidP="008F2DC3">
      <w:pPr>
        <w:pStyle w:val="Figure"/>
      </w:pPr>
      <w:r w:rsidRPr="00FA3A7F">
        <w:rPr>
          <w:noProof/>
          <w:lang w:val="en-US" w:eastAsia="zh-CN"/>
        </w:rPr>
        <w:drawing>
          <wp:inline distT="0" distB="0" distL="0" distR="0" wp14:anchorId="0CE99AA0" wp14:editId="0CE99AA1">
            <wp:extent cx="2993390" cy="1544320"/>
            <wp:effectExtent l="19050" t="0" r="0" b="0"/>
            <wp:docPr id="20" name="Picture 48" descr="IIR_HPF_10Hz_3dBo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IR_HPF_10Hz_3dBoct"/>
                    <pic:cNvPicPr>
                      <a:picLocks noChangeAspect="1" noChangeArrowheads="1"/>
                    </pic:cNvPicPr>
                  </pic:nvPicPr>
                  <pic:blipFill>
                    <a:blip r:embed="rId135" cstate="print"/>
                    <a:srcRect/>
                    <a:stretch>
                      <a:fillRect/>
                    </a:stretch>
                  </pic:blipFill>
                  <pic:spPr bwMode="auto">
                    <a:xfrm>
                      <a:off x="0" y="0"/>
                      <a:ext cx="2993390" cy="1544320"/>
                    </a:xfrm>
                    <a:prstGeom prst="rect">
                      <a:avLst/>
                    </a:prstGeom>
                    <a:noFill/>
                    <a:ln w="9525">
                      <a:noFill/>
                      <a:miter lim="800000"/>
                      <a:headEnd/>
                      <a:tailEnd/>
                    </a:ln>
                  </pic:spPr>
                </pic:pic>
              </a:graphicData>
            </a:graphic>
          </wp:inline>
        </w:drawing>
      </w:r>
      <w:r w:rsidRPr="00FA3A7F">
        <w:rPr>
          <w:noProof/>
          <w:lang w:val="en-US" w:eastAsia="zh-CN"/>
        </w:rPr>
        <w:drawing>
          <wp:inline distT="0" distB="0" distL="0" distR="0" wp14:anchorId="0CE99AA2" wp14:editId="0CE99AA3">
            <wp:extent cx="2993390" cy="1544320"/>
            <wp:effectExtent l="19050" t="0" r="0" b="0"/>
            <wp:docPr id="21" name="Picture 49" descr="IIR_HPF_10Hz_3dBoct_GRPD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IR_HPF_10Hz_3dBoct_GRPDLY"/>
                    <pic:cNvPicPr>
                      <a:picLocks noChangeAspect="1" noChangeArrowheads="1"/>
                    </pic:cNvPicPr>
                  </pic:nvPicPr>
                  <pic:blipFill>
                    <a:blip r:embed="rId136" cstate="print"/>
                    <a:srcRect/>
                    <a:stretch>
                      <a:fillRect/>
                    </a:stretch>
                  </pic:blipFill>
                  <pic:spPr bwMode="auto">
                    <a:xfrm>
                      <a:off x="0" y="0"/>
                      <a:ext cx="2993390" cy="1544320"/>
                    </a:xfrm>
                    <a:prstGeom prst="rect">
                      <a:avLst/>
                    </a:prstGeom>
                    <a:noFill/>
                    <a:ln w="9525">
                      <a:noFill/>
                      <a:miter lim="800000"/>
                      <a:headEnd/>
                      <a:tailEnd/>
                    </a:ln>
                  </pic:spPr>
                </pic:pic>
              </a:graphicData>
            </a:graphic>
          </wp:inline>
        </w:drawing>
      </w:r>
    </w:p>
    <w:p w14:paraId="0CE999E0" w14:textId="0C3F770C" w:rsidR="003369E3" w:rsidRPr="00FA3A7F" w:rsidRDefault="001F0268">
      <w:pPr>
        <w:pStyle w:val="FigureNoTitle"/>
      </w:pPr>
      <w:r w:rsidRPr="00FA3A7F">
        <w:t>Figure I</w:t>
      </w:r>
      <w:r w:rsidR="008F2DC3" w:rsidRPr="00FA3A7F">
        <w:t>.</w:t>
      </w:r>
      <w:r w:rsidRPr="00FA3A7F">
        <w:t xml:space="preserve">3 </w:t>
      </w:r>
      <w:r w:rsidR="005911C0" w:rsidRPr="00FA3A7F">
        <w:t>–</w:t>
      </w:r>
      <w:r w:rsidRPr="00FA3A7F">
        <w:t xml:space="preserve"> Magnitude, phase response and group delay for an IIR </w:t>
      </w:r>
      <w:r w:rsidR="009D653A" w:rsidRPr="00FA3A7F">
        <w:t>seco</w:t>
      </w:r>
      <w:r w:rsidRPr="00FA3A7F">
        <w:t>nd</w:t>
      </w:r>
      <w:r w:rsidR="009D653A" w:rsidRPr="00FA3A7F">
        <w:t xml:space="preserve"> </w:t>
      </w:r>
      <w:r w:rsidRPr="00FA3A7F">
        <w:t>order</w:t>
      </w:r>
      <w:r w:rsidR="00F0051B" w:rsidRPr="00FA3A7F">
        <w:t xml:space="preserve"> </w:t>
      </w:r>
      <w:r w:rsidRPr="00FA3A7F">
        <w:t>high-pass filter (</w:t>
      </w:r>
      <w:r w:rsidR="0053352C" w:rsidRPr="00FA3A7F">
        <w:t>−</w:t>
      </w:r>
      <w:r w:rsidRPr="00FA3A7F">
        <w:t>3 dB at 10 Hz)</w:t>
      </w:r>
    </w:p>
    <w:p w14:paraId="0CE999E1" w14:textId="77777777" w:rsidR="0043751A" w:rsidRPr="00FA3A7F" w:rsidRDefault="0043751A" w:rsidP="00F0051B">
      <w:pPr>
        <w:pStyle w:val="FigureNoTitle"/>
        <w:rPr>
          <w:sz w:val="32"/>
        </w:rPr>
      </w:pPr>
      <w:r w:rsidRPr="00FA3A7F">
        <w:rPr>
          <w:sz w:val="32"/>
        </w:rPr>
        <w:br w:type="page"/>
      </w:r>
    </w:p>
    <w:p w14:paraId="0CE999E2" w14:textId="77777777" w:rsidR="0043751A" w:rsidRPr="00FA3A7F" w:rsidRDefault="0043751A" w:rsidP="00DD68AF">
      <w:pPr>
        <w:pStyle w:val="AnnexNoTitle"/>
      </w:pPr>
      <w:bookmarkStart w:id="602" w:name="_Toc315265570"/>
      <w:bookmarkStart w:id="603" w:name="_Toc315265890"/>
      <w:bookmarkStart w:id="604" w:name="_Toc358634908"/>
      <w:bookmarkStart w:id="605" w:name="_Toc359487289"/>
      <w:bookmarkStart w:id="606" w:name="_Toc360436478"/>
      <w:bookmarkStart w:id="607" w:name="_Toc478453956"/>
      <w:bookmarkStart w:id="608" w:name="_Toc482264427"/>
      <w:bookmarkStart w:id="609" w:name="_Toc520700869"/>
      <w:r w:rsidRPr="00FA3A7F">
        <w:lastRenderedPageBreak/>
        <w:t>Bibliography</w:t>
      </w:r>
      <w:bookmarkEnd w:id="587"/>
      <w:bookmarkEnd w:id="588"/>
      <w:bookmarkEnd w:id="589"/>
      <w:bookmarkEnd w:id="590"/>
      <w:bookmarkEnd w:id="591"/>
      <w:bookmarkEnd w:id="592"/>
      <w:bookmarkEnd w:id="602"/>
      <w:bookmarkEnd w:id="603"/>
      <w:bookmarkEnd w:id="604"/>
      <w:bookmarkEnd w:id="605"/>
      <w:bookmarkEnd w:id="606"/>
      <w:bookmarkEnd w:id="607"/>
      <w:bookmarkEnd w:id="608"/>
      <w:bookmarkEnd w:id="609"/>
    </w:p>
    <w:bookmarkEnd w:id="509"/>
    <w:bookmarkEnd w:id="510"/>
    <w:bookmarkEnd w:id="511"/>
    <w:bookmarkEnd w:id="512"/>
    <w:bookmarkEnd w:id="513"/>
    <w:bookmarkEnd w:id="593"/>
    <w:bookmarkEnd w:id="594"/>
    <w:bookmarkEnd w:id="595"/>
    <w:bookmarkEnd w:id="596"/>
    <w:bookmarkEnd w:id="597"/>
    <w:bookmarkEnd w:id="598"/>
    <w:bookmarkEnd w:id="599"/>
    <w:bookmarkEnd w:id="600"/>
    <w:p w14:paraId="7C0342D8" w14:textId="22BE95F0" w:rsidR="007A6EC6" w:rsidRPr="00FA3A7F" w:rsidRDefault="007A6EC6" w:rsidP="00E50AEA">
      <w:pPr>
        <w:pStyle w:val="Reftext"/>
        <w:tabs>
          <w:tab w:val="clear" w:pos="794"/>
          <w:tab w:val="clear" w:pos="1191"/>
          <w:tab w:val="clear" w:pos="1588"/>
          <w:tab w:val="clear" w:pos="1985"/>
        </w:tabs>
        <w:spacing w:before="0"/>
        <w:ind w:left="1985" w:hanging="1985"/>
        <w:rPr>
          <w:i/>
          <w:iCs/>
        </w:rPr>
      </w:pPr>
    </w:p>
    <w:p w14:paraId="50F6A996" w14:textId="27D77AFD" w:rsidR="00083FBB" w:rsidRPr="00FA3A7F" w:rsidRDefault="00083FBB">
      <w:pPr>
        <w:pStyle w:val="Reftext"/>
        <w:tabs>
          <w:tab w:val="clear" w:pos="794"/>
          <w:tab w:val="clear" w:pos="1191"/>
          <w:tab w:val="clear" w:pos="1588"/>
          <w:tab w:val="clear" w:pos="1985"/>
        </w:tabs>
        <w:ind w:left="1985" w:hanging="1985"/>
      </w:pPr>
      <w:r w:rsidRPr="00FA3A7F">
        <w:t>[b-ITU-T P.58]</w:t>
      </w:r>
      <w:r w:rsidRPr="00FA3A7F">
        <w:tab/>
        <w:t>Recommendation ITU-T P.58 (201</w:t>
      </w:r>
      <w:r w:rsidR="003C4920" w:rsidRPr="00FA3A7F">
        <w:t>3</w:t>
      </w:r>
      <w:r w:rsidRPr="00FA3A7F">
        <w:t xml:space="preserve">), </w:t>
      </w:r>
      <w:r w:rsidR="003C4920" w:rsidRPr="00FA3A7F">
        <w:rPr>
          <w:i/>
          <w:iCs/>
        </w:rPr>
        <w:t>Head and torso simulator for telephonometry</w:t>
      </w:r>
      <w:r w:rsidR="003C4920" w:rsidRPr="00FA3A7F">
        <w:t>.</w:t>
      </w:r>
    </w:p>
    <w:p w14:paraId="714B15A1" w14:textId="21D4C6E5" w:rsidR="00BB5AC8" w:rsidRPr="00FA3A7F" w:rsidRDefault="00BB5AC8" w:rsidP="004B1E52">
      <w:pPr>
        <w:pStyle w:val="Reftext"/>
        <w:tabs>
          <w:tab w:val="clear" w:pos="794"/>
          <w:tab w:val="clear" w:pos="1191"/>
          <w:tab w:val="clear" w:pos="1588"/>
          <w:tab w:val="clear" w:pos="1985"/>
        </w:tabs>
        <w:ind w:left="1985" w:hanging="1985"/>
      </w:pPr>
      <w:r w:rsidRPr="00FA3A7F">
        <w:t>[b-ITU</w:t>
      </w:r>
      <w:r w:rsidRPr="00FA3A7F">
        <w:noBreakHyphen/>
        <w:t>T P-Sup.23]</w:t>
      </w:r>
      <w:r w:rsidRPr="00FA3A7F">
        <w:tab/>
        <w:t xml:space="preserve">ITU-T P-series Recommendations – Supplement 23 (1998), </w:t>
      </w:r>
      <w:r w:rsidR="004F7A97" w:rsidRPr="00FA3A7F">
        <w:rPr>
          <w:i/>
          <w:iCs/>
        </w:rPr>
        <w:t>ITU-T coded-speech database</w:t>
      </w:r>
      <w:r w:rsidRPr="00FA3A7F">
        <w:t>.</w:t>
      </w:r>
    </w:p>
    <w:p w14:paraId="0CE999E4" w14:textId="3AC28FA8" w:rsidR="0043751A" w:rsidRPr="00FA3A7F" w:rsidRDefault="0043751A">
      <w:pPr>
        <w:pStyle w:val="Reftext"/>
        <w:tabs>
          <w:tab w:val="clear" w:pos="794"/>
          <w:tab w:val="clear" w:pos="1191"/>
          <w:tab w:val="clear" w:pos="1588"/>
          <w:tab w:val="clear" w:pos="1985"/>
        </w:tabs>
        <w:ind w:left="1985" w:hanging="1985"/>
      </w:pPr>
      <w:r w:rsidRPr="00FA3A7F">
        <w:t>[b-Gierlich</w:t>
      </w:r>
      <w:r w:rsidR="001A7D11" w:rsidRPr="00FA3A7F">
        <w:t>, 1992</w:t>
      </w:r>
      <w:r w:rsidRPr="00FA3A7F">
        <w:t>]</w:t>
      </w:r>
      <w:r w:rsidRPr="00FA3A7F">
        <w:tab/>
        <w:t>Gierlich, H.W.</w:t>
      </w:r>
      <w:r w:rsidR="001A7D11" w:rsidRPr="00FA3A7F">
        <w:t>(1992).</w:t>
      </w:r>
      <w:r w:rsidRPr="00FA3A7F">
        <w:t xml:space="preserve"> A measurement technique to determine the transfer characteristics of hands-free telephones</w:t>
      </w:r>
      <w:r w:rsidR="001A7D11" w:rsidRPr="00FA3A7F">
        <w:t>.</w:t>
      </w:r>
      <w:r w:rsidRPr="00FA3A7F">
        <w:t xml:space="preserve"> </w:t>
      </w:r>
      <w:r w:rsidRPr="00FA3A7F">
        <w:rPr>
          <w:i/>
          <w:iCs/>
        </w:rPr>
        <w:t>Signal Processing</w:t>
      </w:r>
      <w:r w:rsidRPr="00FA3A7F">
        <w:t xml:space="preserve"> </w:t>
      </w:r>
      <w:r w:rsidRPr="00FA3A7F">
        <w:rPr>
          <w:b/>
          <w:bCs/>
        </w:rPr>
        <w:t>27</w:t>
      </w:r>
      <w:r w:rsidR="001A7D11" w:rsidRPr="00FA3A7F">
        <w:t>(</w:t>
      </w:r>
      <w:r w:rsidRPr="00FA3A7F">
        <w:t>3</w:t>
      </w:r>
      <w:r w:rsidR="001A7D11" w:rsidRPr="00FA3A7F">
        <w:t>)</w:t>
      </w:r>
      <w:r w:rsidRPr="00FA3A7F">
        <w:t>, pp. 281</w:t>
      </w:r>
      <w:r w:rsidR="001A7D11" w:rsidRPr="00FA3A7F">
        <w:t>–</w:t>
      </w:r>
      <w:r w:rsidRPr="00FA3A7F">
        <w:t>300.</w:t>
      </w:r>
    </w:p>
    <w:p w14:paraId="5EBC28D6" w14:textId="24E0D343" w:rsidR="006F12BF" w:rsidRPr="00FA3A7F" w:rsidRDefault="0043751A" w:rsidP="006F12BF">
      <w:pPr>
        <w:pStyle w:val="Reftext"/>
        <w:tabs>
          <w:tab w:val="clear" w:pos="794"/>
          <w:tab w:val="clear" w:pos="1191"/>
          <w:tab w:val="clear" w:pos="1588"/>
          <w:tab w:val="clear" w:pos="1985"/>
        </w:tabs>
        <w:ind w:left="1985" w:hanging="1985"/>
      </w:pPr>
      <w:r w:rsidRPr="00FA3A7F">
        <w:t>[b-Halka</w:t>
      </w:r>
      <w:r w:rsidR="006F12BF" w:rsidRPr="00FA3A7F">
        <w:t>, 1993</w:t>
      </w:r>
      <w:r w:rsidRPr="00FA3A7F">
        <w:t>]</w:t>
      </w:r>
      <w:r w:rsidRPr="00FA3A7F">
        <w:tab/>
        <w:t>Halka, U., Heute, U.</w:t>
      </w:r>
      <w:r w:rsidR="006F12BF" w:rsidRPr="00FA3A7F">
        <w:t xml:space="preserve"> (1993).</w:t>
      </w:r>
      <w:r w:rsidRPr="00FA3A7F">
        <w:rPr>
          <w:i/>
          <w:iCs/>
        </w:rPr>
        <w:t xml:space="preserve"> </w:t>
      </w:r>
      <w:r w:rsidRPr="00FA3A7F">
        <w:t>Speech-</w:t>
      </w:r>
      <w:r w:rsidR="006F12BF" w:rsidRPr="00FA3A7F">
        <w:t>model processes controlled by dis</w:t>
      </w:r>
      <w:r w:rsidRPr="00FA3A7F">
        <w:t>crete Markov</w:t>
      </w:r>
      <w:r w:rsidRPr="00FA3A7F">
        <w:noBreakHyphen/>
      </w:r>
      <w:r w:rsidR="006F12BF" w:rsidRPr="00FA3A7F">
        <w:t>c</w:t>
      </w:r>
      <w:r w:rsidRPr="00FA3A7F">
        <w:t>hains</w:t>
      </w:r>
      <w:r w:rsidR="006F12BF" w:rsidRPr="00FA3A7F">
        <w:t>. In:</w:t>
      </w:r>
      <w:r w:rsidRPr="00FA3A7F">
        <w:t xml:space="preserve"> </w:t>
      </w:r>
      <w:r w:rsidRPr="00FA3A7F">
        <w:rPr>
          <w:i/>
          <w:iCs/>
        </w:rPr>
        <w:t>Conference Record of The Twenty-Seventh Asilomar Conference on Signals, Systems and Computers</w:t>
      </w:r>
      <w:r w:rsidRPr="00FA3A7F">
        <w:t xml:space="preserve">, </w:t>
      </w:r>
      <w:r w:rsidR="006F12BF" w:rsidRPr="00FA3A7F">
        <w:t xml:space="preserve">1993, </w:t>
      </w:r>
      <w:r w:rsidRPr="00FA3A7F">
        <w:t>pp. 1196</w:t>
      </w:r>
      <w:r w:rsidR="006F12BF" w:rsidRPr="00FA3A7F">
        <w:t>–</w:t>
      </w:r>
      <w:r w:rsidRPr="00FA3A7F">
        <w:t>1200, Pacific Grove, United States</w:t>
      </w:r>
      <w:r w:rsidR="00815CA0" w:rsidRPr="00FA3A7F">
        <w:t>, (1993)</w:t>
      </w:r>
      <w:r w:rsidRPr="00FA3A7F">
        <w:t>.</w:t>
      </w:r>
    </w:p>
    <w:p w14:paraId="0CE999E6" w14:textId="42780702" w:rsidR="0043751A" w:rsidRPr="00FA3A7F" w:rsidRDefault="0043751A" w:rsidP="00266E41">
      <w:pPr>
        <w:pStyle w:val="Reftext"/>
        <w:tabs>
          <w:tab w:val="clear" w:pos="794"/>
          <w:tab w:val="clear" w:pos="1191"/>
          <w:tab w:val="clear" w:pos="1588"/>
        </w:tabs>
        <w:ind w:left="1985" w:hanging="1985"/>
      </w:pPr>
      <w:r w:rsidRPr="00FA3A7F">
        <w:t>[b-IEEE</w:t>
      </w:r>
      <w:r w:rsidR="00266E41" w:rsidRPr="00FA3A7F">
        <w:t xml:space="preserve"> No.297</w:t>
      </w:r>
      <w:r w:rsidRPr="00FA3A7F">
        <w:t>]</w:t>
      </w:r>
      <w:r w:rsidRPr="00FA3A7F">
        <w:tab/>
        <w:t>IEEE</w:t>
      </w:r>
      <w:r w:rsidR="00266E41" w:rsidRPr="00FA3A7F">
        <w:t xml:space="preserve"> No. 297 (1969)</w:t>
      </w:r>
      <w:r w:rsidRPr="00FA3A7F">
        <w:t xml:space="preserve">, </w:t>
      </w:r>
      <w:r w:rsidRPr="00FA3A7F">
        <w:rPr>
          <w:i/>
          <w:iCs/>
        </w:rPr>
        <w:t xml:space="preserve">Recommended </w:t>
      </w:r>
      <w:r w:rsidR="00266E41" w:rsidRPr="00FA3A7F">
        <w:rPr>
          <w:i/>
          <w:iCs/>
        </w:rPr>
        <w:t>practice for speech quality measurements</w:t>
      </w:r>
      <w:r w:rsidRPr="00FA3A7F">
        <w:t xml:space="preserve"> </w:t>
      </w:r>
      <w:r w:rsidR="005E3BEA" w:rsidRPr="00FA3A7F">
        <w:t>.</w:t>
      </w:r>
    </w:p>
    <w:p w14:paraId="0CE999E8" w14:textId="039D9077" w:rsidR="0043751A" w:rsidRPr="00FA3A7F" w:rsidRDefault="0043751A">
      <w:pPr>
        <w:pStyle w:val="Reftext"/>
        <w:tabs>
          <w:tab w:val="clear" w:pos="794"/>
          <w:tab w:val="clear" w:pos="1191"/>
          <w:tab w:val="clear" w:pos="1588"/>
          <w:tab w:val="clear" w:pos="1985"/>
        </w:tabs>
        <w:ind w:left="1985" w:hanging="1985"/>
      </w:pPr>
      <w:r w:rsidRPr="00263CA6">
        <w:rPr>
          <w:lang w:val="de-CH"/>
        </w:rPr>
        <w:t>[b-Linde</w:t>
      </w:r>
      <w:r w:rsidR="0059668A" w:rsidRPr="00263CA6">
        <w:rPr>
          <w:lang w:val="de-CH"/>
        </w:rPr>
        <w:t>, 1980</w:t>
      </w:r>
      <w:r w:rsidRPr="00263CA6">
        <w:rPr>
          <w:lang w:val="de-CH"/>
        </w:rPr>
        <w:t>]</w:t>
      </w:r>
      <w:r w:rsidRPr="00263CA6">
        <w:rPr>
          <w:lang w:val="de-CH"/>
        </w:rPr>
        <w:tab/>
        <w:t>Linde, Y., Buzo, A., Grey, R.M.</w:t>
      </w:r>
      <w:r w:rsidR="0059668A" w:rsidRPr="00263CA6">
        <w:rPr>
          <w:lang w:val="de-CH"/>
        </w:rPr>
        <w:t xml:space="preserve"> (1980).</w:t>
      </w:r>
      <w:r w:rsidRPr="00263CA6">
        <w:rPr>
          <w:lang w:val="de-CH"/>
        </w:rPr>
        <w:t xml:space="preserve"> </w:t>
      </w:r>
      <w:r w:rsidRPr="00FA3A7F">
        <w:t xml:space="preserve">An </w:t>
      </w:r>
      <w:r w:rsidR="0059668A" w:rsidRPr="00FA3A7F">
        <w:t>algorithm for vector quantizer des</w:t>
      </w:r>
      <w:r w:rsidRPr="00FA3A7F">
        <w:t>ign</w:t>
      </w:r>
      <w:r w:rsidR="0059668A" w:rsidRPr="00FA3A7F">
        <w:t>.</w:t>
      </w:r>
      <w:r w:rsidRPr="00FA3A7F">
        <w:t xml:space="preserve"> </w:t>
      </w:r>
      <w:r w:rsidRPr="00FA3A7F">
        <w:rPr>
          <w:i/>
          <w:iCs/>
        </w:rPr>
        <w:t>IEEE Transactions on Communications</w:t>
      </w:r>
      <w:r w:rsidRPr="00FA3A7F">
        <w:t xml:space="preserve">, </w:t>
      </w:r>
      <w:r w:rsidRPr="00FA3A7F">
        <w:rPr>
          <w:b/>
          <w:bCs/>
        </w:rPr>
        <w:t>COM-28</w:t>
      </w:r>
      <w:r w:rsidR="0059668A" w:rsidRPr="00FA3A7F">
        <w:t>(</w:t>
      </w:r>
      <w:r w:rsidRPr="00FA3A7F">
        <w:t>1</w:t>
      </w:r>
      <w:r w:rsidR="0059668A" w:rsidRPr="00FA3A7F">
        <w:t>)</w:t>
      </w:r>
      <w:r w:rsidRPr="00FA3A7F">
        <w:t xml:space="preserve">, </w:t>
      </w:r>
      <w:r w:rsidR="0059668A" w:rsidRPr="00FA3A7F">
        <w:t>84–95</w:t>
      </w:r>
      <w:r w:rsidRPr="00FA3A7F">
        <w:t>.</w:t>
      </w:r>
    </w:p>
    <w:p w14:paraId="0CE999E9" w14:textId="3DD26A20" w:rsidR="001F0268" w:rsidRPr="00FA3A7F" w:rsidRDefault="001F0268">
      <w:pPr>
        <w:pStyle w:val="Reftext"/>
        <w:tabs>
          <w:tab w:val="clear" w:pos="794"/>
          <w:tab w:val="clear" w:pos="1191"/>
          <w:tab w:val="clear" w:pos="1588"/>
          <w:tab w:val="clear" w:pos="1985"/>
        </w:tabs>
        <w:ind w:left="1985" w:hanging="1985"/>
      </w:pPr>
      <w:r w:rsidRPr="00FA3A7F">
        <w:t>[b-McGill</w:t>
      </w:r>
      <w:r w:rsidR="00A966F7" w:rsidRPr="00FA3A7F">
        <w:t>, 2010</w:t>
      </w:r>
      <w:r w:rsidRPr="00FA3A7F">
        <w:t>]</w:t>
      </w:r>
      <w:r w:rsidRPr="00FA3A7F">
        <w:tab/>
      </w:r>
      <w:r w:rsidRPr="00FA3A7F">
        <w:rPr>
          <w:i/>
          <w:iCs/>
        </w:rPr>
        <w:t>AFsp Audio File Programs and Routines</w:t>
      </w:r>
      <w:r w:rsidR="00B20095" w:rsidRPr="00FA3A7F">
        <w:rPr>
          <w:i/>
          <w:iCs/>
        </w:rPr>
        <w:t>,</w:t>
      </w:r>
      <w:r w:rsidRPr="00FA3A7F">
        <w:rPr>
          <w:i/>
          <w:iCs/>
        </w:rPr>
        <w:t xml:space="preserve"> </w:t>
      </w:r>
      <w:r w:rsidRPr="00FA3A7F">
        <w:t>Software Package 9.0</w:t>
      </w:r>
      <w:r w:rsidR="00B20095" w:rsidRPr="00FA3A7F">
        <w:t xml:space="preserve"> (2010).</w:t>
      </w:r>
      <w:r w:rsidRPr="00FA3A7F">
        <w:t xml:space="preserve"> </w:t>
      </w:r>
      <w:r w:rsidRPr="00FA3A7F">
        <w:rPr>
          <w:iCs/>
        </w:rPr>
        <w:t xml:space="preserve">McGill University Telecommunications </w:t>
      </w:r>
      <w:r w:rsidR="00B20095" w:rsidRPr="00FA3A7F">
        <w:rPr>
          <w:iCs/>
        </w:rPr>
        <w:t>and</w:t>
      </w:r>
      <w:r w:rsidRPr="00FA3A7F">
        <w:rPr>
          <w:iCs/>
        </w:rPr>
        <w:t xml:space="preserve"> Signal Processing Laboratory</w:t>
      </w:r>
      <w:r w:rsidRPr="00FA3A7F">
        <w:t xml:space="preserve">. </w:t>
      </w:r>
    </w:p>
    <w:p w14:paraId="3077A2F4" w14:textId="03F4F7B0" w:rsidR="006F12BF" w:rsidRPr="00FA3A7F" w:rsidRDefault="0043751A" w:rsidP="00596FC2">
      <w:pPr>
        <w:pStyle w:val="Reftext"/>
        <w:tabs>
          <w:tab w:val="clear" w:pos="794"/>
          <w:tab w:val="clear" w:pos="1191"/>
          <w:tab w:val="clear" w:pos="1588"/>
          <w:tab w:val="clear" w:pos="1985"/>
        </w:tabs>
        <w:ind w:left="1985" w:hanging="1985"/>
      </w:pPr>
      <w:r w:rsidRPr="00FA3A7F">
        <w:t>[b-Serafat</w:t>
      </w:r>
      <w:r w:rsidR="00404A73" w:rsidRPr="00FA3A7F">
        <w:t>, 1996</w:t>
      </w:r>
      <w:r w:rsidRPr="00FA3A7F">
        <w:t>]</w:t>
      </w:r>
      <w:r w:rsidRPr="00FA3A7F">
        <w:tab/>
        <w:t>Serafat, M.R., Heute, U.</w:t>
      </w:r>
      <w:r w:rsidR="006F12BF" w:rsidRPr="00FA3A7F">
        <w:t xml:space="preserve"> (1996).</w:t>
      </w:r>
      <w:r w:rsidRPr="00FA3A7F">
        <w:rPr>
          <w:i/>
          <w:iCs/>
        </w:rPr>
        <w:t xml:space="preserve"> </w:t>
      </w:r>
      <w:r w:rsidRPr="00FA3A7F">
        <w:t xml:space="preserve">A </w:t>
      </w:r>
      <w:r w:rsidR="00404A73" w:rsidRPr="00FA3A7F">
        <w:t>wide-band speech-model process as a test signal for objective quality assess</w:t>
      </w:r>
      <w:r w:rsidRPr="00FA3A7F">
        <w:t>ment</w:t>
      </w:r>
      <w:r w:rsidR="00404A73" w:rsidRPr="00FA3A7F">
        <w:t>.</w:t>
      </w:r>
      <w:r w:rsidR="006F12BF" w:rsidRPr="00FA3A7F">
        <w:t xml:space="preserve"> In:</w:t>
      </w:r>
      <w:r w:rsidRPr="00FA3A7F">
        <w:t xml:space="preserve"> </w:t>
      </w:r>
      <w:r w:rsidRPr="00FA3A7F">
        <w:rPr>
          <w:i/>
          <w:iCs/>
        </w:rPr>
        <w:t>IEEE International Symposium on Circuits and Systems</w:t>
      </w:r>
      <w:r w:rsidRPr="00FA3A7F">
        <w:t xml:space="preserve">, </w:t>
      </w:r>
      <w:r w:rsidR="006F12BF" w:rsidRPr="00FA3A7F">
        <w:t>1996. ISCAS '96, Connecting the World ,</w:t>
      </w:r>
      <w:r w:rsidRPr="00FA3A7F">
        <w:t>Vol. 2, pp. 61</w:t>
      </w:r>
      <w:r w:rsidR="00596FC2" w:rsidRPr="00FA3A7F">
        <w:noBreakHyphen/>
      </w:r>
      <w:r w:rsidRPr="00FA3A7F">
        <w:t>64.</w:t>
      </w:r>
    </w:p>
    <w:p w14:paraId="47F504EC" w14:textId="23558789" w:rsidR="005B1772" w:rsidRPr="00FA3A7F" w:rsidRDefault="0043751A" w:rsidP="005B1772">
      <w:pPr>
        <w:pStyle w:val="Reftext"/>
        <w:tabs>
          <w:tab w:val="clear" w:pos="794"/>
          <w:tab w:val="clear" w:pos="1191"/>
          <w:tab w:val="clear" w:pos="1588"/>
          <w:tab w:val="clear" w:pos="1985"/>
        </w:tabs>
        <w:ind w:left="1985" w:hanging="1985"/>
      </w:pPr>
      <w:r w:rsidRPr="00FA3A7F">
        <w:t>[b-Steeneken</w:t>
      </w:r>
      <w:r w:rsidR="005B1772" w:rsidRPr="00FA3A7F">
        <w:t>, 1980</w:t>
      </w:r>
      <w:r w:rsidRPr="00FA3A7F">
        <w:t>]</w:t>
      </w:r>
      <w:r w:rsidRPr="00FA3A7F">
        <w:tab/>
        <w:t>Steeneken, H.J., Houtgast, T.</w:t>
      </w:r>
      <w:r w:rsidR="005B1772" w:rsidRPr="00FA3A7F">
        <w:t xml:space="preserve"> (1980)</w:t>
      </w:r>
      <w:r w:rsidRPr="00FA3A7F">
        <w:t xml:space="preserve"> A physi</w:t>
      </w:r>
      <w:r w:rsidR="00540B2F" w:rsidRPr="00FA3A7F">
        <w:t>cal method for measuring speech</w:t>
      </w:r>
      <w:r w:rsidR="00540B2F" w:rsidRPr="00FA3A7F">
        <w:noBreakHyphen/>
      </w:r>
      <w:r w:rsidRPr="00FA3A7F">
        <w:t>transmission quality</w:t>
      </w:r>
      <w:r w:rsidR="005B1772" w:rsidRPr="00FA3A7F">
        <w:t>.</w:t>
      </w:r>
      <w:r w:rsidRPr="00FA3A7F">
        <w:t xml:space="preserve"> </w:t>
      </w:r>
      <w:r w:rsidRPr="00FA3A7F">
        <w:rPr>
          <w:i/>
          <w:iCs/>
        </w:rPr>
        <w:t>J</w:t>
      </w:r>
      <w:r w:rsidR="005B1772" w:rsidRPr="00FA3A7F">
        <w:rPr>
          <w:i/>
          <w:iCs/>
        </w:rPr>
        <w:t>.</w:t>
      </w:r>
      <w:r w:rsidRPr="00FA3A7F">
        <w:rPr>
          <w:i/>
          <w:iCs/>
        </w:rPr>
        <w:t xml:space="preserve"> Acoust</w:t>
      </w:r>
      <w:r w:rsidR="005B1772" w:rsidRPr="00FA3A7F">
        <w:rPr>
          <w:i/>
          <w:iCs/>
        </w:rPr>
        <w:t>.</w:t>
      </w:r>
      <w:r w:rsidRPr="00FA3A7F">
        <w:rPr>
          <w:i/>
          <w:iCs/>
        </w:rPr>
        <w:t xml:space="preserve"> Soc</w:t>
      </w:r>
      <w:r w:rsidR="005B1772" w:rsidRPr="00FA3A7F">
        <w:rPr>
          <w:i/>
          <w:iCs/>
        </w:rPr>
        <w:t>.</w:t>
      </w:r>
      <w:r w:rsidRPr="00FA3A7F">
        <w:rPr>
          <w:i/>
          <w:iCs/>
        </w:rPr>
        <w:t xml:space="preserve"> Am</w:t>
      </w:r>
      <w:r w:rsidR="005B1772" w:rsidRPr="00FA3A7F">
        <w:rPr>
          <w:i/>
          <w:iCs/>
        </w:rPr>
        <w:t>.</w:t>
      </w:r>
      <w:r w:rsidRPr="00FA3A7F">
        <w:t xml:space="preserve"> </w:t>
      </w:r>
      <w:r w:rsidRPr="00FA3A7F">
        <w:rPr>
          <w:b/>
          <w:bCs/>
        </w:rPr>
        <w:t>67</w:t>
      </w:r>
      <w:r w:rsidRPr="00FA3A7F">
        <w:t>, 318</w:t>
      </w:r>
      <w:r w:rsidR="005B1772" w:rsidRPr="00FA3A7F">
        <w:t>–</w:t>
      </w:r>
      <w:r w:rsidRPr="00FA3A7F">
        <w:t>326.</w:t>
      </w:r>
    </w:p>
    <w:p w14:paraId="255DF88E" w14:textId="77777777" w:rsidR="0041228A" w:rsidRPr="00FA3A7F" w:rsidRDefault="0041228A" w:rsidP="0053352C">
      <w:pPr>
        <w:ind w:left="1985" w:hanging="1985"/>
      </w:pPr>
    </w:p>
    <w:p w14:paraId="2115239F" w14:textId="77777777" w:rsidR="0041228A" w:rsidRPr="00FA3A7F" w:rsidRDefault="0041228A" w:rsidP="0053352C">
      <w:pPr>
        <w:ind w:left="1985" w:hanging="1985"/>
      </w:pPr>
    </w:p>
    <w:p w14:paraId="430461E7" w14:textId="77777777" w:rsidR="0041228A" w:rsidRPr="00FA3A7F" w:rsidRDefault="0041228A" w:rsidP="0053352C">
      <w:pPr>
        <w:ind w:left="1985" w:hanging="1985"/>
      </w:pPr>
    </w:p>
    <w:p w14:paraId="798052DA" w14:textId="77777777" w:rsidR="00054BB4" w:rsidRPr="00FA3A7F" w:rsidRDefault="00054BB4" w:rsidP="0043751A"/>
    <w:p w14:paraId="76C64234" w14:textId="77777777" w:rsidR="00054BB4" w:rsidRPr="00FA3A7F" w:rsidRDefault="00054BB4" w:rsidP="0043751A">
      <w:pPr>
        <w:sectPr w:rsidR="00054BB4" w:rsidRPr="00FA3A7F" w:rsidSect="00F43CA1">
          <w:footerReference w:type="default" r:id="rId139"/>
          <w:type w:val="oddPage"/>
          <w:pgSz w:w="11907" w:h="16834" w:code="9"/>
          <w:pgMar w:top="1134" w:right="1134" w:bottom="1134" w:left="1134" w:header="567" w:footer="567" w:gutter="0"/>
          <w:paperSrc w:first="15" w:other="15"/>
          <w:pgNumType w:start="1"/>
          <w:cols w:space="720"/>
          <w:docGrid w:linePitch="326"/>
        </w:sectPr>
      </w:pPr>
    </w:p>
    <w:p w14:paraId="02C3A703" w14:textId="07585E7A" w:rsidR="0041228A" w:rsidRPr="00FA3A7F" w:rsidRDefault="0041228A">
      <w:pPr>
        <w:tabs>
          <w:tab w:val="clear" w:pos="794"/>
          <w:tab w:val="clear" w:pos="1191"/>
          <w:tab w:val="clear" w:pos="1588"/>
          <w:tab w:val="clear" w:pos="1985"/>
        </w:tabs>
        <w:overflowPunct/>
        <w:autoSpaceDE/>
        <w:autoSpaceDN/>
        <w:adjustRightInd/>
        <w:spacing w:before="0"/>
        <w:jc w:val="left"/>
        <w:textAlignment w:val="auto"/>
      </w:pPr>
      <w:bookmarkStart w:id="610" w:name="c3tope"/>
      <w:bookmarkEnd w:id="610"/>
      <w:r w:rsidRPr="00FA3A7F">
        <w:rPr>
          <w:noProof/>
          <w:lang w:val="en-US" w:eastAsia="zh-CN"/>
        </w:rPr>
        <w:lastRenderedPageBreak/>
        <mc:AlternateContent>
          <mc:Choice Requires="wps">
            <w:drawing>
              <wp:anchor distT="0" distB="0" distL="0" distR="0" simplePos="0" relativeHeight="251654144" behindDoc="1" locked="0" layoutInCell="1" allowOverlap="1" wp14:anchorId="642D35F3" wp14:editId="33378A5E">
                <wp:simplePos x="0" y="0"/>
                <wp:positionH relativeFrom="margin">
                  <wp:posOffset>359410</wp:posOffset>
                </wp:positionH>
                <wp:positionV relativeFrom="margin">
                  <wp:posOffset>1925955</wp:posOffset>
                </wp:positionV>
                <wp:extent cx="5399405" cy="5399405"/>
                <wp:effectExtent l="0" t="0" r="10795" b="1079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99405" cy="5399405"/>
                        </a:xfrm>
                        <a:prstGeom prst="rect">
                          <a:avLst/>
                        </a:prstGeom>
                        <a:noFill/>
                        <a:ln w="6350" cap="sq" cmpd="sng" algn="ctr">
                          <a:solidFill>
                            <a:srgbClr val="808080"/>
                          </a:solidFill>
                          <a:prstDash val="dot"/>
                          <a:round/>
                          <a:headEnd type="none" w="med" len="med"/>
                          <a:tailEnd type="none" w="med" len="med"/>
                        </a:ln>
                        <a:effectLst/>
                        <a:extLst>
                          <a:ext uri="{909E8E84-426E-40DD-AFC4-6F175D3DCCD1}">
                            <a14:hiddenFill xmlns:a14="http://schemas.microsoft.com/office/drawing/2010/main">
                              <a:solidFill>
                                <a:schemeClr val="accent1"/>
                              </a:solidFill>
                            </a14:hiddenFill>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5578D4" id="Rectangle 12" o:spid="_x0000_s1026" style="position:absolute;margin-left:28.3pt;margin-top:151.65pt;width:425.15pt;height:425.15pt;z-index:-251662336;visibility:visible;mso-wrap-style:square;mso-width-percent:0;mso-height-percent:0;mso-wrap-distance-left:0;mso-wrap-distance-top:0;mso-wrap-distance-right:0;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" filled="f" fillcolor="#4f81bd [3204]" strokecolor="gray" strokeweight=".5pt">
                <v:stroke dashstyle="dot" joinstyle="round" endcap="square"/>
                <v:path arrowok="t"/>
                <w10:wrap anchorx="margin" anchory="margin"/>
              </v:rect>
            </w:pict>
          </mc:Fallback>
        </mc:AlternateContent>
      </w:r>
    </w:p>
    <w:p w14:paraId="5388A6AC" w14:textId="09F36926" w:rsidR="0041228A" w:rsidRPr="00FA3A7F" w:rsidRDefault="0041228A">
      <w:pPr>
        <w:tabs>
          <w:tab w:val="clear" w:pos="794"/>
          <w:tab w:val="clear" w:pos="1191"/>
          <w:tab w:val="clear" w:pos="1588"/>
          <w:tab w:val="clear" w:pos="1985"/>
        </w:tabs>
        <w:overflowPunct/>
        <w:autoSpaceDE/>
        <w:autoSpaceDN/>
        <w:adjustRightInd/>
        <w:spacing w:before="0"/>
        <w:jc w:val="left"/>
        <w:textAlignment w:val="auto"/>
      </w:pPr>
    </w:p>
    <w:p w14:paraId="21E45DB9" w14:textId="77777777" w:rsidR="0041228A" w:rsidRPr="00FA3A7F" w:rsidRDefault="0041228A" w:rsidP="0041228A">
      <w:pPr>
        <w:sectPr w:rsidR="0041228A" w:rsidRPr="00FA3A7F" w:rsidSect="0041228A">
          <w:headerReference w:type="even" r:id="rId140"/>
          <w:headerReference w:type="default" r:id="rId141"/>
          <w:footerReference w:type="even" r:id="rId142"/>
          <w:footerReference w:type="default" r:id="rId143"/>
          <w:type w:val="oddPage"/>
          <w:pgSz w:w="11907" w:h="16834" w:code="9"/>
          <w:pgMar w:top="1134" w:right="1134" w:bottom="1134" w:left="1134" w:header="482" w:footer="482" w:gutter="0"/>
          <w:paperSrc w:first="15" w:other="15"/>
          <w:cols w:space="720"/>
          <w:docGrid w:linePitch="326"/>
        </w:sectPr>
      </w:pPr>
    </w:p>
    <w:p w14:paraId="09321B60" w14:textId="4416BCDB" w:rsidR="0041228A" w:rsidRPr="00FA3A7F" w:rsidRDefault="0041228A">
      <w:pPr>
        <w:tabs>
          <w:tab w:val="clear" w:pos="794"/>
          <w:tab w:val="clear" w:pos="1191"/>
          <w:tab w:val="clear" w:pos="1588"/>
          <w:tab w:val="clear" w:pos="1985"/>
        </w:tabs>
        <w:overflowPunct/>
        <w:autoSpaceDE/>
        <w:autoSpaceDN/>
        <w:adjustRightInd/>
        <w:spacing w:before="0"/>
        <w:jc w:val="left"/>
        <w:textAlignment w:val="auto"/>
      </w:pPr>
      <w:bookmarkStart w:id="611" w:name="cov4top"/>
      <w:bookmarkEnd w:id="611"/>
    </w:p>
    <w:tbl>
      <w:tblPr>
        <w:tblStyle w:val="TableGrid"/>
        <w:tblW w:w="0" w:type="auto"/>
        <w:tblBorders>
          <w:top w:val="double" w:sz="6" w:space="0" w:color="auto"/>
          <w:left w:val="double" w:sz="6" w:space="0" w:color="auto"/>
          <w:bottom w:val="double" w:sz="6" w:space="0" w:color="auto"/>
          <w:right w:val="double" w:sz="6" w:space="0" w:color="auto"/>
          <w:insideH w:val="none" w:sz="0" w:space="0" w:color="auto"/>
          <w:insideV w:val="none" w:sz="0" w:space="0" w:color="auto"/>
        </w:tblBorders>
        <w:tblLook w:val="04A0" w:firstRow="1" w:lastRow="0" w:firstColumn="1" w:lastColumn="0" w:noHBand="0" w:noVBand="1"/>
      </w:tblPr>
      <w:tblGrid>
        <w:gridCol w:w="1241"/>
        <w:gridCol w:w="8442"/>
      </w:tblGrid>
      <w:tr w:rsidR="0041228A" w:rsidRPr="00FA3A7F" w14:paraId="0E2192AD" w14:textId="77777777" w:rsidTr="00CE5819">
        <w:tc>
          <w:tcPr>
            <w:tcW w:w="9683" w:type="dxa"/>
            <w:gridSpan w:val="2"/>
            <w:shd w:val="clear" w:color="auto" w:fill="auto"/>
          </w:tcPr>
          <w:p w14:paraId="02D05A37" w14:textId="7A63A5B5" w:rsidR="0041228A" w:rsidRPr="00FA3A7F" w:rsidRDefault="0041228A" w:rsidP="0041228A">
            <w:pPr>
              <w:tabs>
                <w:tab w:val="clear" w:pos="794"/>
                <w:tab w:val="clear" w:pos="1191"/>
                <w:tab w:val="clear" w:pos="1588"/>
                <w:tab w:val="clear" w:pos="1985"/>
              </w:tabs>
              <w:overflowPunct/>
              <w:autoSpaceDE/>
              <w:autoSpaceDN/>
              <w:adjustRightInd/>
              <w:spacing w:before="360" w:after="340"/>
              <w:jc w:val="center"/>
              <w:textAlignment w:val="auto"/>
              <w:rPr>
                <w:b/>
                <w:sz w:val="28"/>
              </w:rPr>
            </w:pPr>
            <w:r w:rsidRPr="00FA3A7F">
              <w:rPr>
                <w:b/>
                <w:sz w:val="28"/>
              </w:rPr>
              <w:t>SERIES OF ITU-T RECOMMENDATIONS</w:t>
            </w:r>
          </w:p>
        </w:tc>
      </w:tr>
      <w:tr w:rsidR="0041228A" w:rsidRPr="00FA3A7F" w14:paraId="3AA41FC3" w14:textId="77777777" w:rsidTr="0041228A">
        <w:tc>
          <w:tcPr>
            <w:tcW w:w="1241" w:type="dxa"/>
            <w:shd w:val="clear" w:color="auto" w:fill="auto"/>
          </w:tcPr>
          <w:p w14:paraId="3904AE26" w14:textId="0068DB32"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bookmarkStart w:id="612" w:name="c4seriee"/>
            <w:bookmarkEnd w:id="612"/>
            <w:r w:rsidRPr="00FA3A7F">
              <w:rPr>
                <w:sz w:val="22"/>
              </w:rPr>
              <w:t>Series A</w:t>
            </w:r>
          </w:p>
        </w:tc>
        <w:tc>
          <w:tcPr>
            <w:tcW w:w="4842" w:type="dxa"/>
            <w:shd w:val="clear" w:color="auto" w:fill="auto"/>
          </w:tcPr>
          <w:p w14:paraId="0399B43C" w14:textId="51ADCFD0"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Organization of the work of ITU-T</w:t>
            </w:r>
          </w:p>
        </w:tc>
      </w:tr>
      <w:tr w:rsidR="0041228A" w:rsidRPr="00FA3A7F" w14:paraId="24A1A839" w14:textId="77777777" w:rsidTr="0041228A">
        <w:tc>
          <w:tcPr>
            <w:tcW w:w="1241" w:type="dxa"/>
            <w:shd w:val="clear" w:color="auto" w:fill="auto"/>
          </w:tcPr>
          <w:p w14:paraId="0242071A" w14:textId="68BF49B4"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D</w:t>
            </w:r>
          </w:p>
        </w:tc>
        <w:tc>
          <w:tcPr>
            <w:tcW w:w="4842" w:type="dxa"/>
            <w:shd w:val="clear" w:color="auto" w:fill="auto"/>
          </w:tcPr>
          <w:p w14:paraId="3A1722DF" w14:textId="0D7B64AC"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Tariff and accounting principles and international telecommunication/ICT economic and policy issues</w:t>
            </w:r>
          </w:p>
        </w:tc>
      </w:tr>
      <w:tr w:rsidR="0041228A" w:rsidRPr="00FA3A7F" w14:paraId="52C719D6" w14:textId="77777777" w:rsidTr="0041228A">
        <w:tc>
          <w:tcPr>
            <w:tcW w:w="1241" w:type="dxa"/>
            <w:shd w:val="clear" w:color="auto" w:fill="auto"/>
          </w:tcPr>
          <w:p w14:paraId="16A10E6A" w14:textId="3B37036E"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E</w:t>
            </w:r>
          </w:p>
        </w:tc>
        <w:tc>
          <w:tcPr>
            <w:tcW w:w="4842" w:type="dxa"/>
            <w:shd w:val="clear" w:color="auto" w:fill="auto"/>
          </w:tcPr>
          <w:p w14:paraId="3BB2BB45" w14:textId="488B60E3"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Overall network operation, telephone service, service operation and human factors</w:t>
            </w:r>
          </w:p>
        </w:tc>
      </w:tr>
      <w:tr w:rsidR="0041228A" w:rsidRPr="00FA3A7F" w14:paraId="732B8C89" w14:textId="77777777" w:rsidTr="0041228A">
        <w:tc>
          <w:tcPr>
            <w:tcW w:w="1241" w:type="dxa"/>
            <w:shd w:val="clear" w:color="auto" w:fill="auto"/>
          </w:tcPr>
          <w:p w14:paraId="6A77B35D" w14:textId="68BB4998"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F</w:t>
            </w:r>
          </w:p>
        </w:tc>
        <w:tc>
          <w:tcPr>
            <w:tcW w:w="4842" w:type="dxa"/>
            <w:shd w:val="clear" w:color="auto" w:fill="auto"/>
          </w:tcPr>
          <w:p w14:paraId="0D28D978" w14:textId="740346B9"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Non-telephone telecommunication services</w:t>
            </w:r>
          </w:p>
        </w:tc>
      </w:tr>
      <w:tr w:rsidR="0041228A" w:rsidRPr="00FA3A7F" w14:paraId="162DC882" w14:textId="77777777" w:rsidTr="0041228A">
        <w:tc>
          <w:tcPr>
            <w:tcW w:w="1241" w:type="dxa"/>
            <w:shd w:val="clear" w:color="auto" w:fill="auto"/>
          </w:tcPr>
          <w:p w14:paraId="40540A0A" w14:textId="7571E1CA"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G</w:t>
            </w:r>
          </w:p>
        </w:tc>
        <w:tc>
          <w:tcPr>
            <w:tcW w:w="4842" w:type="dxa"/>
            <w:shd w:val="clear" w:color="auto" w:fill="auto"/>
          </w:tcPr>
          <w:p w14:paraId="73120A9B" w14:textId="2CEFF5EC"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Transmission systems and media, digital systems and networks</w:t>
            </w:r>
          </w:p>
        </w:tc>
      </w:tr>
      <w:tr w:rsidR="0041228A" w:rsidRPr="00FA3A7F" w14:paraId="5328056C" w14:textId="77777777" w:rsidTr="0041228A">
        <w:tc>
          <w:tcPr>
            <w:tcW w:w="1241" w:type="dxa"/>
            <w:shd w:val="clear" w:color="auto" w:fill="auto"/>
          </w:tcPr>
          <w:p w14:paraId="11B05A0C" w14:textId="4164D49B"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H</w:t>
            </w:r>
          </w:p>
        </w:tc>
        <w:tc>
          <w:tcPr>
            <w:tcW w:w="4842" w:type="dxa"/>
            <w:shd w:val="clear" w:color="auto" w:fill="auto"/>
          </w:tcPr>
          <w:p w14:paraId="357B3834" w14:textId="543D0604"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Audiovisual and multimedia systems</w:t>
            </w:r>
          </w:p>
        </w:tc>
      </w:tr>
      <w:tr w:rsidR="0041228A" w:rsidRPr="00FA3A7F" w14:paraId="56CFF8D3" w14:textId="77777777" w:rsidTr="0041228A">
        <w:tc>
          <w:tcPr>
            <w:tcW w:w="1241" w:type="dxa"/>
            <w:shd w:val="clear" w:color="auto" w:fill="auto"/>
          </w:tcPr>
          <w:p w14:paraId="476A9346" w14:textId="03899E95"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I</w:t>
            </w:r>
          </w:p>
        </w:tc>
        <w:tc>
          <w:tcPr>
            <w:tcW w:w="4842" w:type="dxa"/>
            <w:shd w:val="clear" w:color="auto" w:fill="auto"/>
          </w:tcPr>
          <w:p w14:paraId="5EA0B86C" w14:textId="51956B22"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Integrated services digital network</w:t>
            </w:r>
          </w:p>
        </w:tc>
      </w:tr>
      <w:tr w:rsidR="0041228A" w:rsidRPr="00FA3A7F" w14:paraId="265BA197" w14:textId="77777777" w:rsidTr="0041228A">
        <w:tc>
          <w:tcPr>
            <w:tcW w:w="1241" w:type="dxa"/>
            <w:shd w:val="clear" w:color="auto" w:fill="auto"/>
          </w:tcPr>
          <w:p w14:paraId="59A420EF" w14:textId="2452E74A"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J</w:t>
            </w:r>
          </w:p>
        </w:tc>
        <w:tc>
          <w:tcPr>
            <w:tcW w:w="4842" w:type="dxa"/>
            <w:shd w:val="clear" w:color="auto" w:fill="auto"/>
          </w:tcPr>
          <w:p w14:paraId="08906411" w14:textId="1B7FB5A9"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Cable networks and transmission of television, sound programme and other multimedia signals</w:t>
            </w:r>
          </w:p>
        </w:tc>
      </w:tr>
      <w:tr w:rsidR="0041228A" w:rsidRPr="00FA3A7F" w14:paraId="5DE776E0" w14:textId="77777777" w:rsidTr="0041228A">
        <w:tc>
          <w:tcPr>
            <w:tcW w:w="1241" w:type="dxa"/>
            <w:shd w:val="clear" w:color="auto" w:fill="auto"/>
          </w:tcPr>
          <w:p w14:paraId="7D60E734" w14:textId="13C85EB9"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K</w:t>
            </w:r>
          </w:p>
        </w:tc>
        <w:tc>
          <w:tcPr>
            <w:tcW w:w="4842" w:type="dxa"/>
            <w:shd w:val="clear" w:color="auto" w:fill="auto"/>
          </w:tcPr>
          <w:p w14:paraId="0992C049" w14:textId="08E68F8A"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Protection against interference</w:t>
            </w:r>
          </w:p>
        </w:tc>
      </w:tr>
      <w:tr w:rsidR="0041228A" w:rsidRPr="00FA3A7F" w14:paraId="2FB54AF2" w14:textId="77777777" w:rsidTr="0041228A">
        <w:tc>
          <w:tcPr>
            <w:tcW w:w="1241" w:type="dxa"/>
            <w:shd w:val="clear" w:color="auto" w:fill="auto"/>
          </w:tcPr>
          <w:p w14:paraId="34FEA881" w14:textId="590904D9"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L</w:t>
            </w:r>
          </w:p>
        </w:tc>
        <w:tc>
          <w:tcPr>
            <w:tcW w:w="4842" w:type="dxa"/>
            <w:shd w:val="clear" w:color="auto" w:fill="auto"/>
          </w:tcPr>
          <w:p w14:paraId="28932313" w14:textId="4A0BD7FE"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Environment and ICTs, climate change, e-waste, energy efficiency; construction, installation and protection of cables and other elements of outside plant</w:t>
            </w:r>
          </w:p>
        </w:tc>
      </w:tr>
      <w:tr w:rsidR="0041228A" w:rsidRPr="00FA3A7F" w14:paraId="0A48DC9A" w14:textId="77777777" w:rsidTr="0041228A">
        <w:tc>
          <w:tcPr>
            <w:tcW w:w="1241" w:type="dxa"/>
            <w:shd w:val="clear" w:color="auto" w:fill="auto"/>
          </w:tcPr>
          <w:p w14:paraId="22ECF75C" w14:textId="2843A616"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M</w:t>
            </w:r>
          </w:p>
        </w:tc>
        <w:tc>
          <w:tcPr>
            <w:tcW w:w="4842" w:type="dxa"/>
            <w:shd w:val="clear" w:color="auto" w:fill="auto"/>
          </w:tcPr>
          <w:p w14:paraId="77DA3C51" w14:textId="46475EED"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Telecommunication management, including TMN and network maintenance</w:t>
            </w:r>
          </w:p>
        </w:tc>
      </w:tr>
      <w:tr w:rsidR="0041228A" w:rsidRPr="00FA3A7F" w14:paraId="4EE5B24C" w14:textId="77777777" w:rsidTr="0041228A">
        <w:tc>
          <w:tcPr>
            <w:tcW w:w="1241" w:type="dxa"/>
            <w:shd w:val="clear" w:color="auto" w:fill="auto"/>
          </w:tcPr>
          <w:p w14:paraId="64747E30" w14:textId="5CF5FCF4"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N</w:t>
            </w:r>
          </w:p>
        </w:tc>
        <w:tc>
          <w:tcPr>
            <w:tcW w:w="4842" w:type="dxa"/>
            <w:shd w:val="clear" w:color="auto" w:fill="auto"/>
          </w:tcPr>
          <w:p w14:paraId="6419DAA4" w14:textId="63F5F355"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Maintenance: international sound programme and television transmission circuits</w:t>
            </w:r>
          </w:p>
        </w:tc>
      </w:tr>
      <w:tr w:rsidR="0041228A" w:rsidRPr="00FA3A7F" w14:paraId="592CE8B2" w14:textId="77777777" w:rsidTr="0041228A">
        <w:tc>
          <w:tcPr>
            <w:tcW w:w="1241" w:type="dxa"/>
            <w:shd w:val="clear" w:color="auto" w:fill="auto"/>
          </w:tcPr>
          <w:p w14:paraId="5366FB8F" w14:textId="2AE7D3F9"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O</w:t>
            </w:r>
          </w:p>
        </w:tc>
        <w:tc>
          <w:tcPr>
            <w:tcW w:w="4842" w:type="dxa"/>
            <w:shd w:val="clear" w:color="auto" w:fill="auto"/>
          </w:tcPr>
          <w:p w14:paraId="30CD907D" w14:textId="1ABBD319"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Specifications of measuring equipment</w:t>
            </w:r>
          </w:p>
        </w:tc>
      </w:tr>
      <w:tr w:rsidR="0041228A" w:rsidRPr="00FA3A7F" w14:paraId="622ECE31" w14:textId="77777777" w:rsidTr="0041228A">
        <w:tc>
          <w:tcPr>
            <w:tcW w:w="1241" w:type="dxa"/>
            <w:shd w:val="clear" w:color="auto" w:fill="auto"/>
          </w:tcPr>
          <w:p w14:paraId="782736F3" w14:textId="38A91C3F"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b/>
                <w:sz w:val="22"/>
              </w:rPr>
            </w:pPr>
            <w:r w:rsidRPr="00FA3A7F">
              <w:rPr>
                <w:b/>
                <w:sz w:val="22"/>
              </w:rPr>
              <w:t>Series P</w:t>
            </w:r>
          </w:p>
        </w:tc>
        <w:tc>
          <w:tcPr>
            <w:tcW w:w="4842" w:type="dxa"/>
            <w:shd w:val="clear" w:color="auto" w:fill="auto"/>
          </w:tcPr>
          <w:p w14:paraId="1373F29B" w14:textId="4AAD6CAF"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b/>
                <w:sz w:val="22"/>
              </w:rPr>
            </w:pPr>
            <w:r w:rsidRPr="00FA3A7F">
              <w:rPr>
                <w:b/>
                <w:sz w:val="22"/>
              </w:rPr>
              <w:t>Telephone transmission quality, telephone installations, local line networks</w:t>
            </w:r>
          </w:p>
        </w:tc>
      </w:tr>
      <w:tr w:rsidR="0041228A" w:rsidRPr="00FA3A7F" w14:paraId="584EDBA0" w14:textId="77777777" w:rsidTr="0041228A">
        <w:tc>
          <w:tcPr>
            <w:tcW w:w="1241" w:type="dxa"/>
            <w:shd w:val="clear" w:color="auto" w:fill="auto"/>
          </w:tcPr>
          <w:p w14:paraId="29ADE224" w14:textId="644C7BEA"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Q</w:t>
            </w:r>
          </w:p>
        </w:tc>
        <w:tc>
          <w:tcPr>
            <w:tcW w:w="4842" w:type="dxa"/>
            <w:shd w:val="clear" w:color="auto" w:fill="auto"/>
          </w:tcPr>
          <w:p w14:paraId="0EC936FA" w14:textId="653AA456"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Switching and signalling, and associated measurements and tests</w:t>
            </w:r>
          </w:p>
        </w:tc>
      </w:tr>
      <w:tr w:rsidR="0041228A" w:rsidRPr="00FA3A7F" w14:paraId="600255CD" w14:textId="77777777" w:rsidTr="0041228A">
        <w:tc>
          <w:tcPr>
            <w:tcW w:w="1241" w:type="dxa"/>
            <w:shd w:val="clear" w:color="auto" w:fill="auto"/>
          </w:tcPr>
          <w:p w14:paraId="601AA139" w14:textId="54A27436"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R</w:t>
            </w:r>
          </w:p>
        </w:tc>
        <w:tc>
          <w:tcPr>
            <w:tcW w:w="4842" w:type="dxa"/>
            <w:shd w:val="clear" w:color="auto" w:fill="auto"/>
          </w:tcPr>
          <w:p w14:paraId="78A7FF84" w14:textId="7751142E"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Telegraph transmission</w:t>
            </w:r>
          </w:p>
        </w:tc>
      </w:tr>
      <w:tr w:rsidR="0041228A" w:rsidRPr="00FA3A7F" w14:paraId="4C7D0701" w14:textId="77777777" w:rsidTr="0041228A">
        <w:tc>
          <w:tcPr>
            <w:tcW w:w="1241" w:type="dxa"/>
            <w:shd w:val="clear" w:color="auto" w:fill="auto"/>
          </w:tcPr>
          <w:p w14:paraId="76E69B61" w14:textId="7382959D"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S</w:t>
            </w:r>
          </w:p>
        </w:tc>
        <w:tc>
          <w:tcPr>
            <w:tcW w:w="4842" w:type="dxa"/>
            <w:shd w:val="clear" w:color="auto" w:fill="auto"/>
          </w:tcPr>
          <w:p w14:paraId="07E3E2B6" w14:textId="73B2A995"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Telegraph services terminal equipment</w:t>
            </w:r>
          </w:p>
        </w:tc>
      </w:tr>
      <w:tr w:rsidR="0041228A" w:rsidRPr="00FA3A7F" w14:paraId="24E25D5E" w14:textId="77777777" w:rsidTr="0041228A">
        <w:tc>
          <w:tcPr>
            <w:tcW w:w="1241" w:type="dxa"/>
            <w:shd w:val="clear" w:color="auto" w:fill="auto"/>
          </w:tcPr>
          <w:p w14:paraId="5C081A34" w14:textId="1B24A343"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T</w:t>
            </w:r>
          </w:p>
        </w:tc>
        <w:tc>
          <w:tcPr>
            <w:tcW w:w="4842" w:type="dxa"/>
            <w:shd w:val="clear" w:color="auto" w:fill="auto"/>
          </w:tcPr>
          <w:p w14:paraId="3DE2123C" w14:textId="6797F916"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Terminals for telematic services</w:t>
            </w:r>
          </w:p>
        </w:tc>
      </w:tr>
      <w:tr w:rsidR="0041228A" w:rsidRPr="00FA3A7F" w14:paraId="72A5FC28" w14:textId="77777777" w:rsidTr="0041228A">
        <w:tc>
          <w:tcPr>
            <w:tcW w:w="1241" w:type="dxa"/>
            <w:shd w:val="clear" w:color="auto" w:fill="auto"/>
          </w:tcPr>
          <w:p w14:paraId="63A9273D" w14:textId="64C78988"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U</w:t>
            </w:r>
          </w:p>
        </w:tc>
        <w:tc>
          <w:tcPr>
            <w:tcW w:w="4842" w:type="dxa"/>
            <w:shd w:val="clear" w:color="auto" w:fill="auto"/>
          </w:tcPr>
          <w:p w14:paraId="6B53385B" w14:textId="55F4221D"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Telegraph switching</w:t>
            </w:r>
          </w:p>
        </w:tc>
      </w:tr>
      <w:tr w:rsidR="0041228A" w:rsidRPr="00FA3A7F" w14:paraId="1ECE950B" w14:textId="77777777" w:rsidTr="0041228A">
        <w:tc>
          <w:tcPr>
            <w:tcW w:w="1241" w:type="dxa"/>
            <w:shd w:val="clear" w:color="auto" w:fill="auto"/>
          </w:tcPr>
          <w:p w14:paraId="1ECD107C" w14:textId="76388436"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V</w:t>
            </w:r>
          </w:p>
        </w:tc>
        <w:tc>
          <w:tcPr>
            <w:tcW w:w="4842" w:type="dxa"/>
            <w:shd w:val="clear" w:color="auto" w:fill="auto"/>
          </w:tcPr>
          <w:p w14:paraId="3BFE1DEB" w14:textId="7134F4D0"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Data communication over the telephone network</w:t>
            </w:r>
          </w:p>
        </w:tc>
      </w:tr>
      <w:tr w:rsidR="0041228A" w:rsidRPr="00FA3A7F" w14:paraId="2B8C3259" w14:textId="77777777" w:rsidTr="0041228A">
        <w:tc>
          <w:tcPr>
            <w:tcW w:w="1241" w:type="dxa"/>
            <w:shd w:val="clear" w:color="auto" w:fill="auto"/>
          </w:tcPr>
          <w:p w14:paraId="1F073853" w14:textId="3C7437B4"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X</w:t>
            </w:r>
          </w:p>
        </w:tc>
        <w:tc>
          <w:tcPr>
            <w:tcW w:w="4842" w:type="dxa"/>
            <w:shd w:val="clear" w:color="auto" w:fill="auto"/>
          </w:tcPr>
          <w:p w14:paraId="730896C0" w14:textId="5189D725"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Data networks, open system communications and security</w:t>
            </w:r>
          </w:p>
        </w:tc>
      </w:tr>
      <w:tr w:rsidR="0041228A" w:rsidRPr="00FA3A7F" w14:paraId="5C064F7E" w14:textId="77777777" w:rsidTr="0041228A">
        <w:tc>
          <w:tcPr>
            <w:tcW w:w="1241" w:type="dxa"/>
            <w:shd w:val="clear" w:color="auto" w:fill="auto"/>
          </w:tcPr>
          <w:p w14:paraId="5E16A2E1" w14:textId="79246E62"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Y</w:t>
            </w:r>
          </w:p>
        </w:tc>
        <w:tc>
          <w:tcPr>
            <w:tcW w:w="4842" w:type="dxa"/>
            <w:shd w:val="clear" w:color="auto" w:fill="auto"/>
          </w:tcPr>
          <w:p w14:paraId="257386C7" w14:textId="05ABAF19"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Global information infrastructure, Internet protocol aspects, next-generation networks, Internet of Things and smart cities</w:t>
            </w:r>
          </w:p>
        </w:tc>
      </w:tr>
      <w:tr w:rsidR="0041228A" w:rsidRPr="00FA3A7F" w14:paraId="4334FC7C" w14:textId="77777777" w:rsidTr="0041228A">
        <w:tc>
          <w:tcPr>
            <w:tcW w:w="1241" w:type="dxa"/>
            <w:shd w:val="clear" w:color="auto" w:fill="auto"/>
          </w:tcPr>
          <w:p w14:paraId="6417ABA8" w14:textId="62C6EF7F"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r w:rsidRPr="00FA3A7F">
              <w:rPr>
                <w:sz w:val="22"/>
              </w:rPr>
              <w:t>Series Z</w:t>
            </w:r>
          </w:p>
        </w:tc>
        <w:tc>
          <w:tcPr>
            <w:tcW w:w="4842" w:type="dxa"/>
            <w:shd w:val="clear" w:color="auto" w:fill="auto"/>
          </w:tcPr>
          <w:p w14:paraId="7B212FD5" w14:textId="04DEBBCC"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r w:rsidRPr="00FA3A7F">
              <w:rPr>
                <w:sz w:val="22"/>
              </w:rPr>
              <w:t>Languages and general software aspects for telecommunication systems</w:t>
            </w:r>
          </w:p>
        </w:tc>
      </w:tr>
      <w:tr w:rsidR="0041228A" w:rsidRPr="00FA3A7F" w14:paraId="24B6E117" w14:textId="77777777" w:rsidTr="0041228A">
        <w:tc>
          <w:tcPr>
            <w:tcW w:w="1241" w:type="dxa"/>
            <w:shd w:val="clear" w:color="auto" w:fill="auto"/>
          </w:tcPr>
          <w:p w14:paraId="7A1896EE" w14:textId="77777777" w:rsidR="0041228A" w:rsidRPr="00FA3A7F" w:rsidRDefault="0041228A" w:rsidP="0041228A">
            <w:pPr>
              <w:tabs>
                <w:tab w:val="clear" w:pos="794"/>
                <w:tab w:val="clear" w:pos="1191"/>
                <w:tab w:val="clear" w:pos="1588"/>
                <w:tab w:val="clear" w:pos="1985"/>
              </w:tabs>
              <w:overflowPunct/>
              <w:autoSpaceDE/>
              <w:autoSpaceDN/>
              <w:adjustRightInd/>
              <w:spacing w:before="94" w:after="94"/>
              <w:ind w:left="57"/>
              <w:jc w:val="left"/>
              <w:textAlignment w:val="auto"/>
              <w:rPr>
                <w:sz w:val="22"/>
              </w:rPr>
            </w:pPr>
          </w:p>
        </w:tc>
        <w:tc>
          <w:tcPr>
            <w:tcW w:w="4842" w:type="dxa"/>
            <w:shd w:val="clear" w:color="auto" w:fill="auto"/>
          </w:tcPr>
          <w:p w14:paraId="1C633361" w14:textId="77777777" w:rsidR="0041228A" w:rsidRPr="00FA3A7F" w:rsidRDefault="0041228A" w:rsidP="0041228A">
            <w:pPr>
              <w:tabs>
                <w:tab w:val="clear" w:pos="794"/>
                <w:tab w:val="clear" w:pos="1191"/>
                <w:tab w:val="clear" w:pos="1588"/>
                <w:tab w:val="clear" w:pos="1985"/>
              </w:tabs>
              <w:overflowPunct/>
              <w:autoSpaceDE/>
              <w:autoSpaceDN/>
              <w:adjustRightInd/>
              <w:spacing w:before="94" w:after="94"/>
              <w:jc w:val="left"/>
              <w:textAlignment w:val="auto"/>
              <w:rPr>
                <w:sz w:val="22"/>
              </w:rPr>
            </w:pPr>
          </w:p>
        </w:tc>
      </w:tr>
    </w:tbl>
    <w:p w14:paraId="10A64E52" w14:textId="5BD911B5" w:rsidR="0041228A" w:rsidRPr="00FA3A7F" w:rsidRDefault="0041228A" w:rsidP="0041228A">
      <w:pPr>
        <w:tabs>
          <w:tab w:val="clear" w:pos="794"/>
          <w:tab w:val="clear" w:pos="1191"/>
          <w:tab w:val="clear" w:pos="1588"/>
          <w:tab w:val="clear" w:pos="1985"/>
        </w:tabs>
        <w:overflowPunct/>
        <w:autoSpaceDE/>
        <w:autoSpaceDN/>
        <w:adjustRightInd/>
        <w:spacing w:before="0"/>
        <w:jc w:val="right"/>
        <w:textAlignment w:val="auto"/>
        <w:rPr>
          <w:sz w:val="104"/>
        </w:rPr>
      </w:pPr>
    </w:p>
    <w:p w14:paraId="3332FCC6" w14:textId="77777777" w:rsidR="00A5736D" w:rsidRPr="00FA3A7F" w:rsidRDefault="00A5736D" w:rsidP="0041228A"/>
    <w:sectPr w:rsidR="00A5736D" w:rsidRPr="00FA3A7F" w:rsidSect="0041228A">
      <w:headerReference w:type="even" r:id="rId144"/>
      <w:headerReference w:type="default" r:id="rId145"/>
      <w:footerReference w:type="even" r:id="rId146"/>
      <w:footerReference w:type="default" r:id="rId147"/>
      <w:pgSz w:w="11907" w:h="16834" w:code="9"/>
      <w:pgMar w:top="1089" w:right="1089" w:bottom="1089" w:left="1089" w:header="482" w:footer="482" w:gutter="0"/>
      <w:paperSrc w:first="15" w:other="15"/>
      <w:cols w:space="720"/>
      <w:docGrid w:linePitch="326"/>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E36F5D" w14:textId="77777777" w:rsidR="00A726EF" w:rsidRDefault="00A726EF">
      <w:r>
        <w:separator/>
      </w:r>
    </w:p>
  </w:endnote>
  <w:endnote w:type="continuationSeparator" w:id="0">
    <w:p w14:paraId="73ACEDA3" w14:textId="77777777" w:rsidR="00A726EF" w:rsidRDefault="00A72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G Times">
    <w:altName w:val="Times New Roman"/>
    <w:panose1 w:val="00000000000000000000"/>
    <w:charset w:val="00"/>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Wingdings 2">
    <w:panose1 w:val="050201020105070707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Batang">
    <w:altName w:val="바탕"/>
    <w:panose1 w:val="02030600000101010101"/>
    <w:charset w:val="81"/>
    <w:family w:val="roman"/>
    <w:pitch w:val="variable"/>
    <w:sig w:usb0="B00002AF" w:usb1="69D77CFB" w:usb2="00000030" w:usb3="00000000" w:csb0="0008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BF2566B" w14:textId="5BAFCF53" w:rsidR="00CE5819" w:rsidRPr="00BC48FD" w:rsidRDefault="00CE5819" w:rsidP="00FA394C">
    <w:pPr>
      <w:pStyle w:val="FooterQP"/>
      <w:rPr>
        <w:lang w:val="fr-FR"/>
      </w:rPr>
    </w:pPr>
    <w:r>
      <w:rPr>
        <w:b w:val="0"/>
      </w:rPr>
      <w:fldChar w:fldCharType="begin"/>
    </w:r>
    <w:r w:rsidRPr="00BC48FD">
      <w:rPr>
        <w:b w:val="0"/>
        <w:lang w:val="fr-FR"/>
      </w:rPr>
      <w:instrText xml:space="preserve"> PAGE  \* MERGEFORMAT </w:instrText>
    </w:r>
    <w:r>
      <w:rPr>
        <w:b w:val="0"/>
      </w:rPr>
      <w:fldChar w:fldCharType="separate"/>
    </w:r>
    <w:r w:rsidR="00952EEA">
      <w:rPr>
        <w:b w:val="0"/>
        <w:noProof/>
        <w:lang w:val="fr-FR"/>
      </w:rPr>
      <w:t>2</w:t>
    </w:r>
    <w:r>
      <w:rPr>
        <w:b w:val="0"/>
      </w:rPr>
      <w:fldChar w:fldCharType="end"/>
    </w:r>
    <w:r w:rsidRPr="00BC48FD">
      <w:rPr>
        <w:lang w:val="fr-FR"/>
      </w:rPr>
      <w:tab/>
    </w:r>
    <w:r w:rsidR="00FA394C" w:rsidRPr="001C6C6F">
      <w:rPr>
        <w:lang w:val="fr-CH"/>
      </w:rPr>
      <w:t>Rec. ITU</w:t>
    </w:r>
    <w:r w:rsidR="00FA394C" w:rsidRPr="001C6C6F">
      <w:rPr>
        <w:lang w:val="fr-CH"/>
      </w:rPr>
      <w:noBreakHyphen/>
      <w:t>T P.501 (2017)/Amd.1 (06/2018)</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E1BEFA9" w14:textId="4EA6A844" w:rsidR="00CE5819" w:rsidRPr="00FA394C" w:rsidRDefault="00CE5819" w:rsidP="00FA394C">
    <w:pPr>
      <w:pStyle w:val="FooterQP"/>
      <w:rPr>
        <w:b w:val="0"/>
        <w:lang w:val="fr-CH"/>
      </w:rPr>
    </w:pPr>
    <w:r>
      <w:tab/>
    </w:r>
    <w:r>
      <w:tab/>
    </w:r>
    <w:r w:rsidR="00FA394C" w:rsidRPr="00FA394C">
      <w:rPr>
        <w:lang w:val="fr-CH"/>
      </w:rPr>
      <w:t>Rec. ITU</w:t>
    </w:r>
    <w:r w:rsidR="00FA394C" w:rsidRPr="00FA394C">
      <w:rPr>
        <w:lang w:val="fr-CH"/>
      </w:rPr>
      <w:noBreakHyphen/>
      <w:t>T P.501 (2017)/Amd.1 (06/2018)</w:t>
    </w:r>
    <w:r w:rsidRPr="00FA394C">
      <w:rPr>
        <w:lang w:val="fr-CH"/>
      </w:rPr>
      <w:tab/>
    </w:r>
    <w:r>
      <w:rPr>
        <w:b w:val="0"/>
      </w:rPr>
      <w:fldChar w:fldCharType="begin"/>
    </w:r>
    <w:r w:rsidRPr="00FA394C">
      <w:rPr>
        <w:b w:val="0"/>
        <w:lang w:val="fr-CH"/>
      </w:rPr>
      <w:instrText xml:space="preserve"> PAGE  \* MERGEFORMAT </w:instrText>
    </w:r>
    <w:r>
      <w:rPr>
        <w:b w:val="0"/>
      </w:rPr>
      <w:fldChar w:fldCharType="separate"/>
    </w:r>
    <w:r w:rsidR="00952EEA">
      <w:rPr>
        <w:b w:val="0"/>
        <w:noProof/>
        <w:lang w:val="fr-CH"/>
      </w:rPr>
      <w:t>i</w:t>
    </w:r>
    <w:r>
      <w:rPr>
        <w:b w:val="0"/>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44FDEB" w14:textId="77777777" w:rsidR="00CE5819" w:rsidRDefault="00CE5819">
    <w:pPr>
      <w:pStyle w:val="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B661077" w14:textId="062A0B7B" w:rsidR="00FA394C" w:rsidRPr="00FA394C" w:rsidRDefault="00F43CA1" w:rsidP="00FA394C">
    <w:pPr>
      <w:pStyle w:val="FooterQP"/>
      <w:rPr>
        <w:lang w:val="fr-CH"/>
      </w:rPr>
    </w:pPr>
    <w:r>
      <w:rPr>
        <w:lang w:val="fr-CH"/>
      </w:rPr>
      <w:tab/>
    </w:r>
    <w:r w:rsidR="00FA394C" w:rsidRPr="001C6C6F">
      <w:rPr>
        <w:lang w:val="fr-CH"/>
      </w:rPr>
      <w:tab/>
      <w:t>Rec. ITU</w:t>
    </w:r>
    <w:r w:rsidR="00FA394C" w:rsidRPr="001C6C6F">
      <w:rPr>
        <w:lang w:val="fr-CH"/>
      </w:rPr>
      <w:noBreakHyphen/>
      <w:t>T P.501 (2017)/Amd.1 (06/2018)</w:t>
    </w:r>
    <w:r>
      <w:rPr>
        <w:lang w:val="fr-CH"/>
      </w:rPr>
      <w:tab/>
    </w:r>
    <w:r>
      <w:rPr>
        <w:b w:val="0"/>
      </w:rPr>
      <w:fldChar w:fldCharType="begin"/>
    </w:r>
    <w:r w:rsidRPr="001C6C6F">
      <w:rPr>
        <w:b w:val="0"/>
        <w:lang w:val="fr-CH"/>
      </w:rPr>
      <w:instrText xml:space="preserve"> PAGE  \* MERGEFORMAT </w:instrText>
    </w:r>
    <w:r>
      <w:rPr>
        <w:b w:val="0"/>
      </w:rPr>
      <w:fldChar w:fldCharType="separate"/>
    </w:r>
    <w:r w:rsidR="00952EEA">
      <w:rPr>
        <w:b w:val="0"/>
        <w:noProof/>
        <w:lang w:val="fr-CH"/>
      </w:rPr>
      <w:t>iii</w:t>
    </w:r>
    <w:r>
      <w:rPr>
        <w:b w:val="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0ABF42C" w14:textId="5C4A61EA" w:rsidR="00F43CA1" w:rsidRPr="00FA394C" w:rsidRDefault="00F43CA1" w:rsidP="00FA394C">
    <w:pPr>
      <w:pStyle w:val="FooterQP"/>
      <w:rPr>
        <w:lang w:val="fr-CH"/>
      </w:rPr>
    </w:pPr>
    <w:r>
      <w:rPr>
        <w:lang w:val="fr-CH"/>
      </w:rPr>
      <w:tab/>
    </w:r>
    <w:r w:rsidRPr="001C6C6F">
      <w:rPr>
        <w:lang w:val="fr-CH"/>
      </w:rPr>
      <w:tab/>
      <w:t>Rec. ITU</w:t>
    </w:r>
    <w:r w:rsidRPr="001C6C6F">
      <w:rPr>
        <w:lang w:val="fr-CH"/>
      </w:rPr>
      <w:noBreakHyphen/>
      <w:t>T P.501 (2017)/Amd.1 (06/2018)</w:t>
    </w:r>
    <w:r>
      <w:rPr>
        <w:lang w:val="fr-CH"/>
      </w:rPr>
      <w:tab/>
    </w:r>
    <w:r>
      <w:rPr>
        <w:b w:val="0"/>
      </w:rPr>
      <w:fldChar w:fldCharType="begin"/>
    </w:r>
    <w:r w:rsidRPr="001C6C6F">
      <w:rPr>
        <w:b w:val="0"/>
        <w:lang w:val="fr-CH"/>
      </w:rPr>
      <w:instrText xml:space="preserve"> PAGE  \* MERGEFORMAT </w:instrText>
    </w:r>
    <w:r>
      <w:rPr>
        <w:b w:val="0"/>
      </w:rPr>
      <w:fldChar w:fldCharType="separate"/>
    </w:r>
    <w:r w:rsidR="00952EEA">
      <w:rPr>
        <w:b w:val="0"/>
        <w:noProof/>
        <w:lang w:val="fr-CH"/>
      </w:rPr>
      <w:t>1</w:t>
    </w:r>
    <w:r>
      <w:rPr>
        <w:b w:val="0"/>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3B5234" w14:textId="77777777" w:rsidR="00CE5819" w:rsidRPr="00054BB4" w:rsidRDefault="00CE5819" w:rsidP="00054BB4">
    <w:pPr>
      <w:pStyle w:val="FooterQP"/>
      <w:jc w:val="right"/>
      <w:rPr>
        <w:rFonts w:ascii="Arial" w:hAnsi="Arial" w:cs="Arial"/>
        <w:b w:val="0"/>
      </w:rPr>
    </w:pPr>
    <w:r>
      <w:rPr>
        <w:rFonts w:ascii="Arial" w:hAnsi="Arial" w:cs="Arial"/>
        <w:b w:val="0"/>
      </w:rPr>
      <w:t>Geneva, 2017</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AA5DCE8" w14:textId="0C53769C" w:rsidR="00CE5819" w:rsidRPr="0041228A" w:rsidRDefault="00CE5819" w:rsidP="0041228A">
    <w:pPr>
      <w:pStyle w:val="Foo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35F8008" w14:textId="77777777" w:rsidR="00CE5819" w:rsidRDefault="00CE5819" w:rsidP="0041228A">
    <w:pPr>
      <w:pStyle w:val="FooterQP"/>
      <w:jc w:val="right"/>
      <w:rPr>
        <w:rFonts w:ascii="Arial" w:hAnsi="Arial" w:cs="Arial"/>
        <w:b w:val="0"/>
      </w:rPr>
    </w:pPr>
    <w:r>
      <w:rPr>
        <w:rFonts w:ascii="Arial" w:hAnsi="Arial" w:cs="Arial"/>
        <w:b w:val="0"/>
      </w:rPr>
      <w:t>Printed in Switzerland</w:t>
    </w:r>
  </w:p>
  <w:p w14:paraId="04EA630F" w14:textId="487331CD" w:rsidR="00CE5819" w:rsidRPr="0041228A" w:rsidRDefault="00CE5819" w:rsidP="00FA394C">
    <w:pPr>
      <w:pStyle w:val="FooterQP"/>
      <w:jc w:val="right"/>
      <w:rPr>
        <w:rFonts w:ascii="Arial" w:hAnsi="Arial" w:cs="Arial"/>
        <w:b w:val="0"/>
      </w:rPr>
    </w:pPr>
    <w:r>
      <w:rPr>
        <w:rFonts w:ascii="Arial" w:hAnsi="Arial" w:cs="Arial"/>
        <w:b w:val="0"/>
      </w:rPr>
      <w:t>Geneva, 201</w:t>
    </w:r>
    <w:r w:rsidR="00FA394C">
      <w:rPr>
        <w:rFonts w:ascii="Arial" w:hAnsi="Arial" w:cs="Arial"/>
        <w:b w:val="0"/>
      </w:rPr>
      <w:t>8</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8CDD68" w14:textId="77777777" w:rsidR="00CE5819" w:rsidRDefault="00CE5819" w:rsidP="0041228A">
    <w:pPr>
      <w:pStyle w:val="FooterQP"/>
      <w:jc w:val="right"/>
      <w:rPr>
        <w:rFonts w:ascii="Arial" w:hAnsi="Arial" w:cs="Arial"/>
        <w:b w:val="0"/>
      </w:rPr>
    </w:pPr>
    <w:r>
      <w:rPr>
        <w:rFonts w:ascii="Arial" w:hAnsi="Arial" w:cs="Arial"/>
        <w:b w:val="0"/>
      </w:rPr>
      <w:t>Printed in Switzerland</w:t>
    </w:r>
  </w:p>
  <w:p w14:paraId="02373B56" w14:textId="1716D7CB" w:rsidR="00CE5819" w:rsidRPr="0041228A" w:rsidRDefault="00CE5819" w:rsidP="0041228A">
    <w:pPr>
      <w:pStyle w:val="FooterQP"/>
      <w:jc w:val="right"/>
      <w:rPr>
        <w:rFonts w:ascii="Arial" w:hAnsi="Arial" w:cs="Arial"/>
        <w:b w:val="0"/>
      </w:rPr>
    </w:pPr>
    <w:r>
      <w:rPr>
        <w:rFonts w:ascii="Arial" w:hAnsi="Arial" w:cs="Arial"/>
        <w:b w:val="0"/>
      </w:rPr>
      <w:t xml:space="preserve">Geneva,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F25A79" w14:textId="77777777" w:rsidR="00A726EF" w:rsidRDefault="00A726EF">
      <w:r>
        <w:t>____________________</w:t>
      </w:r>
    </w:p>
  </w:footnote>
  <w:footnote w:type="continuationSeparator" w:id="0">
    <w:p w14:paraId="55041EC7" w14:textId="77777777" w:rsidR="00A726EF" w:rsidRDefault="00A726EF">
      <w:r>
        <w:continuationSeparator/>
      </w:r>
    </w:p>
  </w:footnote>
  <w:footnote w:id="1">
    <w:p w14:paraId="16AA2064" w14:textId="77777777" w:rsidR="00073E3D" w:rsidRPr="00783586" w:rsidRDefault="00073E3D" w:rsidP="00073E3D">
      <w:pPr>
        <w:pStyle w:val="FootnoteText"/>
        <w:jc w:val="left"/>
        <w:rPr>
          <w:lang w:val="en-US"/>
        </w:rPr>
      </w:pPr>
      <w:r w:rsidRPr="00B01B93">
        <w:rPr>
          <w:rStyle w:val="FootnoteReference"/>
          <w:lang w:val="en-US"/>
        </w:rPr>
        <w:t>*</w:t>
      </w:r>
      <w:r w:rsidRPr="00B01B93">
        <w:rPr>
          <w:lang w:val="en-US"/>
        </w:rPr>
        <w:tab/>
        <w:t>To</w:t>
      </w:r>
      <w:r>
        <w:rPr>
          <w:lang w:val="en-US"/>
        </w:rPr>
        <w:t xml:space="preserve"> </w:t>
      </w:r>
      <w:r w:rsidRPr="00B01B93">
        <w:rPr>
          <w:lang w:val="en-US"/>
        </w:rPr>
        <w:t>access</w:t>
      </w:r>
      <w:r>
        <w:rPr>
          <w:lang w:val="en-US"/>
        </w:rPr>
        <w:t xml:space="preserve"> </w:t>
      </w:r>
      <w:r w:rsidRPr="00B01B93">
        <w:rPr>
          <w:lang w:val="en-US"/>
        </w:rPr>
        <w:t>the</w:t>
      </w:r>
      <w:r>
        <w:rPr>
          <w:lang w:val="en-US"/>
        </w:rPr>
        <w:t xml:space="preserve"> </w:t>
      </w:r>
      <w:r w:rsidRPr="00B01B93">
        <w:rPr>
          <w:lang w:val="en-US"/>
        </w:rPr>
        <w:t>Recommendation,</w:t>
      </w:r>
      <w:r>
        <w:rPr>
          <w:lang w:val="en-US"/>
        </w:rPr>
        <w:t xml:space="preserve"> </w:t>
      </w:r>
      <w:r w:rsidRPr="00B01B93">
        <w:rPr>
          <w:lang w:val="en-US"/>
        </w:rPr>
        <w:t>type</w:t>
      </w:r>
      <w:r>
        <w:rPr>
          <w:lang w:val="en-US"/>
        </w:rPr>
        <w:t xml:space="preserve"> </w:t>
      </w:r>
      <w:r w:rsidRPr="00B01B93">
        <w:rPr>
          <w:lang w:val="en-US"/>
        </w:rPr>
        <w:t>the</w:t>
      </w:r>
      <w:r>
        <w:rPr>
          <w:lang w:val="en-US"/>
        </w:rPr>
        <w:t xml:space="preserve"> </w:t>
      </w:r>
      <w:r w:rsidRPr="00B01B93">
        <w:rPr>
          <w:lang w:val="en-US"/>
        </w:rPr>
        <w:t>URL</w:t>
      </w:r>
      <w:r>
        <w:rPr>
          <w:lang w:val="en-US"/>
        </w:rPr>
        <w:t xml:space="preserve"> </w:t>
      </w:r>
      <w:r w:rsidRPr="00B01B93">
        <w:rPr>
          <w:lang w:val="en-US"/>
        </w:rPr>
        <w:t>http://handle.itu.int/</w:t>
      </w:r>
      <w:r>
        <w:rPr>
          <w:lang w:val="en-US"/>
        </w:rPr>
        <w:t xml:space="preserve"> </w:t>
      </w:r>
      <w:r w:rsidRPr="00B01B93">
        <w:rPr>
          <w:lang w:val="en-US"/>
        </w:rPr>
        <w:t>in</w:t>
      </w:r>
      <w:r>
        <w:rPr>
          <w:lang w:val="en-US"/>
        </w:rPr>
        <w:t xml:space="preserve"> </w:t>
      </w:r>
      <w:r w:rsidRPr="00B01B93">
        <w:rPr>
          <w:lang w:val="en-US"/>
        </w:rPr>
        <w:t>the</w:t>
      </w:r>
      <w:r>
        <w:rPr>
          <w:lang w:val="en-US"/>
        </w:rPr>
        <w:t xml:space="preserve"> </w:t>
      </w:r>
      <w:r w:rsidRPr="00B01B93">
        <w:rPr>
          <w:lang w:val="en-US"/>
        </w:rPr>
        <w:t>address</w:t>
      </w:r>
      <w:r>
        <w:rPr>
          <w:lang w:val="en-US"/>
        </w:rPr>
        <w:t xml:space="preserve"> </w:t>
      </w:r>
      <w:r w:rsidRPr="00B01B93">
        <w:rPr>
          <w:lang w:val="en-US"/>
        </w:rPr>
        <w:t>field</w:t>
      </w:r>
      <w:r>
        <w:rPr>
          <w:lang w:val="en-US"/>
        </w:rPr>
        <w:t xml:space="preserve"> </w:t>
      </w:r>
      <w:r w:rsidRPr="00B01B93">
        <w:rPr>
          <w:lang w:val="en-US"/>
        </w:rPr>
        <w:t>of</w:t>
      </w:r>
      <w:r>
        <w:rPr>
          <w:lang w:val="en-US"/>
        </w:rPr>
        <w:t xml:space="preserve"> </w:t>
      </w:r>
      <w:r w:rsidRPr="00B01B93">
        <w:rPr>
          <w:lang w:val="en-US"/>
        </w:rPr>
        <w:t>your</w:t>
      </w:r>
      <w:r>
        <w:rPr>
          <w:lang w:val="en-US"/>
        </w:rPr>
        <w:t xml:space="preserve"> </w:t>
      </w:r>
      <w:r w:rsidRPr="00B01B93">
        <w:rPr>
          <w:lang w:val="en-US"/>
        </w:rPr>
        <w:t>web</w:t>
      </w:r>
      <w:r>
        <w:rPr>
          <w:lang w:val="en-US"/>
        </w:rPr>
        <w:t xml:space="preserve"> </w:t>
      </w:r>
      <w:r w:rsidRPr="00B01B93">
        <w:rPr>
          <w:lang w:val="en-US"/>
        </w:rPr>
        <w:t>browser,</w:t>
      </w:r>
      <w:r>
        <w:rPr>
          <w:lang w:val="en-US"/>
        </w:rPr>
        <w:t> </w:t>
      </w:r>
      <w:r w:rsidRPr="00B01B93">
        <w:rPr>
          <w:lang w:val="en-US"/>
        </w:rPr>
        <w:t>followed by the Recommendation's </w:t>
      </w:r>
      <w:r>
        <w:rPr>
          <w:lang w:val="en-US"/>
        </w:rPr>
        <w:t>unique ID. </w:t>
      </w:r>
      <w:r>
        <w:t>For example, </w:t>
      </w:r>
      <w:hyperlink r:id="rId1" w:history="1">
        <w:r w:rsidRPr="00AC6E7E">
          <w:rPr>
            <w:rStyle w:val="Hyperlink"/>
          </w:rPr>
          <w:t>http://handle.itu.int/11.1002/1000/11830-en</w:t>
        </w:r>
      </w:hyperlink>
      <w:r w:rsidRPr="00AC6E7E">
        <w:t>.</w:t>
      </w:r>
    </w:p>
  </w:footnote>
  <w:footnote w:id="2">
    <w:p w14:paraId="24615964" w14:textId="5F1BB37E" w:rsidR="00CE5819" w:rsidRPr="008A2C91" w:rsidRDefault="00CE5819" w:rsidP="00AC3E58">
      <w:pPr>
        <w:pStyle w:val="FootnoteText"/>
        <w:rPr>
          <w:lang w:val="en-US"/>
        </w:rPr>
      </w:pPr>
      <w:r>
        <w:rPr>
          <w:rStyle w:val="FootnoteReference"/>
        </w:rPr>
        <w:footnoteRef/>
      </w:r>
      <w:r>
        <w:tab/>
        <w:t>This Recommendation includes an electronic attachment containing the s</w:t>
      </w:r>
      <w:r w:rsidRPr="00F0051B">
        <w:t>et of freely-available test signals described within the Recommendation</w:t>
      </w:r>
      <w:r>
        <w:t>.</w:t>
      </w:r>
      <w:r w:rsidR="00AC3E58">
        <w:t xml:space="preserve"> The electronic attachment is distributed with the base text, and not with Amendment 1.</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8B4111E" w14:textId="77777777" w:rsidR="00CE5819" w:rsidRDefault="00CE5819">
    <w:pPr>
      <w:pStyle w:val="Header"/>
      <w:ind w:right="360" w:firstLine="360"/>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458FACF" w14:textId="77777777" w:rsidR="00CE5819" w:rsidRPr="0041228A" w:rsidRDefault="00CE5819" w:rsidP="0041228A">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D78D03" w14:textId="77777777" w:rsidR="00CE5819" w:rsidRDefault="00CE5819">
    <w:pPr>
      <w:pStyle w:val="Header"/>
      <w:ind w:right="360"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C5B16E4" w14:textId="77777777" w:rsidR="00CE5819" w:rsidRDefault="00CE5819">
    <w:pPr>
      <w:pStyle w:val="Header"/>
      <w:ind w:right="360"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2E2C84E" w14:textId="77777777" w:rsidR="00CE5819" w:rsidRDefault="00CE5819">
    <w:pPr>
      <w:pStyle w:val="Header"/>
      <w:ind w:right="360" w:firstLine="360"/>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88B78F" w14:textId="77777777" w:rsidR="00CE5819" w:rsidRDefault="00CE5819">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CE99AB3" w14:textId="77777777" w:rsidR="00CE5819" w:rsidRDefault="00CE5819">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34DEA32" w14:textId="77777777" w:rsidR="00CE5819" w:rsidRPr="0041228A" w:rsidRDefault="00CE5819" w:rsidP="0041228A">
    <w:pPr>
      <w:pStyle w:val="Head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001D5F2" w14:textId="77777777" w:rsidR="00CE5819" w:rsidRPr="0041228A" w:rsidRDefault="00CE5819" w:rsidP="0041228A">
    <w:pPr>
      <w:pStyle w:val="Head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3BA16" w14:textId="77777777" w:rsidR="00CE5819" w:rsidRPr="0041228A" w:rsidRDefault="00CE5819" w:rsidP="0041228A">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AF82ABBE"/>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81089B4E"/>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F14C7802"/>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89004EFA"/>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843EBB82"/>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325C45F4"/>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9B2C751C"/>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3072CF3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8AAB75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36084AD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FFFFFFFB"/>
    <w:multiLevelType w:val="multilevel"/>
    <w:tmpl w:val="EA6CC02E"/>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1" w15:restartNumberingAfterBreak="0">
    <w:nsid w:val="004F040C"/>
    <w:multiLevelType w:val="hybridMultilevel"/>
    <w:tmpl w:val="EDC680BC"/>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2" w15:restartNumberingAfterBreak="0">
    <w:nsid w:val="3B64215C"/>
    <w:multiLevelType w:val="hybridMultilevel"/>
    <w:tmpl w:val="23B2D00A"/>
    <w:lvl w:ilvl="0" w:tplc="04070001">
      <w:start w:val="1"/>
      <w:numFmt w:val="bullet"/>
      <w:lvlText w:val=""/>
      <w:lvlJc w:val="left"/>
      <w:pPr>
        <w:ind w:left="927" w:hanging="360"/>
      </w:pPr>
      <w:rPr>
        <w:rFonts w:ascii="Symbol" w:hAnsi="Symbol" w:hint="default"/>
      </w:rPr>
    </w:lvl>
    <w:lvl w:ilvl="1" w:tplc="04070003" w:tentative="1">
      <w:start w:val="1"/>
      <w:numFmt w:val="bullet"/>
      <w:lvlText w:val="o"/>
      <w:lvlJc w:val="left"/>
      <w:pPr>
        <w:ind w:left="1647" w:hanging="360"/>
      </w:pPr>
      <w:rPr>
        <w:rFonts w:ascii="Courier New" w:hAnsi="Courier New" w:cs="Courier New" w:hint="default"/>
      </w:rPr>
    </w:lvl>
    <w:lvl w:ilvl="2" w:tplc="04070005" w:tentative="1">
      <w:start w:val="1"/>
      <w:numFmt w:val="bullet"/>
      <w:lvlText w:val=""/>
      <w:lvlJc w:val="left"/>
      <w:pPr>
        <w:ind w:left="2367" w:hanging="360"/>
      </w:pPr>
      <w:rPr>
        <w:rFonts w:ascii="Wingdings" w:hAnsi="Wingdings" w:hint="default"/>
      </w:rPr>
    </w:lvl>
    <w:lvl w:ilvl="3" w:tplc="04070001" w:tentative="1">
      <w:start w:val="1"/>
      <w:numFmt w:val="bullet"/>
      <w:lvlText w:val=""/>
      <w:lvlJc w:val="left"/>
      <w:pPr>
        <w:ind w:left="3087" w:hanging="360"/>
      </w:pPr>
      <w:rPr>
        <w:rFonts w:ascii="Symbol" w:hAnsi="Symbol" w:hint="default"/>
      </w:rPr>
    </w:lvl>
    <w:lvl w:ilvl="4" w:tplc="04070003" w:tentative="1">
      <w:start w:val="1"/>
      <w:numFmt w:val="bullet"/>
      <w:lvlText w:val="o"/>
      <w:lvlJc w:val="left"/>
      <w:pPr>
        <w:ind w:left="3807" w:hanging="360"/>
      </w:pPr>
      <w:rPr>
        <w:rFonts w:ascii="Courier New" w:hAnsi="Courier New" w:cs="Courier New" w:hint="default"/>
      </w:rPr>
    </w:lvl>
    <w:lvl w:ilvl="5" w:tplc="04070005" w:tentative="1">
      <w:start w:val="1"/>
      <w:numFmt w:val="bullet"/>
      <w:lvlText w:val=""/>
      <w:lvlJc w:val="left"/>
      <w:pPr>
        <w:ind w:left="4527" w:hanging="360"/>
      </w:pPr>
      <w:rPr>
        <w:rFonts w:ascii="Wingdings" w:hAnsi="Wingdings" w:hint="default"/>
      </w:rPr>
    </w:lvl>
    <w:lvl w:ilvl="6" w:tplc="04070001" w:tentative="1">
      <w:start w:val="1"/>
      <w:numFmt w:val="bullet"/>
      <w:lvlText w:val=""/>
      <w:lvlJc w:val="left"/>
      <w:pPr>
        <w:ind w:left="5247" w:hanging="360"/>
      </w:pPr>
      <w:rPr>
        <w:rFonts w:ascii="Symbol" w:hAnsi="Symbol" w:hint="default"/>
      </w:rPr>
    </w:lvl>
    <w:lvl w:ilvl="7" w:tplc="04070003" w:tentative="1">
      <w:start w:val="1"/>
      <w:numFmt w:val="bullet"/>
      <w:lvlText w:val="o"/>
      <w:lvlJc w:val="left"/>
      <w:pPr>
        <w:ind w:left="5967" w:hanging="360"/>
      </w:pPr>
      <w:rPr>
        <w:rFonts w:ascii="Courier New" w:hAnsi="Courier New" w:cs="Courier New" w:hint="default"/>
      </w:rPr>
    </w:lvl>
    <w:lvl w:ilvl="8" w:tplc="04070005" w:tentative="1">
      <w:start w:val="1"/>
      <w:numFmt w:val="bullet"/>
      <w:lvlText w:val=""/>
      <w:lvlJc w:val="left"/>
      <w:pPr>
        <w:ind w:left="6687" w:hanging="360"/>
      </w:pPr>
      <w:rPr>
        <w:rFonts w:ascii="Wingdings" w:hAnsi="Wingdings" w:hint="default"/>
      </w:rPr>
    </w:lvl>
  </w:abstractNum>
  <w:abstractNum w:abstractNumId="13" w15:restartNumberingAfterBreak="0">
    <w:nsid w:val="3D8F5AC8"/>
    <w:multiLevelType w:val="hybridMultilevel"/>
    <w:tmpl w:val="8286CE2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0D5497C"/>
    <w:multiLevelType w:val="hybridMultilevel"/>
    <w:tmpl w:val="D7DE0026"/>
    <w:lvl w:ilvl="0" w:tplc="04070001">
      <w:start w:val="1"/>
      <w:numFmt w:val="bullet"/>
      <w:lvlText w:val=""/>
      <w:lvlJc w:val="left"/>
      <w:pPr>
        <w:ind w:left="927" w:hanging="360"/>
      </w:pPr>
      <w:rPr>
        <w:rFonts w:ascii="Symbol" w:hAnsi="Symbol" w:hint="default"/>
      </w:rPr>
    </w:lvl>
    <w:lvl w:ilvl="1" w:tplc="04070003" w:tentative="1">
      <w:start w:val="1"/>
      <w:numFmt w:val="bullet"/>
      <w:lvlText w:val="o"/>
      <w:lvlJc w:val="left"/>
      <w:pPr>
        <w:ind w:left="1647" w:hanging="360"/>
      </w:pPr>
      <w:rPr>
        <w:rFonts w:ascii="Courier New" w:hAnsi="Courier New" w:cs="Courier New" w:hint="default"/>
      </w:rPr>
    </w:lvl>
    <w:lvl w:ilvl="2" w:tplc="04070005" w:tentative="1">
      <w:start w:val="1"/>
      <w:numFmt w:val="bullet"/>
      <w:lvlText w:val=""/>
      <w:lvlJc w:val="left"/>
      <w:pPr>
        <w:ind w:left="2367" w:hanging="360"/>
      </w:pPr>
      <w:rPr>
        <w:rFonts w:ascii="Wingdings" w:hAnsi="Wingdings" w:hint="default"/>
      </w:rPr>
    </w:lvl>
    <w:lvl w:ilvl="3" w:tplc="04070001" w:tentative="1">
      <w:start w:val="1"/>
      <w:numFmt w:val="bullet"/>
      <w:lvlText w:val=""/>
      <w:lvlJc w:val="left"/>
      <w:pPr>
        <w:ind w:left="3087" w:hanging="360"/>
      </w:pPr>
      <w:rPr>
        <w:rFonts w:ascii="Symbol" w:hAnsi="Symbol" w:hint="default"/>
      </w:rPr>
    </w:lvl>
    <w:lvl w:ilvl="4" w:tplc="04070003" w:tentative="1">
      <w:start w:val="1"/>
      <w:numFmt w:val="bullet"/>
      <w:lvlText w:val="o"/>
      <w:lvlJc w:val="left"/>
      <w:pPr>
        <w:ind w:left="3807" w:hanging="360"/>
      </w:pPr>
      <w:rPr>
        <w:rFonts w:ascii="Courier New" w:hAnsi="Courier New" w:cs="Courier New" w:hint="default"/>
      </w:rPr>
    </w:lvl>
    <w:lvl w:ilvl="5" w:tplc="04070005" w:tentative="1">
      <w:start w:val="1"/>
      <w:numFmt w:val="bullet"/>
      <w:lvlText w:val=""/>
      <w:lvlJc w:val="left"/>
      <w:pPr>
        <w:ind w:left="4527" w:hanging="360"/>
      </w:pPr>
      <w:rPr>
        <w:rFonts w:ascii="Wingdings" w:hAnsi="Wingdings" w:hint="default"/>
      </w:rPr>
    </w:lvl>
    <w:lvl w:ilvl="6" w:tplc="04070001" w:tentative="1">
      <w:start w:val="1"/>
      <w:numFmt w:val="bullet"/>
      <w:lvlText w:val=""/>
      <w:lvlJc w:val="left"/>
      <w:pPr>
        <w:ind w:left="5247" w:hanging="360"/>
      </w:pPr>
      <w:rPr>
        <w:rFonts w:ascii="Symbol" w:hAnsi="Symbol" w:hint="default"/>
      </w:rPr>
    </w:lvl>
    <w:lvl w:ilvl="7" w:tplc="04070003" w:tentative="1">
      <w:start w:val="1"/>
      <w:numFmt w:val="bullet"/>
      <w:lvlText w:val="o"/>
      <w:lvlJc w:val="left"/>
      <w:pPr>
        <w:ind w:left="5967" w:hanging="360"/>
      </w:pPr>
      <w:rPr>
        <w:rFonts w:ascii="Courier New" w:hAnsi="Courier New" w:cs="Courier New" w:hint="default"/>
      </w:rPr>
    </w:lvl>
    <w:lvl w:ilvl="8" w:tplc="04070005" w:tentative="1">
      <w:start w:val="1"/>
      <w:numFmt w:val="bullet"/>
      <w:lvlText w:val=""/>
      <w:lvlJc w:val="left"/>
      <w:pPr>
        <w:ind w:left="6687" w:hanging="360"/>
      </w:pPr>
      <w:rPr>
        <w:rFonts w:ascii="Wingdings" w:hAnsi="Wingdings" w:hint="default"/>
      </w:rPr>
    </w:lvl>
  </w:abstractNum>
  <w:abstractNum w:abstractNumId="15" w15:restartNumberingAfterBreak="0">
    <w:nsid w:val="6B2B1350"/>
    <w:multiLevelType w:val="hybridMultilevel"/>
    <w:tmpl w:val="507280F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15:restartNumberingAfterBreak="0">
    <w:nsid w:val="6D8F441F"/>
    <w:multiLevelType w:val="hybridMultilevel"/>
    <w:tmpl w:val="86749596"/>
    <w:lvl w:ilvl="0" w:tplc="A92A54B8">
      <w:numFmt w:val="bullet"/>
      <w:lvlText w:val="-"/>
      <w:lvlJc w:val="left"/>
      <w:pPr>
        <w:ind w:left="720" w:hanging="360"/>
      </w:pPr>
      <w:rPr>
        <w:rFonts w:ascii="Times New Roman" w:eastAsia="Times New Roman" w:hAnsi="Times New Roman" w:cs="Times New Roman"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3"/>
  </w:num>
  <w:num w:numId="13">
    <w:abstractNumId w:val="15"/>
  </w:num>
  <w:num w:numId="14">
    <w:abstractNumId w:val="12"/>
  </w:num>
  <w:num w:numId="15">
    <w:abstractNumId w:val="14"/>
  </w:num>
  <w:num w:numId="16">
    <w:abstractNumId w:val="11"/>
  </w:num>
  <w:num w:numId="17">
    <w:abstractNumId w:val="1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achet, Christelle">
    <w15:presenceInfo w15:providerId="AD" w15:userId="S-1-5-21-8740799-900759487-1415713722-432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GB" w:vendorID="64" w:dllVersion="0" w:nlCheck="1" w:checkStyle="0"/>
  <w:activeWritingStyle w:appName="MSWord" w:lang="en-US" w:vendorID="64" w:dllVersion="0" w:nlCheck="1" w:checkStyle="0"/>
  <w:activeWritingStyle w:appName="MSWord" w:lang="fr-CH" w:vendorID="64" w:dllVersion="0" w:nlCheck="1" w:checkStyle="0"/>
  <w:activeWritingStyle w:appName="MSWord" w:lang="zh-CN" w:vendorID="64" w:dllVersion="0" w:nlCheck="1" w:checkStyle="1"/>
  <w:activeWritingStyle w:appName="MSWord" w:lang="es-ES" w:vendorID="64" w:dllVersion="0" w:nlCheck="1" w:checkStyle="1"/>
  <w:activeWritingStyle w:appName="MSWord" w:lang="es-ES_tradnl" w:vendorID="64" w:dllVersion="0" w:nlCheck="1" w:checkStyle="1"/>
  <w:activeWritingStyle w:appName="MSWord" w:lang="de-DE" w:vendorID="64" w:dllVersion="0" w:nlCheck="1" w:checkStyle="0"/>
  <w:activeWritingStyle w:appName="MSWord" w:lang="de-CH" w:vendorID="64" w:dllVersion="0" w:nlCheck="1" w:checkStyle="0"/>
  <w:activeWritingStyle w:appName="MSWord" w:lang="it-IT" w:vendorID="64" w:dllVersion="0" w:nlCheck="1" w:checkStyle="0"/>
  <w:activeWritingStyle w:appName="MSWord" w:lang="en-GB" w:vendorID="64" w:dllVersion="131078" w:nlCheck="1" w:checkStyle="0"/>
  <w:activeWritingStyle w:appName="MSWord" w:lang="de-DE" w:vendorID="64" w:dllVersion="131078" w:nlCheck="1" w:checkStyle="0"/>
  <w:activeWritingStyle w:appName="MSWord" w:lang="fr-CH" w:vendorID="64" w:dllVersion="131078" w:nlCheck="1" w:checkStyle="0"/>
  <w:activeWritingStyle w:appName="MSWord" w:lang="en-US" w:vendorID="64" w:dllVersion="131078" w:nlCheck="1" w:checkStyle="0"/>
  <w:activeWritingStyle w:appName="MSWord" w:lang="it-IT" w:vendorID="64" w:dllVersion="131078" w:nlCheck="1" w:checkStyle="0"/>
  <w:activeWritingStyle w:appName="MSWord" w:lang="de-CH" w:vendorID="64" w:dllVersion="131078" w:nlCheck="1" w:checkStyle="0"/>
  <w:activeWritingStyle w:appName="MSWord" w:lang="es-ES_tradnl" w:vendorID="64" w:dllVersion="131078" w:nlCheck="1" w:checkStyle="0"/>
  <w:activeWritingStyle w:appName="MSWord" w:lang="es-ES" w:vendorID="64" w:dllVersion="131078" w:nlCheck="1" w:checkStyle="0"/>
  <w:activeWritingStyle w:appName="MSWord" w:lang="fr-FR" w:vendorID="64" w:dllVersion="131078" w:nlCheck="1" w:checkStyle="0"/>
  <w:activeWritingStyle w:appName="MSWord" w:lang="zh-CN" w:vendorID="64" w:dllVersion="131077"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evenAndOddHeaders/>
  <w:drawingGridHorizontalSpacing w:val="120"/>
  <w:drawingGridVerticalSpacing w:val="163"/>
  <w:displayHorizontalDrawingGridEvery w:val="0"/>
  <w:displayVerticalDrawingGridEvery w:val="0"/>
  <w:doNotShadeFormData/>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751A"/>
    <w:rsid w:val="0000658E"/>
    <w:rsid w:val="00007EB6"/>
    <w:rsid w:val="0001436F"/>
    <w:rsid w:val="000238EC"/>
    <w:rsid w:val="00034B59"/>
    <w:rsid w:val="00044305"/>
    <w:rsid w:val="00054BB4"/>
    <w:rsid w:val="00057BFE"/>
    <w:rsid w:val="00065F03"/>
    <w:rsid w:val="00070BDA"/>
    <w:rsid w:val="00073E3D"/>
    <w:rsid w:val="00074EA2"/>
    <w:rsid w:val="00080F52"/>
    <w:rsid w:val="00083FBB"/>
    <w:rsid w:val="00094AC9"/>
    <w:rsid w:val="000A287B"/>
    <w:rsid w:val="000A2A63"/>
    <w:rsid w:val="000A3BA9"/>
    <w:rsid w:val="000B48BF"/>
    <w:rsid w:val="000B64B6"/>
    <w:rsid w:val="000C112D"/>
    <w:rsid w:val="000C33C7"/>
    <w:rsid w:val="000C47E0"/>
    <w:rsid w:val="000C76A9"/>
    <w:rsid w:val="000D2A5E"/>
    <w:rsid w:val="000D7F35"/>
    <w:rsid w:val="000E355E"/>
    <w:rsid w:val="000E5539"/>
    <w:rsid w:val="00105294"/>
    <w:rsid w:val="0012034B"/>
    <w:rsid w:val="0013384E"/>
    <w:rsid w:val="00135118"/>
    <w:rsid w:val="001356AD"/>
    <w:rsid w:val="0015050A"/>
    <w:rsid w:val="00161E76"/>
    <w:rsid w:val="0016509B"/>
    <w:rsid w:val="001660DD"/>
    <w:rsid w:val="0016773C"/>
    <w:rsid w:val="0017649F"/>
    <w:rsid w:val="001775A4"/>
    <w:rsid w:val="00180541"/>
    <w:rsid w:val="00185F68"/>
    <w:rsid w:val="00193B42"/>
    <w:rsid w:val="0019420A"/>
    <w:rsid w:val="001A488E"/>
    <w:rsid w:val="001A6F6E"/>
    <w:rsid w:val="001A7D11"/>
    <w:rsid w:val="001B1315"/>
    <w:rsid w:val="001C366E"/>
    <w:rsid w:val="001E5556"/>
    <w:rsid w:val="001F0268"/>
    <w:rsid w:val="00202DD0"/>
    <w:rsid w:val="00203AD2"/>
    <w:rsid w:val="002218ED"/>
    <w:rsid w:val="00225876"/>
    <w:rsid w:val="00225932"/>
    <w:rsid w:val="00226079"/>
    <w:rsid w:val="0023381C"/>
    <w:rsid w:val="00247334"/>
    <w:rsid w:val="00263CA6"/>
    <w:rsid w:val="00266E41"/>
    <w:rsid w:val="00270FA5"/>
    <w:rsid w:val="00274B85"/>
    <w:rsid w:val="00276B9A"/>
    <w:rsid w:val="00281D42"/>
    <w:rsid w:val="002829EE"/>
    <w:rsid w:val="002866EF"/>
    <w:rsid w:val="00292017"/>
    <w:rsid w:val="002969D2"/>
    <w:rsid w:val="002A2404"/>
    <w:rsid w:val="002A245E"/>
    <w:rsid w:val="002A4D80"/>
    <w:rsid w:val="002B2170"/>
    <w:rsid w:val="002B324D"/>
    <w:rsid w:val="002D0EBF"/>
    <w:rsid w:val="002E0F55"/>
    <w:rsid w:val="002E33B8"/>
    <w:rsid w:val="002E5890"/>
    <w:rsid w:val="002F3E62"/>
    <w:rsid w:val="002F6297"/>
    <w:rsid w:val="002F693B"/>
    <w:rsid w:val="00310A0C"/>
    <w:rsid w:val="0031367E"/>
    <w:rsid w:val="00323B0E"/>
    <w:rsid w:val="00327AB1"/>
    <w:rsid w:val="003369E3"/>
    <w:rsid w:val="0034627D"/>
    <w:rsid w:val="003560C5"/>
    <w:rsid w:val="00356D5E"/>
    <w:rsid w:val="003628A6"/>
    <w:rsid w:val="00365BC7"/>
    <w:rsid w:val="00380BBE"/>
    <w:rsid w:val="00391CA7"/>
    <w:rsid w:val="003921F1"/>
    <w:rsid w:val="00392E24"/>
    <w:rsid w:val="00396DFD"/>
    <w:rsid w:val="003A0344"/>
    <w:rsid w:val="003A1E51"/>
    <w:rsid w:val="003C4920"/>
    <w:rsid w:val="003D0670"/>
    <w:rsid w:val="003D0E57"/>
    <w:rsid w:val="003D1384"/>
    <w:rsid w:val="003E3ADD"/>
    <w:rsid w:val="003F56EA"/>
    <w:rsid w:val="00404A73"/>
    <w:rsid w:val="00406DF3"/>
    <w:rsid w:val="00407B2A"/>
    <w:rsid w:val="0041228A"/>
    <w:rsid w:val="00412BB9"/>
    <w:rsid w:val="0041539F"/>
    <w:rsid w:val="004173C8"/>
    <w:rsid w:val="00421E19"/>
    <w:rsid w:val="004227F3"/>
    <w:rsid w:val="00423D96"/>
    <w:rsid w:val="004272D5"/>
    <w:rsid w:val="00433B2D"/>
    <w:rsid w:val="004356C7"/>
    <w:rsid w:val="0043751A"/>
    <w:rsid w:val="00437D24"/>
    <w:rsid w:val="00442642"/>
    <w:rsid w:val="004429DE"/>
    <w:rsid w:val="0045105E"/>
    <w:rsid w:val="00474AAE"/>
    <w:rsid w:val="004765B6"/>
    <w:rsid w:val="00480698"/>
    <w:rsid w:val="00486515"/>
    <w:rsid w:val="004912ED"/>
    <w:rsid w:val="00493CFA"/>
    <w:rsid w:val="004B1E52"/>
    <w:rsid w:val="004B4414"/>
    <w:rsid w:val="004D0F87"/>
    <w:rsid w:val="004D126C"/>
    <w:rsid w:val="004D4EEC"/>
    <w:rsid w:val="004E3D0E"/>
    <w:rsid w:val="004E589D"/>
    <w:rsid w:val="004E7D87"/>
    <w:rsid w:val="004F1762"/>
    <w:rsid w:val="004F7A97"/>
    <w:rsid w:val="00515AA9"/>
    <w:rsid w:val="0053194F"/>
    <w:rsid w:val="0053352C"/>
    <w:rsid w:val="00533E06"/>
    <w:rsid w:val="0054003C"/>
    <w:rsid w:val="00540B2F"/>
    <w:rsid w:val="00545B2D"/>
    <w:rsid w:val="00552D52"/>
    <w:rsid w:val="00566414"/>
    <w:rsid w:val="00572C9A"/>
    <w:rsid w:val="00574734"/>
    <w:rsid w:val="00574C42"/>
    <w:rsid w:val="00581D58"/>
    <w:rsid w:val="005900CA"/>
    <w:rsid w:val="005911C0"/>
    <w:rsid w:val="005957F1"/>
    <w:rsid w:val="0059668A"/>
    <w:rsid w:val="00596FC2"/>
    <w:rsid w:val="005A327B"/>
    <w:rsid w:val="005A3AD0"/>
    <w:rsid w:val="005B1772"/>
    <w:rsid w:val="005B651A"/>
    <w:rsid w:val="005C01BC"/>
    <w:rsid w:val="005C2CE9"/>
    <w:rsid w:val="005C601F"/>
    <w:rsid w:val="005C6226"/>
    <w:rsid w:val="005C737B"/>
    <w:rsid w:val="005C7A37"/>
    <w:rsid w:val="005D35EA"/>
    <w:rsid w:val="005E3BEA"/>
    <w:rsid w:val="005E5599"/>
    <w:rsid w:val="005E5D85"/>
    <w:rsid w:val="005E7DB3"/>
    <w:rsid w:val="005F5E77"/>
    <w:rsid w:val="005F6C7D"/>
    <w:rsid w:val="00611C7D"/>
    <w:rsid w:val="00621119"/>
    <w:rsid w:val="006306C0"/>
    <w:rsid w:val="00646648"/>
    <w:rsid w:val="00667A44"/>
    <w:rsid w:val="0067016D"/>
    <w:rsid w:val="006713A4"/>
    <w:rsid w:val="00671F84"/>
    <w:rsid w:val="00681642"/>
    <w:rsid w:val="00684F73"/>
    <w:rsid w:val="00686C50"/>
    <w:rsid w:val="006874CA"/>
    <w:rsid w:val="00687634"/>
    <w:rsid w:val="00694C7A"/>
    <w:rsid w:val="0069552F"/>
    <w:rsid w:val="006A32BD"/>
    <w:rsid w:val="006C32E9"/>
    <w:rsid w:val="006C5FA2"/>
    <w:rsid w:val="006D04F4"/>
    <w:rsid w:val="006D1B39"/>
    <w:rsid w:val="006D3314"/>
    <w:rsid w:val="006D78E6"/>
    <w:rsid w:val="006E0CDA"/>
    <w:rsid w:val="006F12BF"/>
    <w:rsid w:val="006F48DE"/>
    <w:rsid w:val="00705EF0"/>
    <w:rsid w:val="007129F0"/>
    <w:rsid w:val="00715ABB"/>
    <w:rsid w:val="00723118"/>
    <w:rsid w:val="00726163"/>
    <w:rsid w:val="007268BC"/>
    <w:rsid w:val="00731A27"/>
    <w:rsid w:val="00757632"/>
    <w:rsid w:val="00763555"/>
    <w:rsid w:val="00766C60"/>
    <w:rsid w:val="00771C9D"/>
    <w:rsid w:val="007913DD"/>
    <w:rsid w:val="007956B8"/>
    <w:rsid w:val="0079670E"/>
    <w:rsid w:val="007A125F"/>
    <w:rsid w:val="007A20EC"/>
    <w:rsid w:val="007A6EC6"/>
    <w:rsid w:val="007A7AB6"/>
    <w:rsid w:val="007B2652"/>
    <w:rsid w:val="007B4CD3"/>
    <w:rsid w:val="007B5BEE"/>
    <w:rsid w:val="007B631C"/>
    <w:rsid w:val="007E1674"/>
    <w:rsid w:val="007F0847"/>
    <w:rsid w:val="00802DB6"/>
    <w:rsid w:val="0081319D"/>
    <w:rsid w:val="00815CA0"/>
    <w:rsid w:val="0082109C"/>
    <w:rsid w:val="00830C28"/>
    <w:rsid w:val="008377C6"/>
    <w:rsid w:val="00840FA2"/>
    <w:rsid w:val="00865987"/>
    <w:rsid w:val="00873326"/>
    <w:rsid w:val="0087650F"/>
    <w:rsid w:val="008825B8"/>
    <w:rsid w:val="00890807"/>
    <w:rsid w:val="0089548F"/>
    <w:rsid w:val="008A1C2A"/>
    <w:rsid w:val="008A2C91"/>
    <w:rsid w:val="008A569E"/>
    <w:rsid w:val="008B12A8"/>
    <w:rsid w:val="008B794C"/>
    <w:rsid w:val="008E2978"/>
    <w:rsid w:val="008F2DC3"/>
    <w:rsid w:val="008F68C3"/>
    <w:rsid w:val="00923C35"/>
    <w:rsid w:val="00923C60"/>
    <w:rsid w:val="00923F40"/>
    <w:rsid w:val="00952EEA"/>
    <w:rsid w:val="00955108"/>
    <w:rsid w:val="00962DAD"/>
    <w:rsid w:val="009920E8"/>
    <w:rsid w:val="00994FE7"/>
    <w:rsid w:val="009A2C71"/>
    <w:rsid w:val="009A64BD"/>
    <w:rsid w:val="009B02A4"/>
    <w:rsid w:val="009B1E73"/>
    <w:rsid w:val="009B4316"/>
    <w:rsid w:val="009C1210"/>
    <w:rsid w:val="009C4BD0"/>
    <w:rsid w:val="009D653A"/>
    <w:rsid w:val="009E3997"/>
    <w:rsid w:val="009E4D65"/>
    <w:rsid w:val="009E68CE"/>
    <w:rsid w:val="009F0DE5"/>
    <w:rsid w:val="009F441F"/>
    <w:rsid w:val="00A17243"/>
    <w:rsid w:val="00A3306B"/>
    <w:rsid w:val="00A403FD"/>
    <w:rsid w:val="00A43177"/>
    <w:rsid w:val="00A5736D"/>
    <w:rsid w:val="00A616AE"/>
    <w:rsid w:val="00A726EF"/>
    <w:rsid w:val="00A739BA"/>
    <w:rsid w:val="00A74CD3"/>
    <w:rsid w:val="00A966F7"/>
    <w:rsid w:val="00A973F2"/>
    <w:rsid w:val="00AA5622"/>
    <w:rsid w:val="00AA61BE"/>
    <w:rsid w:val="00AB3D8B"/>
    <w:rsid w:val="00AC3E58"/>
    <w:rsid w:val="00AC6B06"/>
    <w:rsid w:val="00AD60E6"/>
    <w:rsid w:val="00AE5C12"/>
    <w:rsid w:val="00AF0127"/>
    <w:rsid w:val="00AF65F9"/>
    <w:rsid w:val="00B00AD1"/>
    <w:rsid w:val="00B06F7D"/>
    <w:rsid w:val="00B103BF"/>
    <w:rsid w:val="00B1056F"/>
    <w:rsid w:val="00B20095"/>
    <w:rsid w:val="00B223FA"/>
    <w:rsid w:val="00B2271D"/>
    <w:rsid w:val="00B23C88"/>
    <w:rsid w:val="00B41B97"/>
    <w:rsid w:val="00B42E87"/>
    <w:rsid w:val="00B46FF3"/>
    <w:rsid w:val="00B50CB0"/>
    <w:rsid w:val="00B53CC2"/>
    <w:rsid w:val="00B6167A"/>
    <w:rsid w:val="00B660EA"/>
    <w:rsid w:val="00B67C4A"/>
    <w:rsid w:val="00B72114"/>
    <w:rsid w:val="00B8274B"/>
    <w:rsid w:val="00B84159"/>
    <w:rsid w:val="00B8577F"/>
    <w:rsid w:val="00B913DE"/>
    <w:rsid w:val="00B9231D"/>
    <w:rsid w:val="00BA2587"/>
    <w:rsid w:val="00BA3395"/>
    <w:rsid w:val="00BA5B56"/>
    <w:rsid w:val="00BB40B5"/>
    <w:rsid w:val="00BB5AC8"/>
    <w:rsid w:val="00BC136C"/>
    <w:rsid w:val="00BC4D21"/>
    <w:rsid w:val="00BF220D"/>
    <w:rsid w:val="00C047AC"/>
    <w:rsid w:val="00C05C74"/>
    <w:rsid w:val="00C11DBC"/>
    <w:rsid w:val="00C123B5"/>
    <w:rsid w:val="00C16372"/>
    <w:rsid w:val="00C233D1"/>
    <w:rsid w:val="00C300A3"/>
    <w:rsid w:val="00C37209"/>
    <w:rsid w:val="00C41F99"/>
    <w:rsid w:val="00C550FD"/>
    <w:rsid w:val="00C60F51"/>
    <w:rsid w:val="00C62C39"/>
    <w:rsid w:val="00C642FA"/>
    <w:rsid w:val="00C6639D"/>
    <w:rsid w:val="00C7162E"/>
    <w:rsid w:val="00C73EB1"/>
    <w:rsid w:val="00C90634"/>
    <w:rsid w:val="00C97145"/>
    <w:rsid w:val="00CC1D8A"/>
    <w:rsid w:val="00CD240A"/>
    <w:rsid w:val="00CE5819"/>
    <w:rsid w:val="00CE602B"/>
    <w:rsid w:val="00CF357B"/>
    <w:rsid w:val="00D11453"/>
    <w:rsid w:val="00D21655"/>
    <w:rsid w:val="00D310C0"/>
    <w:rsid w:val="00D40795"/>
    <w:rsid w:val="00D435D1"/>
    <w:rsid w:val="00D751D4"/>
    <w:rsid w:val="00D75A49"/>
    <w:rsid w:val="00D7692A"/>
    <w:rsid w:val="00D902D0"/>
    <w:rsid w:val="00DC763F"/>
    <w:rsid w:val="00DD1A42"/>
    <w:rsid w:val="00DD68AF"/>
    <w:rsid w:val="00DD742A"/>
    <w:rsid w:val="00DE174A"/>
    <w:rsid w:val="00DE640B"/>
    <w:rsid w:val="00DF74B0"/>
    <w:rsid w:val="00DF7861"/>
    <w:rsid w:val="00E067B3"/>
    <w:rsid w:val="00E1065E"/>
    <w:rsid w:val="00E14156"/>
    <w:rsid w:val="00E34E75"/>
    <w:rsid w:val="00E465B4"/>
    <w:rsid w:val="00E50AEA"/>
    <w:rsid w:val="00E54958"/>
    <w:rsid w:val="00E55763"/>
    <w:rsid w:val="00E5596B"/>
    <w:rsid w:val="00E65713"/>
    <w:rsid w:val="00E72305"/>
    <w:rsid w:val="00E72975"/>
    <w:rsid w:val="00E81920"/>
    <w:rsid w:val="00EA167E"/>
    <w:rsid w:val="00EE0CF0"/>
    <w:rsid w:val="00EE1A9C"/>
    <w:rsid w:val="00EF3354"/>
    <w:rsid w:val="00F0051B"/>
    <w:rsid w:val="00F03E7F"/>
    <w:rsid w:val="00F05EDF"/>
    <w:rsid w:val="00F060B7"/>
    <w:rsid w:val="00F07979"/>
    <w:rsid w:val="00F138DF"/>
    <w:rsid w:val="00F30199"/>
    <w:rsid w:val="00F33A19"/>
    <w:rsid w:val="00F33CEF"/>
    <w:rsid w:val="00F43CA1"/>
    <w:rsid w:val="00F44304"/>
    <w:rsid w:val="00F47B4B"/>
    <w:rsid w:val="00F50E70"/>
    <w:rsid w:val="00F57DB3"/>
    <w:rsid w:val="00F63933"/>
    <w:rsid w:val="00F673CD"/>
    <w:rsid w:val="00FA2375"/>
    <w:rsid w:val="00FA394C"/>
    <w:rsid w:val="00FA3A7F"/>
    <w:rsid w:val="00FA5AD5"/>
    <w:rsid w:val="00FA6B26"/>
    <w:rsid w:val="00FB04F6"/>
    <w:rsid w:val="00FC6965"/>
    <w:rsid w:val="00FD4E89"/>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14:docId w14:val="0CE98E89"/>
  <w15:docId w15:val="{532A0746-3C69-4B2C-AC0C-919C48F1B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G Times" w:eastAsia="Times New Roman" w:hAnsi="CG Times" w:cs="Times New Roman"/>
        <w:lang w:val="en-US" w:eastAsia="zh-CN"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54BB4"/>
    <w:pPr>
      <w:tabs>
        <w:tab w:val="left" w:pos="794"/>
        <w:tab w:val="left" w:pos="1191"/>
        <w:tab w:val="left" w:pos="1588"/>
        <w:tab w:val="left" w:pos="1985"/>
      </w:tabs>
      <w:overflowPunct w:val="0"/>
      <w:autoSpaceDE w:val="0"/>
      <w:autoSpaceDN w:val="0"/>
      <w:adjustRightInd w:val="0"/>
      <w:spacing w:before="120"/>
      <w:jc w:val="both"/>
      <w:textAlignment w:val="baseline"/>
    </w:pPr>
    <w:rPr>
      <w:rFonts w:ascii="Times New Roman" w:hAnsi="Times New Roman"/>
      <w:sz w:val="24"/>
      <w:lang w:val="en-GB" w:eastAsia="en-US"/>
    </w:rPr>
  </w:style>
  <w:style w:type="paragraph" w:styleId="Heading1">
    <w:name w:val="heading 1"/>
    <w:basedOn w:val="Normal"/>
    <w:next w:val="Normal"/>
    <w:qFormat/>
    <w:rsid w:val="00054BB4"/>
    <w:pPr>
      <w:keepNext/>
      <w:keepLines/>
      <w:spacing w:before="360"/>
      <w:ind w:left="794" w:hanging="794"/>
      <w:jc w:val="left"/>
      <w:outlineLvl w:val="0"/>
    </w:pPr>
    <w:rPr>
      <w:b/>
    </w:rPr>
  </w:style>
  <w:style w:type="paragraph" w:styleId="Heading2">
    <w:name w:val="heading 2"/>
    <w:basedOn w:val="Heading1"/>
    <w:next w:val="Normal"/>
    <w:link w:val="Heading2Char"/>
    <w:qFormat/>
    <w:rsid w:val="00054BB4"/>
    <w:pPr>
      <w:spacing w:before="240"/>
      <w:outlineLvl w:val="1"/>
    </w:pPr>
  </w:style>
  <w:style w:type="paragraph" w:styleId="Heading3">
    <w:name w:val="heading 3"/>
    <w:basedOn w:val="Heading1"/>
    <w:next w:val="Normal"/>
    <w:qFormat/>
    <w:rsid w:val="00054BB4"/>
    <w:pPr>
      <w:spacing w:before="160"/>
      <w:outlineLvl w:val="2"/>
    </w:pPr>
  </w:style>
  <w:style w:type="paragraph" w:styleId="Heading4">
    <w:name w:val="heading 4"/>
    <w:basedOn w:val="Heading3"/>
    <w:next w:val="Normal"/>
    <w:qFormat/>
    <w:rsid w:val="00054BB4"/>
    <w:pPr>
      <w:tabs>
        <w:tab w:val="clear" w:pos="794"/>
        <w:tab w:val="left" w:pos="1021"/>
      </w:tabs>
      <w:ind w:left="1021" w:hanging="1021"/>
      <w:outlineLvl w:val="3"/>
    </w:pPr>
  </w:style>
  <w:style w:type="paragraph" w:styleId="Heading5">
    <w:name w:val="heading 5"/>
    <w:basedOn w:val="Heading4"/>
    <w:next w:val="Normal"/>
    <w:qFormat/>
    <w:rsid w:val="00054BB4"/>
    <w:pPr>
      <w:outlineLvl w:val="4"/>
    </w:pPr>
  </w:style>
  <w:style w:type="paragraph" w:styleId="Heading6">
    <w:name w:val="heading 6"/>
    <w:basedOn w:val="Heading4"/>
    <w:next w:val="Normal"/>
    <w:qFormat/>
    <w:rsid w:val="00054BB4"/>
    <w:pPr>
      <w:tabs>
        <w:tab w:val="clear" w:pos="1021"/>
        <w:tab w:val="clear" w:pos="1191"/>
      </w:tabs>
      <w:ind w:left="1588" w:hanging="1588"/>
      <w:outlineLvl w:val="5"/>
    </w:pPr>
  </w:style>
  <w:style w:type="paragraph" w:styleId="Heading7">
    <w:name w:val="heading 7"/>
    <w:basedOn w:val="Heading6"/>
    <w:next w:val="Normal"/>
    <w:qFormat/>
    <w:rsid w:val="00054BB4"/>
    <w:pPr>
      <w:outlineLvl w:val="6"/>
    </w:pPr>
  </w:style>
  <w:style w:type="paragraph" w:styleId="Heading8">
    <w:name w:val="heading 8"/>
    <w:basedOn w:val="Heading6"/>
    <w:next w:val="Normal"/>
    <w:qFormat/>
    <w:rsid w:val="00054BB4"/>
    <w:pPr>
      <w:outlineLvl w:val="7"/>
    </w:pPr>
  </w:style>
  <w:style w:type="paragraph" w:styleId="Heading9">
    <w:name w:val="heading 9"/>
    <w:basedOn w:val="Heading6"/>
    <w:next w:val="Normal"/>
    <w:qFormat/>
    <w:rsid w:val="00054BB4"/>
    <w:pPr>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8">
    <w:name w:val="toc 8"/>
    <w:basedOn w:val="TOC4"/>
    <w:semiHidden/>
    <w:rsid w:val="00054BB4"/>
  </w:style>
  <w:style w:type="paragraph" w:styleId="TOC4">
    <w:name w:val="toc 4"/>
    <w:basedOn w:val="TOC3"/>
    <w:semiHidden/>
    <w:rsid w:val="00054BB4"/>
  </w:style>
  <w:style w:type="paragraph" w:styleId="TOC3">
    <w:name w:val="toc 3"/>
    <w:basedOn w:val="TOC2"/>
    <w:rsid w:val="00054BB4"/>
  </w:style>
  <w:style w:type="paragraph" w:styleId="TOC2">
    <w:name w:val="toc 2"/>
    <w:basedOn w:val="TOC1"/>
    <w:uiPriority w:val="39"/>
    <w:rsid w:val="00054BB4"/>
    <w:pPr>
      <w:spacing w:before="80"/>
      <w:ind w:left="1531" w:hanging="851"/>
    </w:pPr>
  </w:style>
  <w:style w:type="paragraph" w:styleId="TOC1">
    <w:name w:val="toc 1"/>
    <w:basedOn w:val="Normal"/>
    <w:uiPriority w:val="39"/>
    <w:rsid w:val="00054BB4"/>
    <w:pPr>
      <w:tabs>
        <w:tab w:val="clear" w:pos="794"/>
        <w:tab w:val="clear" w:pos="1191"/>
        <w:tab w:val="clear" w:pos="1588"/>
        <w:tab w:val="clear" w:pos="1985"/>
        <w:tab w:val="left" w:pos="964"/>
        <w:tab w:val="left" w:leader="dot" w:pos="8789"/>
        <w:tab w:val="right" w:pos="9639"/>
      </w:tabs>
      <w:ind w:left="680" w:right="851" w:hanging="680"/>
      <w:jc w:val="left"/>
    </w:pPr>
  </w:style>
  <w:style w:type="paragraph" w:styleId="TOC7">
    <w:name w:val="toc 7"/>
    <w:basedOn w:val="TOC4"/>
    <w:semiHidden/>
    <w:rsid w:val="00054BB4"/>
  </w:style>
  <w:style w:type="paragraph" w:styleId="TOC6">
    <w:name w:val="toc 6"/>
    <w:basedOn w:val="TOC4"/>
    <w:semiHidden/>
    <w:rsid w:val="00054BB4"/>
  </w:style>
  <w:style w:type="paragraph" w:styleId="TOC5">
    <w:name w:val="toc 5"/>
    <w:basedOn w:val="TOC4"/>
    <w:semiHidden/>
    <w:rsid w:val="00054BB4"/>
  </w:style>
  <w:style w:type="paragraph" w:styleId="Footer">
    <w:name w:val="footer"/>
    <w:basedOn w:val="Normal"/>
    <w:link w:val="FooterChar"/>
    <w:rsid w:val="00054BB4"/>
    <w:pPr>
      <w:tabs>
        <w:tab w:val="clear" w:pos="794"/>
        <w:tab w:val="clear" w:pos="1191"/>
        <w:tab w:val="clear" w:pos="1588"/>
        <w:tab w:val="clear" w:pos="1985"/>
        <w:tab w:val="left" w:pos="5954"/>
        <w:tab w:val="right" w:pos="9639"/>
      </w:tabs>
      <w:spacing w:before="0"/>
    </w:pPr>
    <w:rPr>
      <w:caps/>
      <w:noProof/>
      <w:sz w:val="16"/>
    </w:rPr>
  </w:style>
  <w:style w:type="paragraph" w:styleId="Header">
    <w:name w:val="header"/>
    <w:basedOn w:val="Normal"/>
    <w:link w:val="HeaderChar"/>
    <w:rsid w:val="00054BB4"/>
    <w:pPr>
      <w:tabs>
        <w:tab w:val="clear" w:pos="794"/>
        <w:tab w:val="clear" w:pos="1191"/>
        <w:tab w:val="clear" w:pos="1588"/>
        <w:tab w:val="clear" w:pos="1985"/>
      </w:tabs>
      <w:spacing w:before="0"/>
      <w:jc w:val="center"/>
    </w:pPr>
    <w:rPr>
      <w:sz w:val="18"/>
    </w:rPr>
  </w:style>
  <w:style w:type="character" w:styleId="FootnoteReference">
    <w:name w:val="footnote reference"/>
    <w:basedOn w:val="DefaultParagraphFont"/>
    <w:semiHidden/>
    <w:rsid w:val="00054BB4"/>
    <w:rPr>
      <w:position w:val="6"/>
      <w:sz w:val="18"/>
    </w:rPr>
  </w:style>
  <w:style w:type="paragraph" w:styleId="FootnoteText">
    <w:name w:val="footnote text"/>
    <w:basedOn w:val="Note"/>
    <w:link w:val="FootnoteTextChar"/>
    <w:semiHidden/>
    <w:rsid w:val="00054BB4"/>
    <w:pPr>
      <w:keepLines/>
      <w:tabs>
        <w:tab w:val="left" w:pos="255"/>
      </w:tabs>
      <w:ind w:left="255" w:hanging="255"/>
    </w:pPr>
  </w:style>
  <w:style w:type="paragraph" w:customStyle="1" w:styleId="Note">
    <w:name w:val="Note"/>
    <w:basedOn w:val="Normal"/>
    <w:link w:val="NoteChar"/>
    <w:rsid w:val="00054BB4"/>
    <w:pPr>
      <w:spacing w:before="80"/>
    </w:pPr>
    <w:rPr>
      <w:sz w:val="22"/>
    </w:rPr>
  </w:style>
  <w:style w:type="paragraph" w:customStyle="1" w:styleId="enumlev1">
    <w:name w:val="enumlev1"/>
    <w:basedOn w:val="Normal"/>
    <w:rsid w:val="00054BB4"/>
    <w:pPr>
      <w:spacing w:before="80"/>
      <w:ind w:left="794" w:hanging="794"/>
    </w:pPr>
  </w:style>
  <w:style w:type="paragraph" w:customStyle="1" w:styleId="enumlev2">
    <w:name w:val="enumlev2"/>
    <w:basedOn w:val="enumlev1"/>
    <w:rsid w:val="00054BB4"/>
    <w:pPr>
      <w:ind w:left="1191" w:hanging="397"/>
    </w:pPr>
  </w:style>
  <w:style w:type="paragraph" w:customStyle="1" w:styleId="enumlev3">
    <w:name w:val="enumlev3"/>
    <w:basedOn w:val="enumlev2"/>
    <w:rsid w:val="00054BB4"/>
    <w:pPr>
      <w:ind w:left="1588"/>
    </w:pPr>
  </w:style>
  <w:style w:type="paragraph" w:customStyle="1" w:styleId="Equation">
    <w:name w:val="Equation"/>
    <w:basedOn w:val="Normal"/>
    <w:rsid w:val="00054BB4"/>
    <w:pPr>
      <w:tabs>
        <w:tab w:val="clear" w:pos="1191"/>
        <w:tab w:val="clear" w:pos="1588"/>
        <w:tab w:val="clear" w:pos="1985"/>
        <w:tab w:val="center" w:pos="4820"/>
        <w:tab w:val="right" w:pos="9639"/>
      </w:tabs>
      <w:jc w:val="left"/>
    </w:pPr>
  </w:style>
  <w:style w:type="paragraph" w:customStyle="1" w:styleId="toc0">
    <w:name w:val="toc 0"/>
    <w:basedOn w:val="Normal"/>
    <w:next w:val="TOC1"/>
    <w:rsid w:val="00054BB4"/>
    <w:pPr>
      <w:keepLines/>
      <w:tabs>
        <w:tab w:val="clear" w:pos="794"/>
        <w:tab w:val="clear" w:pos="1191"/>
        <w:tab w:val="clear" w:pos="1588"/>
        <w:tab w:val="clear" w:pos="1985"/>
        <w:tab w:val="right" w:pos="9639"/>
      </w:tabs>
      <w:jc w:val="left"/>
    </w:pPr>
    <w:rPr>
      <w:b/>
    </w:rPr>
  </w:style>
  <w:style w:type="paragraph" w:customStyle="1" w:styleId="ASN1">
    <w:name w:val="ASN.1"/>
    <w:rsid w:val="00054BB4"/>
    <w:pPr>
      <w:tabs>
        <w:tab w:val="left" w:pos="567"/>
        <w:tab w:val="left" w:pos="1134"/>
        <w:tab w:val="left" w:pos="1701"/>
        <w:tab w:val="left" w:pos="2268"/>
        <w:tab w:val="left" w:pos="2835"/>
        <w:tab w:val="left" w:pos="3402"/>
        <w:tab w:val="left" w:pos="3969"/>
        <w:tab w:val="left" w:pos="4536"/>
        <w:tab w:val="left" w:pos="5103"/>
        <w:tab w:val="left" w:pos="5670"/>
      </w:tabs>
    </w:pPr>
    <w:rPr>
      <w:rFonts w:ascii="Courier New" w:hAnsi="Courier New"/>
      <w:b/>
      <w:noProof/>
      <w:lang w:val="en-GB" w:eastAsia="en-US"/>
    </w:rPr>
  </w:style>
  <w:style w:type="paragraph" w:styleId="TOC9">
    <w:name w:val="toc 9"/>
    <w:basedOn w:val="TOC3"/>
    <w:semiHidden/>
    <w:rsid w:val="00054BB4"/>
  </w:style>
  <w:style w:type="paragraph" w:customStyle="1" w:styleId="Chaptitle">
    <w:name w:val="Chap_title"/>
    <w:basedOn w:val="Normal"/>
    <w:next w:val="Normalaftertitle"/>
    <w:rsid w:val="00054BB4"/>
    <w:pPr>
      <w:keepNext/>
      <w:keepLines/>
      <w:spacing w:before="240"/>
      <w:jc w:val="center"/>
    </w:pPr>
    <w:rPr>
      <w:b/>
      <w:sz w:val="28"/>
    </w:rPr>
  </w:style>
  <w:style w:type="character" w:styleId="PageNumber">
    <w:name w:val="page number"/>
    <w:basedOn w:val="DefaultParagraphFont"/>
    <w:rsid w:val="00054BB4"/>
  </w:style>
  <w:style w:type="paragraph" w:styleId="Index1">
    <w:name w:val="index 1"/>
    <w:basedOn w:val="Normal"/>
    <w:next w:val="Normal"/>
    <w:semiHidden/>
    <w:rsid w:val="00054BB4"/>
    <w:pPr>
      <w:jc w:val="left"/>
    </w:pPr>
  </w:style>
  <w:style w:type="paragraph" w:customStyle="1" w:styleId="AnnexNoTitle">
    <w:name w:val="Annex_NoTitle"/>
    <w:basedOn w:val="Normal"/>
    <w:next w:val="Normalaftertitle"/>
    <w:rsid w:val="00054BB4"/>
    <w:pPr>
      <w:keepNext/>
      <w:keepLines/>
      <w:spacing w:before="720"/>
      <w:jc w:val="center"/>
      <w:outlineLvl w:val="0"/>
    </w:pPr>
    <w:rPr>
      <w:b/>
      <w:sz w:val="28"/>
    </w:rPr>
  </w:style>
  <w:style w:type="character" w:customStyle="1" w:styleId="Appdef">
    <w:name w:val="App_def"/>
    <w:basedOn w:val="DefaultParagraphFont"/>
    <w:rsid w:val="00054BB4"/>
    <w:rPr>
      <w:rFonts w:ascii="Times New Roman" w:hAnsi="Times New Roman"/>
      <w:b/>
    </w:rPr>
  </w:style>
  <w:style w:type="character" w:customStyle="1" w:styleId="Appref">
    <w:name w:val="App_ref"/>
    <w:basedOn w:val="DefaultParagraphFont"/>
    <w:rsid w:val="00054BB4"/>
  </w:style>
  <w:style w:type="paragraph" w:customStyle="1" w:styleId="AppendixNoTitle">
    <w:name w:val="Appendix_NoTitle"/>
    <w:basedOn w:val="AnnexNoTitle"/>
    <w:next w:val="Normalaftertitle"/>
    <w:rsid w:val="00054BB4"/>
  </w:style>
  <w:style w:type="character" w:customStyle="1" w:styleId="Artdef">
    <w:name w:val="Art_def"/>
    <w:basedOn w:val="DefaultParagraphFont"/>
    <w:rsid w:val="00054BB4"/>
    <w:rPr>
      <w:rFonts w:ascii="Times New Roman" w:hAnsi="Times New Roman"/>
      <w:b/>
    </w:rPr>
  </w:style>
  <w:style w:type="character" w:styleId="CommentReference">
    <w:name w:val="annotation reference"/>
    <w:basedOn w:val="DefaultParagraphFont"/>
    <w:semiHidden/>
    <w:rsid w:val="00054BB4"/>
    <w:rPr>
      <w:sz w:val="16"/>
      <w:szCs w:val="16"/>
    </w:rPr>
  </w:style>
  <w:style w:type="paragraph" w:customStyle="1" w:styleId="Reftitle">
    <w:name w:val="Ref_title"/>
    <w:basedOn w:val="Normal"/>
    <w:next w:val="Reftext"/>
    <w:rsid w:val="00054BB4"/>
    <w:pPr>
      <w:spacing w:before="480"/>
      <w:jc w:val="center"/>
    </w:pPr>
    <w:rPr>
      <w:b/>
    </w:rPr>
  </w:style>
  <w:style w:type="paragraph" w:customStyle="1" w:styleId="ArtNo">
    <w:name w:val="Art_No"/>
    <w:basedOn w:val="Normal"/>
    <w:next w:val="Arttitle"/>
    <w:rsid w:val="00054BB4"/>
    <w:pPr>
      <w:keepNext/>
      <w:keepLines/>
      <w:spacing w:before="480"/>
      <w:jc w:val="center"/>
    </w:pPr>
    <w:rPr>
      <w:caps/>
      <w:sz w:val="28"/>
    </w:rPr>
  </w:style>
  <w:style w:type="paragraph" w:customStyle="1" w:styleId="Arttitle">
    <w:name w:val="Art_title"/>
    <w:basedOn w:val="Normal"/>
    <w:next w:val="Normalaftertitle"/>
    <w:rsid w:val="00054BB4"/>
    <w:pPr>
      <w:keepNext/>
      <w:keepLines/>
      <w:spacing w:before="240"/>
      <w:jc w:val="center"/>
    </w:pPr>
    <w:rPr>
      <w:b/>
      <w:sz w:val="28"/>
    </w:rPr>
  </w:style>
  <w:style w:type="character" w:customStyle="1" w:styleId="Artref">
    <w:name w:val="Art_ref"/>
    <w:basedOn w:val="DefaultParagraphFont"/>
    <w:rsid w:val="00054BB4"/>
  </w:style>
  <w:style w:type="paragraph" w:customStyle="1" w:styleId="Call">
    <w:name w:val="Call"/>
    <w:basedOn w:val="Normal"/>
    <w:next w:val="Normal"/>
    <w:rsid w:val="00054BB4"/>
    <w:pPr>
      <w:keepNext/>
      <w:keepLines/>
      <w:spacing w:before="160"/>
      <w:ind w:left="794"/>
      <w:jc w:val="left"/>
    </w:pPr>
    <w:rPr>
      <w:i/>
    </w:rPr>
  </w:style>
  <w:style w:type="paragraph" w:customStyle="1" w:styleId="ChapNo">
    <w:name w:val="Chap_No"/>
    <w:basedOn w:val="Normal"/>
    <w:next w:val="Chaptitle"/>
    <w:rsid w:val="00054BB4"/>
    <w:pPr>
      <w:keepNext/>
      <w:keepLines/>
      <w:spacing w:before="480"/>
      <w:jc w:val="center"/>
    </w:pPr>
    <w:rPr>
      <w:b/>
      <w:caps/>
      <w:sz w:val="28"/>
    </w:rPr>
  </w:style>
  <w:style w:type="paragraph" w:customStyle="1" w:styleId="Equationlegend">
    <w:name w:val="Equation_legend"/>
    <w:basedOn w:val="Normal"/>
    <w:rsid w:val="00054BB4"/>
    <w:pPr>
      <w:tabs>
        <w:tab w:val="clear" w:pos="794"/>
        <w:tab w:val="clear" w:pos="1191"/>
        <w:tab w:val="clear" w:pos="1588"/>
        <w:tab w:val="right" w:pos="1814"/>
      </w:tabs>
      <w:spacing w:before="80"/>
      <w:ind w:left="1985" w:hanging="1985"/>
    </w:pPr>
  </w:style>
  <w:style w:type="paragraph" w:customStyle="1" w:styleId="Figurelegend">
    <w:name w:val="Figure_legend"/>
    <w:basedOn w:val="Normal"/>
    <w:rsid w:val="00054BB4"/>
    <w:pPr>
      <w:keepNext/>
      <w:keepLines/>
      <w:tabs>
        <w:tab w:val="clear" w:pos="794"/>
        <w:tab w:val="clear" w:pos="1191"/>
        <w:tab w:val="clear" w:pos="1588"/>
        <w:tab w:val="clear" w:pos="1985"/>
      </w:tabs>
      <w:spacing w:before="20" w:after="20"/>
      <w:jc w:val="left"/>
    </w:pPr>
    <w:rPr>
      <w:sz w:val="18"/>
    </w:rPr>
  </w:style>
  <w:style w:type="paragraph" w:customStyle="1" w:styleId="Figure">
    <w:name w:val="Figure"/>
    <w:basedOn w:val="Normal"/>
    <w:next w:val="FigureNoTitle"/>
    <w:rsid w:val="00054BB4"/>
    <w:pPr>
      <w:keepNext/>
      <w:keepLines/>
      <w:spacing w:before="240" w:after="120"/>
      <w:jc w:val="center"/>
    </w:pPr>
  </w:style>
  <w:style w:type="paragraph" w:customStyle="1" w:styleId="FigureNoTitle">
    <w:name w:val="Figure_NoTitle"/>
    <w:basedOn w:val="Normal"/>
    <w:next w:val="Normalaftertitle"/>
    <w:rsid w:val="00054BB4"/>
    <w:pPr>
      <w:keepLines/>
      <w:spacing w:before="240" w:after="120"/>
      <w:jc w:val="center"/>
    </w:pPr>
    <w:rPr>
      <w:b/>
    </w:rPr>
  </w:style>
  <w:style w:type="paragraph" w:customStyle="1" w:styleId="Figurewithouttitle">
    <w:name w:val="Figure_without_title"/>
    <w:basedOn w:val="Normal"/>
    <w:next w:val="Normalaftertitle"/>
    <w:rsid w:val="00054BB4"/>
    <w:pPr>
      <w:keepLines/>
      <w:spacing w:before="240" w:after="120"/>
      <w:jc w:val="center"/>
    </w:pPr>
  </w:style>
  <w:style w:type="paragraph" w:customStyle="1" w:styleId="FooterQP">
    <w:name w:val="Footer_QP"/>
    <w:basedOn w:val="Normal"/>
    <w:rsid w:val="00054BB4"/>
    <w:pPr>
      <w:tabs>
        <w:tab w:val="clear" w:pos="794"/>
        <w:tab w:val="clear" w:pos="1191"/>
        <w:tab w:val="clear" w:pos="1588"/>
        <w:tab w:val="clear" w:pos="1985"/>
        <w:tab w:val="left" w:pos="907"/>
        <w:tab w:val="right" w:pos="8789"/>
        <w:tab w:val="right" w:pos="9639"/>
      </w:tabs>
      <w:spacing w:before="0"/>
      <w:jc w:val="left"/>
    </w:pPr>
    <w:rPr>
      <w:b/>
      <w:sz w:val="22"/>
    </w:rPr>
  </w:style>
  <w:style w:type="paragraph" w:customStyle="1" w:styleId="FirstFooter">
    <w:name w:val="FirstFooter"/>
    <w:basedOn w:val="Footer"/>
    <w:rsid w:val="00054BB4"/>
    <w:pPr>
      <w:tabs>
        <w:tab w:val="clear" w:pos="5954"/>
        <w:tab w:val="clear" w:pos="9639"/>
      </w:tabs>
      <w:overflowPunct/>
      <w:autoSpaceDE/>
      <w:autoSpaceDN/>
      <w:adjustRightInd/>
      <w:spacing w:before="40"/>
      <w:jc w:val="left"/>
      <w:textAlignment w:val="auto"/>
    </w:pPr>
    <w:rPr>
      <w:caps w:val="0"/>
      <w:noProof w:val="0"/>
    </w:rPr>
  </w:style>
  <w:style w:type="paragraph" w:customStyle="1" w:styleId="Formal">
    <w:name w:val="Formal"/>
    <w:basedOn w:val="ASN1"/>
    <w:rsid w:val="00054BB4"/>
    <w:rPr>
      <w:b w:val="0"/>
    </w:rPr>
  </w:style>
  <w:style w:type="paragraph" w:customStyle="1" w:styleId="Headingb">
    <w:name w:val="Heading_b"/>
    <w:basedOn w:val="Normal"/>
    <w:next w:val="Normal"/>
    <w:rsid w:val="00054BB4"/>
    <w:pPr>
      <w:keepNext/>
      <w:spacing w:before="160"/>
      <w:jc w:val="left"/>
    </w:pPr>
    <w:rPr>
      <w:b/>
    </w:rPr>
  </w:style>
  <w:style w:type="paragraph" w:customStyle="1" w:styleId="Headingi">
    <w:name w:val="Heading_i"/>
    <w:basedOn w:val="Normal"/>
    <w:next w:val="Normal"/>
    <w:rsid w:val="00054BB4"/>
    <w:pPr>
      <w:keepNext/>
      <w:spacing w:before="160"/>
      <w:jc w:val="left"/>
    </w:pPr>
    <w:rPr>
      <w:i/>
    </w:rPr>
  </w:style>
  <w:style w:type="paragraph" w:styleId="Index2">
    <w:name w:val="index 2"/>
    <w:basedOn w:val="Normal"/>
    <w:next w:val="Normal"/>
    <w:semiHidden/>
    <w:rsid w:val="00054BB4"/>
    <w:pPr>
      <w:ind w:left="284"/>
      <w:jc w:val="left"/>
    </w:pPr>
  </w:style>
  <w:style w:type="paragraph" w:styleId="Index3">
    <w:name w:val="index 3"/>
    <w:basedOn w:val="Normal"/>
    <w:next w:val="Normal"/>
    <w:semiHidden/>
    <w:rsid w:val="00054BB4"/>
    <w:pPr>
      <w:ind w:left="567"/>
      <w:jc w:val="left"/>
    </w:pPr>
  </w:style>
  <w:style w:type="paragraph" w:customStyle="1" w:styleId="Normalaftertitle">
    <w:name w:val="Normal_after_title"/>
    <w:basedOn w:val="Normal"/>
    <w:next w:val="Normal"/>
    <w:rsid w:val="00054BB4"/>
    <w:pPr>
      <w:spacing w:before="360"/>
    </w:pPr>
  </w:style>
  <w:style w:type="paragraph" w:customStyle="1" w:styleId="PartNo">
    <w:name w:val="Part_No"/>
    <w:basedOn w:val="Normal"/>
    <w:next w:val="Partref"/>
    <w:rsid w:val="00054BB4"/>
    <w:pPr>
      <w:keepNext/>
      <w:keepLines/>
      <w:spacing w:before="480" w:after="80"/>
      <w:jc w:val="center"/>
    </w:pPr>
    <w:rPr>
      <w:caps/>
      <w:sz w:val="28"/>
    </w:rPr>
  </w:style>
  <w:style w:type="paragraph" w:customStyle="1" w:styleId="Partref">
    <w:name w:val="Part_ref"/>
    <w:basedOn w:val="Normal"/>
    <w:next w:val="Parttitle"/>
    <w:rsid w:val="00054BB4"/>
    <w:pPr>
      <w:keepNext/>
      <w:keepLines/>
      <w:spacing w:before="280"/>
      <w:jc w:val="center"/>
    </w:pPr>
  </w:style>
  <w:style w:type="paragraph" w:customStyle="1" w:styleId="Parttitle">
    <w:name w:val="Part_title"/>
    <w:basedOn w:val="Normal"/>
    <w:next w:val="Normalaftertitle"/>
    <w:rsid w:val="00054BB4"/>
    <w:pPr>
      <w:keepNext/>
      <w:keepLines/>
      <w:spacing w:before="240" w:after="280"/>
      <w:jc w:val="center"/>
    </w:pPr>
    <w:rPr>
      <w:b/>
      <w:sz w:val="28"/>
    </w:rPr>
  </w:style>
  <w:style w:type="paragraph" w:customStyle="1" w:styleId="Recdate">
    <w:name w:val="Rec_date"/>
    <w:basedOn w:val="Normal"/>
    <w:next w:val="Normalaftertitle"/>
    <w:rsid w:val="00054BB4"/>
    <w:pPr>
      <w:keepNext/>
      <w:keepLines/>
      <w:tabs>
        <w:tab w:val="clear" w:pos="794"/>
        <w:tab w:val="clear" w:pos="1191"/>
        <w:tab w:val="clear" w:pos="1588"/>
        <w:tab w:val="clear" w:pos="1985"/>
      </w:tabs>
      <w:jc w:val="right"/>
    </w:pPr>
    <w:rPr>
      <w:i/>
      <w:sz w:val="22"/>
    </w:rPr>
  </w:style>
  <w:style w:type="paragraph" w:customStyle="1" w:styleId="Questiondate">
    <w:name w:val="Question_date"/>
    <w:basedOn w:val="Recdate"/>
    <w:next w:val="Normalaftertitle"/>
    <w:rsid w:val="00054BB4"/>
  </w:style>
  <w:style w:type="paragraph" w:customStyle="1" w:styleId="RecNo">
    <w:name w:val="Rec_No"/>
    <w:basedOn w:val="Normal"/>
    <w:next w:val="Rectitle"/>
    <w:rsid w:val="00054BB4"/>
    <w:pPr>
      <w:keepNext/>
      <w:keepLines/>
      <w:spacing w:before="0"/>
      <w:jc w:val="left"/>
    </w:pPr>
    <w:rPr>
      <w:b/>
      <w:sz w:val="28"/>
    </w:rPr>
  </w:style>
  <w:style w:type="paragraph" w:customStyle="1" w:styleId="QuestionNo">
    <w:name w:val="Question_No"/>
    <w:basedOn w:val="RecNo"/>
    <w:next w:val="Questiontitle"/>
    <w:rsid w:val="00054BB4"/>
  </w:style>
  <w:style w:type="paragraph" w:customStyle="1" w:styleId="Recref">
    <w:name w:val="Rec_ref"/>
    <w:basedOn w:val="Normal"/>
    <w:next w:val="Recdate"/>
    <w:rsid w:val="00054BB4"/>
    <w:pPr>
      <w:keepNext/>
      <w:keepLines/>
      <w:tabs>
        <w:tab w:val="clear" w:pos="794"/>
        <w:tab w:val="clear" w:pos="1191"/>
        <w:tab w:val="clear" w:pos="1588"/>
        <w:tab w:val="clear" w:pos="1985"/>
      </w:tabs>
      <w:jc w:val="center"/>
    </w:pPr>
    <w:rPr>
      <w:i/>
    </w:rPr>
  </w:style>
  <w:style w:type="paragraph" w:customStyle="1" w:styleId="Questionref">
    <w:name w:val="Question_ref"/>
    <w:basedOn w:val="Recref"/>
    <w:next w:val="Questiondate"/>
    <w:rsid w:val="00054BB4"/>
  </w:style>
  <w:style w:type="paragraph" w:customStyle="1" w:styleId="Rectitle">
    <w:name w:val="Rec_title"/>
    <w:basedOn w:val="Normal"/>
    <w:next w:val="Normalaftertitle"/>
    <w:rsid w:val="00054BB4"/>
    <w:pPr>
      <w:keepNext/>
      <w:keepLines/>
      <w:spacing w:before="360"/>
      <w:jc w:val="center"/>
    </w:pPr>
    <w:rPr>
      <w:b/>
      <w:sz w:val="28"/>
    </w:rPr>
  </w:style>
  <w:style w:type="paragraph" w:customStyle="1" w:styleId="Questiontitle">
    <w:name w:val="Question_title"/>
    <w:basedOn w:val="Rectitle"/>
    <w:next w:val="Questionref"/>
    <w:rsid w:val="00054BB4"/>
  </w:style>
  <w:style w:type="paragraph" w:customStyle="1" w:styleId="Reftext">
    <w:name w:val="Ref_text"/>
    <w:basedOn w:val="Normal"/>
    <w:rsid w:val="00054BB4"/>
    <w:pPr>
      <w:ind w:left="794" w:hanging="794"/>
      <w:jc w:val="left"/>
    </w:pPr>
  </w:style>
  <w:style w:type="paragraph" w:customStyle="1" w:styleId="Repdate">
    <w:name w:val="Rep_date"/>
    <w:basedOn w:val="Recdate"/>
    <w:next w:val="Normalaftertitle"/>
    <w:rsid w:val="00054BB4"/>
  </w:style>
  <w:style w:type="paragraph" w:customStyle="1" w:styleId="RepNo">
    <w:name w:val="Rep_No"/>
    <w:basedOn w:val="RecNo"/>
    <w:next w:val="Reptitle"/>
    <w:rsid w:val="00054BB4"/>
  </w:style>
  <w:style w:type="paragraph" w:customStyle="1" w:styleId="Repref">
    <w:name w:val="Rep_ref"/>
    <w:basedOn w:val="Recref"/>
    <w:next w:val="Repdate"/>
    <w:rsid w:val="00054BB4"/>
  </w:style>
  <w:style w:type="paragraph" w:customStyle="1" w:styleId="Reptitle">
    <w:name w:val="Rep_title"/>
    <w:basedOn w:val="Rectitle"/>
    <w:next w:val="Repref"/>
    <w:rsid w:val="00054BB4"/>
  </w:style>
  <w:style w:type="paragraph" w:customStyle="1" w:styleId="Resdate">
    <w:name w:val="Res_date"/>
    <w:basedOn w:val="Recdate"/>
    <w:next w:val="Normalaftertitle"/>
    <w:rsid w:val="00054BB4"/>
  </w:style>
  <w:style w:type="character" w:customStyle="1" w:styleId="Resdef">
    <w:name w:val="Res_def"/>
    <w:basedOn w:val="DefaultParagraphFont"/>
    <w:rsid w:val="00054BB4"/>
    <w:rPr>
      <w:rFonts w:ascii="Times New Roman" w:hAnsi="Times New Roman"/>
      <w:b/>
    </w:rPr>
  </w:style>
  <w:style w:type="paragraph" w:customStyle="1" w:styleId="ResNo">
    <w:name w:val="Res_No"/>
    <w:basedOn w:val="RecNo"/>
    <w:next w:val="Restitle"/>
    <w:rsid w:val="00054BB4"/>
  </w:style>
  <w:style w:type="paragraph" w:customStyle="1" w:styleId="Resref">
    <w:name w:val="Res_ref"/>
    <w:basedOn w:val="Recref"/>
    <w:next w:val="Resdate"/>
    <w:rsid w:val="00054BB4"/>
  </w:style>
  <w:style w:type="paragraph" w:customStyle="1" w:styleId="Restitle">
    <w:name w:val="Res_title"/>
    <w:basedOn w:val="Rectitle"/>
    <w:next w:val="Resref"/>
    <w:rsid w:val="00054BB4"/>
  </w:style>
  <w:style w:type="paragraph" w:customStyle="1" w:styleId="Section1">
    <w:name w:val="Section_1"/>
    <w:basedOn w:val="Normal"/>
    <w:next w:val="Normal"/>
    <w:rsid w:val="00054BB4"/>
    <w:pPr>
      <w:tabs>
        <w:tab w:val="clear" w:pos="794"/>
        <w:tab w:val="clear" w:pos="1191"/>
        <w:tab w:val="clear" w:pos="1588"/>
        <w:tab w:val="clear" w:pos="1985"/>
      </w:tabs>
      <w:spacing w:before="624"/>
      <w:jc w:val="center"/>
    </w:pPr>
    <w:rPr>
      <w:b/>
    </w:rPr>
  </w:style>
  <w:style w:type="paragraph" w:customStyle="1" w:styleId="Section2">
    <w:name w:val="Section_2"/>
    <w:basedOn w:val="Normal"/>
    <w:next w:val="Normal"/>
    <w:rsid w:val="00054BB4"/>
    <w:pPr>
      <w:tabs>
        <w:tab w:val="clear" w:pos="794"/>
        <w:tab w:val="clear" w:pos="1191"/>
        <w:tab w:val="clear" w:pos="1588"/>
        <w:tab w:val="clear" w:pos="1985"/>
      </w:tabs>
      <w:spacing w:before="240"/>
      <w:jc w:val="center"/>
    </w:pPr>
    <w:rPr>
      <w:i/>
    </w:rPr>
  </w:style>
  <w:style w:type="paragraph" w:customStyle="1" w:styleId="SectionNo">
    <w:name w:val="Section_No"/>
    <w:basedOn w:val="Normal"/>
    <w:next w:val="Sectiontitle"/>
    <w:rsid w:val="00054BB4"/>
    <w:pPr>
      <w:keepNext/>
      <w:keepLines/>
      <w:spacing w:before="480" w:after="80"/>
      <w:jc w:val="center"/>
    </w:pPr>
    <w:rPr>
      <w:caps/>
      <w:sz w:val="28"/>
    </w:rPr>
  </w:style>
  <w:style w:type="paragraph" w:customStyle="1" w:styleId="Sectiontitle">
    <w:name w:val="Section_title"/>
    <w:basedOn w:val="Normal"/>
    <w:next w:val="Normalaftertitle"/>
    <w:rsid w:val="00054BB4"/>
    <w:pPr>
      <w:keepNext/>
      <w:keepLines/>
      <w:spacing w:before="480" w:after="280"/>
      <w:jc w:val="center"/>
    </w:pPr>
    <w:rPr>
      <w:b/>
      <w:sz w:val="28"/>
    </w:rPr>
  </w:style>
  <w:style w:type="paragraph" w:customStyle="1" w:styleId="Source">
    <w:name w:val="Source"/>
    <w:basedOn w:val="Normal"/>
    <w:next w:val="Normalaftertitle"/>
    <w:rsid w:val="00054BB4"/>
    <w:pPr>
      <w:spacing w:before="840" w:after="200"/>
      <w:jc w:val="center"/>
    </w:pPr>
    <w:rPr>
      <w:b/>
      <w:sz w:val="28"/>
    </w:rPr>
  </w:style>
  <w:style w:type="paragraph" w:customStyle="1" w:styleId="SpecialFooter">
    <w:name w:val="Special Footer"/>
    <w:basedOn w:val="Footer"/>
    <w:rsid w:val="00054BB4"/>
    <w:pPr>
      <w:tabs>
        <w:tab w:val="left" w:pos="567"/>
        <w:tab w:val="left" w:pos="1134"/>
        <w:tab w:val="left" w:pos="1701"/>
        <w:tab w:val="left" w:pos="2268"/>
        <w:tab w:val="left" w:pos="2835"/>
      </w:tabs>
    </w:pPr>
    <w:rPr>
      <w:caps w:val="0"/>
      <w:noProof w:val="0"/>
    </w:rPr>
  </w:style>
  <w:style w:type="character" w:customStyle="1" w:styleId="Tablefreq">
    <w:name w:val="Table_freq"/>
    <w:basedOn w:val="DefaultParagraphFont"/>
    <w:rsid w:val="00054BB4"/>
    <w:rPr>
      <w:b/>
      <w:color w:val="auto"/>
    </w:rPr>
  </w:style>
  <w:style w:type="paragraph" w:customStyle="1" w:styleId="Tablehead">
    <w:name w:val="Table_head"/>
    <w:basedOn w:val="Normal"/>
    <w:next w:val="Tabletext"/>
    <w:rsid w:val="00054BB4"/>
    <w:pPr>
      <w:keepNext/>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80" w:after="80"/>
      <w:jc w:val="center"/>
    </w:pPr>
    <w:rPr>
      <w:b/>
      <w:sz w:val="22"/>
    </w:rPr>
  </w:style>
  <w:style w:type="paragraph" w:customStyle="1" w:styleId="Tablelegend">
    <w:name w:val="Table_legend"/>
    <w:basedOn w:val="Normal"/>
    <w:rsid w:val="00054BB4"/>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after="40"/>
      <w:jc w:val="left"/>
    </w:pPr>
    <w:rPr>
      <w:sz w:val="22"/>
    </w:rPr>
  </w:style>
  <w:style w:type="paragraph" w:styleId="CommentText">
    <w:name w:val="annotation text"/>
    <w:basedOn w:val="Normal"/>
    <w:link w:val="CommentTextChar"/>
    <w:semiHidden/>
    <w:rsid w:val="00054BB4"/>
    <w:pPr>
      <w:tabs>
        <w:tab w:val="clear" w:pos="794"/>
        <w:tab w:val="clear" w:pos="1191"/>
        <w:tab w:val="clear" w:pos="1588"/>
        <w:tab w:val="clear" w:pos="1985"/>
      </w:tabs>
      <w:overflowPunct/>
      <w:autoSpaceDE/>
      <w:autoSpaceDN/>
      <w:adjustRightInd/>
      <w:spacing w:before="0"/>
      <w:jc w:val="left"/>
      <w:textAlignment w:val="auto"/>
    </w:pPr>
    <w:rPr>
      <w:sz w:val="20"/>
      <w:lang w:val="en-US"/>
    </w:rPr>
  </w:style>
  <w:style w:type="paragraph" w:customStyle="1" w:styleId="Tabletext">
    <w:name w:val="Table_text"/>
    <w:basedOn w:val="Normal"/>
    <w:rsid w:val="00054BB4"/>
    <w:pPr>
      <w:tabs>
        <w:tab w:val="clear" w:pos="794"/>
        <w:tab w:val="clear" w:pos="1191"/>
        <w:tab w:val="clear" w:pos="1588"/>
        <w:tab w:val="left" w:pos="284"/>
        <w:tab w:val="left" w:pos="567"/>
        <w:tab w:val="left" w:pos="851"/>
        <w:tab w:val="left" w:pos="1134"/>
        <w:tab w:val="left" w:pos="1418"/>
        <w:tab w:val="left" w:pos="1701"/>
        <w:tab w:val="left" w:pos="2268"/>
        <w:tab w:val="left" w:pos="2552"/>
        <w:tab w:val="left" w:pos="2835"/>
        <w:tab w:val="left" w:pos="3119"/>
        <w:tab w:val="left" w:pos="3402"/>
        <w:tab w:val="left" w:pos="3686"/>
        <w:tab w:val="left" w:pos="3969"/>
      </w:tabs>
      <w:spacing w:before="40" w:after="40"/>
      <w:jc w:val="left"/>
    </w:pPr>
    <w:rPr>
      <w:sz w:val="22"/>
    </w:rPr>
  </w:style>
  <w:style w:type="paragraph" w:customStyle="1" w:styleId="TableNoTitle">
    <w:name w:val="Table_NoTitle"/>
    <w:basedOn w:val="Normal"/>
    <w:next w:val="Tablehead"/>
    <w:link w:val="TableNoTitleChar"/>
    <w:rsid w:val="00054BB4"/>
    <w:pPr>
      <w:keepNext/>
      <w:keepLines/>
      <w:spacing w:before="360" w:after="120"/>
      <w:jc w:val="center"/>
    </w:pPr>
    <w:rPr>
      <w:b/>
    </w:rPr>
  </w:style>
  <w:style w:type="paragraph" w:customStyle="1" w:styleId="Title1">
    <w:name w:val="Title 1"/>
    <w:basedOn w:val="Source"/>
    <w:next w:val="Title2"/>
    <w:rsid w:val="00054BB4"/>
    <w:pPr>
      <w:tabs>
        <w:tab w:val="clear" w:pos="794"/>
        <w:tab w:val="clear" w:pos="1191"/>
        <w:tab w:val="clear" w:pos="1588"/>
        <w:tab w:val="clear" w:pos="1985"/>
        <w:tab w:val="left" w:pos="567"/>
        <w:tab w:val="left" w:pos="1134"/>
        <w:tab w:val="left" w:pos="1701"/>
        <w:tab w:val="left" w:pos="2268"/>
        <w:tab w:val="left" w:pos="2835"/>
      </w:tabs>
      <w:spacing w:before="240" w:after="0"/>
    </w:pPr>
    <w:rPr>
      <w:b w:val="0"/>
      <w:caps/>
    </w:rPr>
  </w:style>
  <w:style w:type="paragraph" w:customStyle="1" w:styleId="Title2">
    <w:name w:val="Title 2"/>
    <w:basedOn w:val="Title1"/>
    <w:next w:val="Title3"/>
    <w:rsid w:val="00054BB4"/>
  </w:style>
  <w:style w:type="paragraph" w:customStyle="1" w:styleId="Title3">
    <w:name w:val="Title 3"/>
    <w:basedOn w:val="Title2"/>
    <w:next w:val="Title4"/>
    <w:rsid w:val="00054BB4"/>
    <w:rPr>
      <w:caps w:val="0"/>
    </w:rPr>
  </w:style>
  <w:style w:type="paragraph" w:customStyle="1" w:styleId="Title4">
    <w:name w:val="Title 4"/>
    <w:basedOn w:val="Title3"/>
    <w:next w:val="Heading1"/>
    <w:rsid w:val="00054BB4"/>
    <w:rPr>
      <w:b/>
    </w:rPr>
  </w:style>
  <w:style w:type="paragraph" w:customStyle="1" w:styleId="Artheading">
    <w:name w:val="Art_heading"/>
    <w:basedOn w:val="Normal"/>
    <w:next w:val="Normalaftertitle"/>
    <w:rsid w:val="00054BB4"/>
    <w:pPr>
      <w:spacing w:before="480"/>
      <w:jc w:val="center"/>
    </w:pPr>
    <w:rPr>
      <w:b/>
      <w:sz w:val="28"/>
    </w:rPr>
  </w:style>
  <w:style w:type="character" w:styleId="Hyperlink">
    <w:name w:val="Hyperlink"/>
    <w:basedOn w:val="DefaultParagraphFont"/>
    <w:rsid w:val="00054BB4"/>
    <w:rPr>
      <w:color w:val="0000FF"/>
      <w:u w:val="single"/>
    </w:rPr>
  </w:style>
  <w:style w:type="table" w:styleId="TableGrid">
    <w:name w:val="Table Grid"/>
    <w:basedOn w:val="TableNormal"/>
    <w:rsid w:val="0043751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teChar">
    <w:name w:val="Note Char"/>
    <w:link w:val="Note"/>
    <w:rsid w:val="0043751A"/>
    <w:rPr>
      <w:rFonts w:ascii="Times New Roman" w:hAnsi="Times New Roman"/>
      <w:sz w:val="22"/>
      <w:lang w:val="en-GB" w:eastAsia="en-US"/>
    </w:rPr>
  </w:style>
  <w:style w:type="character" w:customStyle="1" w:styleId="TableNoTitleChar">
    <w:name w:val="Table_NoTitle Char"/>
    <w:link w:val="TableNoTitle"/>
    <w:rsid w:val="0043751A"/>
    <w:rPr>
      <w:rFonts w:ascii="Times New Roman" w:hAnsi="Times New Roman"/>
      <w:b/>
      <w:sz w:val="24"/>
      <w:lang w:val="en-GB" w:eastAsia="en-US"/>
    </w:rPr>
  </w:style>
  <w:style w:type="character" w:customStyle="1" w:styleId="CommentTextChar">
    <w:name w:val="Comment Text Char"/>
    <w:basedOn w:val="DefaultParagraphFont"/>
    <w:link w:val="CommentText"/>
    <w:semiHidden/>
    <w:rsid w:val="0043751A"/>
    <w:rPr>
      <w:rFonts w:ascii="Times New Roman" w:hAnsi="Times New Roman"/>
      <w:lang w:eastAsia="en-US"/>
    </w:rPr>
  </w:style>
  <w:style w:type="paragraph" w:styleId="BalloonText">
    <w:name w:val="Balloon Text"/>
    <w:basedOn w:val="Normal"/>
    <w:link w:val="BalloonTextChar"/>
    <w:rsid w:val="00054BB4"/>
    <w:pPr>
      <w:spacing w:before="0"/>
    </w:pPr>
    <w:rPr>
      <w:rFonts w:ascii="Tahoma" w:hAnsi="Tahoma" w:cs="Tahoma"/>
      <w:sz w:val="16"/>
      <w:szCs w:val="16"/>
    </w:rPr>
  </w:style>
  <w:style w:type="character" w:customStyle="1" w:styleId="BalloonTextChar">
    <w:name w:val="Balloon Text Char"/>
    <w:basedOn w:val="DefaultParagraphFont"/>
    <w:link w:val="BalloonText"/>
    <w:rsid w:val="00054BB4"/>
    <w:rPr>
      <w:rFonts w:ascii="Tahoma" w:hAnsi="Tahoma" w:cs="Tahoma"/>
      <w:sz w:val="16"/>
      <w:szCs w:val="16"/>
      <w:lang w:val="en-GB" w:eastAsia="en-US"/>
    </w:rPr>
  </w:style>
  <w:style w:type="paragraph" w:styleId="CommentSubject">
    <w:name w:val="annotation subject"/>
    <w:basedOn w:val="CommentText"/>
    <w:next w:val="CommentText"/>
    <w:link w:val="CommentSubjectChar"/>
    <w:uiPriority w:val="99"/>
    <w:rsid w:val="00955108"/>
    <w:pPr>
      <w:tabs>
        <w:tab w:val="left" w:pos="794"/>
        <w:tab w:val="left" w:pos="1191"/>
        <w:tab w:val="left" w:pos="1588"/>
        <w:tab w:val="left" w:pos="1985"/>
      </w:tabs>
      <w:overflowPunct w:val="0"/>
      <w:autoSpaceDE w:val="0"/>
      <w:autoSpaceDN w:val="0"/>
      <w:adjustRightInd w:val="0"/>
      <w:spacing w:before="120"/>
      <w:jc w:val="both"/>
      <w:textAlignment w:val="baseline"/>
    </w:pPr>
    <w:rPr>
      <w:b/>
      <w:bCs/>
      <w:lang w:val="en-GB"/>
    </w:rPr>
  </w:style>
  <w:style w:type="character" w:customStyle="1" w:styleId="CommentSubjectChar">
    <w:name w:val="Comment Subject Char"/>
    <w:basedOn w:val="CommentTextChar"/>
    <w:link w:val="CommentSubject"/>
    <w:uiPriority w:val="99"/>
    <w:rsid w:val="00955108"/>
    <w:rPr>
      <w:rFonts w:ascii="Times New Roman" w:hAnsi="Times New Roman"/>
      <w:b/>
      <w:bCs/>
      <w:lang w:val="en-GB" w:eastAsia="en-US"/>
    </w:rPr>
  </w:style>
  <w:style w:type="paragraph" w:customStyle="1" w:styleId="FigureNotitle0">
    <w:name w:val="Figure_No &amp; title"/>
    <w:basedOn w:val="Normal"/>
    <w:next w:val="Normal"/>
    <w:rsid w:val="001F0268"/>
    <w:pPr>
      <w:keepLines/>
      <w:spacing w:before="240" w:after="120"/>
      <w:jc w:val="center"/>
    </w:pPr>
    <w:rPr>
      <w:b/>
    </w:rPr>
  </w:style>
  <w:style w:type="paragraph" w:customStyle="1" w:styleId="TableNotitle0">
    <w:name w:val="Table_No &amp; title"/>
    <w:basedOn w:val="Normal"/>
    <w:next w:val="Tablehead"/>
    <w:rsid w:val="004272D5"/>
    <w:pPr>
      <w:keepNext/>
      <w:keepLines/>
      <w:spacing w:before="360" w:after="120"/>
      <w:jc w:val="center"/>
    </w:pPr>
    <w:rPr>
      <w:b/>
    </w:rPr>
  </w:style>
  <w:style w:type="paragraph" w:styleId="ListParagraph">
    <w:name w:val="List Paragraph"/>
    <w:basedOn w:val="Normal"/>
    <w:uiPriority w:val="34"/>
    <w:qFormat/>
    <w:rsid w:val="004272D5"/>
    <w:pPr>
      <w:ind w:left="720"/>
      <w:contextualSpacing/>
      <w:jc w:val="left"/>
    </w:pPr>
  </w:style>
  <w:style w:type="character" w:customStyle="1" w:styleId="Heading2Char">
    <w:name w:val="Heading 2 Char"/>
    <w:basedOn w:val="DefaultParagraphFont"/>
    <w:link w:val="Heading2"/>
    <w:rsid w:val="004272D5"/>
    <w:rPr>
      <w:rFonts w:ascii="Times New Roman" w:hAnsi="Times New Roman"/>
      <w:b/>
      <w:sz w:val="24"/>
      <w:lang w:val="en-GB" w:eastAsia="en-US"/>
    </w:rPr>
  </w:style>
  <w:style w:type="paragraph" w:styleId="Revision">
    <w:name w:val="Revision"/>
    <w:hidden/>
    <w:uiPriority w:val="99"/>
    <w:semiHidden/>
    <w:rsid w:val="00D751D4"/>
    <w:rPr>
      <w:rFonts w:ascii="Times New Roman" w:hAnsi="Times New Roman"/>
      <w:sz w:val="24"/>
      <w:lang w:val="en-GB" w:eastAsia="en-US"/>
    </w:rPr>
  </w:style>
  <w:style w:type="character" w:styleId="FollowedHyperlink">
    <w:name w:val="FollowedHyperlink"/>
    <w:basedOn w:val="DefaultParagraphFont"/>
    <w:rsid w:val="006306C0"/>
    <w:rPr>
      <w:color w:val="800080" w:themeColor="followedHyperlink"/>
      <w:u w:val="single"/>
    </w:rPr>
  </w:style>
  <w:style w:type="paragraph" w:customStyle="1" w:styleId="EQ">
    <w:name w:val="EQ"/>
    <w:basedOn w:val="Normal"/>
    <w:next w:val="Normal"/>
    <w:rsid w:val="00B223FA"/>
    <w:pPr>
      <w:keepLines/>
      <w:tabs>
        <w:tab w:val="clear" w:pos="794"/>
        <w:tab w:val="clear" w:pos="1191"/>
        <w:tab w:val="clear" w:pos="1588"/>
        <w:tab w:val="clear" w:pos="1985"/>
        <w:tab w:val="center" w:pos="4536"/>
        <w:tab w:val="right" w:pos="9072"/>
      </w:tabs>
      <w:spacing w:before="0" w:after="180"/>
      <w:jc w:val="left"/>
    </w:pPr>
    <w:rPr>
      <w:noProof/>
      <w:sz w:val="20"/>
    </w:rPr>
  </w:style>
  <w:style w:type="character" w:customStyle="1" w:styleId="FooterChar">
    <w:name w:val="Footer Char"/>
    <w:basedOn w:val="DefaultParagraphFont"/>
    <w:link w:val="Footer"/>
    <w:rsid w:val="007F0847"/>
    <w:rPr>
      <w:rFonts w:ascii="Times New Roman" w:hAnsi="Times New Roman"/>
      <w:caps/>
      <w:noProof/>
      <w:sz w:val="16"/>
      <w:lang w:val="en-GB" w:eastAsia="en-US"/>
    </w:rPr>
  </w:style>
  <w:style w:type="character" w:customStyle="1" w:styleId="HeaderChar">
    <w:name w:val="Header Char"/>
    <w:basedOn w:val="DefaultParagraphFont"/>
    <w:link w:val="Header"/>
    <w:rsid w:val="007F0847"/>
    <w:rPr>
      <w:rFonts w:ascii="Times New Roman" w:hAnsi="Times New Roman"/>
      <w:sz w:val="18"/>
      <w:lang w:val="en-GB" w:eastAsia="en-US"/>
    </w:rPr>
  </w:style>
  <w:style w:type="character" w:customStyle="1" w:styleId="FootnoteTextChar">
    <w:name w:val="Footnote Text Char"/>
    <w:basedOn w:val="DefaultParagraphFont"/>
    <w:link w:val="FootnoteText"/>
    <w:semiHidden/>
    <w:rsid w:val="007F0847"/>
    <w:rPr>
      <w:rFonts w:ascii="Times New Roman" w:hAnsi="Times New Roman"/>
      <w:sz w:val="22"/>
      <w:lang w:val="en-GB" w:eastAsia="en-US"/>
    </w:rPr>
  </w:style>
  <w:style w:type="character" w:styleId="Strong">
    <w:name w:val="Strong"/>
    <w:basedOn w:val="DefaultParagraphFont"/>
    <w:uiPriority w:val="22"/>
    <w:qFormat/>
    <w:rsid w:val="006F12B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258841">
      <w:bodyDiv w:val="1"/>
      <w:marLeft w:val="0"/>
      <w:marRight w:val="0"/>
      <w:marTop w:val="0"/>
      <w:marBottom w:val="0"/>
      <w:divBdr>
        <w:top w:val="none" w:sz="0" w:space="0" w:color="auto"/>
        <w:left w:val="none" w:sz="0" w:space="0" w:color="auto"/>
        <w:bottom w:val="none" w:sz="0" w:space="0" w:color="auto"/>
        <w:right w:val="none" w:sz="0" w:space="0" w:color="auto"/>
      </w:divBdr>
    </w:div>
    <w:div w:id="2021808736">
      <w:bodyDiv w:val="1"/>
      <w:marLeft w:val="0"/>
      <w:marRight w:val="0"/>
      <w:marTop w:val="0"/>
      <w:marBottom w:val="0"/>
      <w:divBdr>
        <w:top w:val="none" w:sz="0" w:space="0" w:color="auto"/>
        <w:left w:val="none" w:sz="0" w:space="0" w:color="auto"/>
        <w:bottom w:val="none" w:sz="0" w:space="0" w:color="auto"/>
        <w:right w:val="none" w:sz="0" w:space="0" w:color="auto"/>
      </w:divBdr>
      <w:divsChild>
        <w:div w:id="2033724999">
          <w:marLeft w:val="0"/>
          <w:marRight w:val="1"/>
          <w:marTop w:val="0"/>
          <w:marBottom w:val="0"/>
          <w:divBdr>
            <w:top w:val="none" w:sz="0" w:space="0" w:color="auto"/>
            <w:left w:val="none" w:sz="0" w:space="0" w:color="auto"/>
            <w:bottom w:val="none" w:sz="0" w:space="0" w:color="auto"/>
            <w:right w:val="none" w:sz="0" w:space="0" w:color="auto"/>
          </w:divBdr>
          <w:divsChild>
            <w:div w:id="65960738">
              <w:marLeft w:val="0"/>
              <w:marRight w:val="0"/>
              <w:marTop w:val="0"/>
              <w:marBottom w:val="0"/>
              <w:divBdr>
                <w:top w:val="none" w:sz="0" w:space="0" w:color="auto"/>
                <w:left w:val="none" w:sz="0" w:space="0" w:color="auto"/>
                <w:bottom w:val="none" w:sz="0" w:space="0" w:color="auto"/>
                <w:right w:val="none" w:sz="0" w:space="0" w:color="auto"/>
              </w:divBdr>
              <w:divsChild>
                <w:div w:id="1556969941">
                  <w:marLeft w:val="0"/>
                  <w:marRight w:val="1"/>
                  <w:marTop w:val="0"/>
                  <w:marBottom w:val="0"/>
                  <w:divBdr>
                    <w:top w:val="none" w:sz="0" w:space="0" w:color="auto"/>
                    <w:left w:val="none" w:sz="0" w:space="0" w:color="auto"/>
                    <w:bottom w:val="none" w:sz="0" w:space="0" w:color="auto"/>
                    <w:right w:val="none" w:sz="0" w:space="0" w:color="auto"/>
                  </w:divBdr>
                  <w:divsChild>
                    <w:div w:id="1059324777">
                      <w:marLeft w:val="0"/>
                      <w:marRight w:val="0"/>
                      <w:marTop w:val="0"/>
                      <w:marBottom w:val="0"/>
                      <w:divBdr>
                        <w:top w:val="none" w:sz="0" w:space="0" w:color="auto"/>
                        <w:left w:val="none" w:sz="0" w:space="0" w:color="auto"/>
                        <w:bottom w:val="none" w:sz="0" w:space="0" w:color="auto"/>
                        <w:right w:val="none" w:sz="0" w:space="0" w:color="auto"/>
                      </w:divBdr>
                      <w:divsChild>
                        <w:div w:id="280957468">
                          <w:marLeft w:val="0"/>
                          <w:marRight w:val="0"/>
                          <w:marTop w:val="0"/>
                          <w:marBottom w:val="0"/>
                          <w:divBdr>
                            <w:top w:val="none" w:sz="0" w:space="0" w:color="auto"/>
                            <w:left w:val="none" w:sz="0" w:space="0" w:color="auto"/>
                            <w:bottom w:val="none" w:sz="0" w:space="0" w:color="auto"/>
                            <w:right w:val="none" w:sz="0" w:space="0" w:color="auto"/>
                          </w:divBdr>
                          <w:divsChild>
                            <w:div w:id="2124573524">
                              <w:marLeft w:val="0"/>
                              <w:marRight w:val="0"/>
                              <w:marTop w:val="120"/>
                              <w:marBottom w:val="360"/>
                              <w:divBdr>
                                <w:top w:val="none" w:sz="0" w:space="0" w:color="auto"/>
                                <w:left w:val="none" w:sz="0" w:space="0" w:color="auto"/>
                                <w:bottom w:val="none" w:sz="0" w:space="0" w:color="auto"/>
                                <w:right w:val="none" w:sz="0" w:space="0" w:color="auto"/>
                              </w:divBdr>
                              <w:divsChild>
                                <w:div w:id="408776560">
                                  <w:marLeft w:val="0"/>
                                  <w:marRight w:val="0"/>
                                  <w:marTop w:val="0"/>
                                  <w:marBottom w:val="0"/>
                                  <w:divBdr>
                                    <w:top w:val="none" w:sz="0" w:space="0" w:color="auto"/>
                                    <w:left w:val="none" w:sz="0" w:space="0" w:color="auto"/>
                                    <w:bottom w:val="none" w:sz="0" w:space="0" w:color="auto"/>
                                    <w:right w:val="none" w:sz="0" w:space="0" w:color="auto"/>
                                  </w:divBdr>
                                </w:div>
                                <w:div w:id="1246646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2.emf"/><Relationship Id="rId21" Type="http://schemas.openxmlformats.org/officeDocument/2006/relationships/hyperlink" Target="http://handle.itu.int/11.1002/1000/11686" TargetMode="External"/><Relationship Id="rId42" Type="http://schemas.openxmlformats.org/officeDocument/2006/relationships/image" Target="media/image6.wmf"/><Relationship Id="rId63" Type="http://schemas.openxmlformats.org/officeDocument/2006/relationships/oleObject" Target="embeddings/oleObject14.bin"/><Relationship Id="rId84" Type="http://schemas.openxmlformats.org/officeDocument/2006/relationships/oleObject" Target="embeddings/oleObject22.bin"/><Relationship Id="rId138" Type="http://schemas.openxmlformats.org/officeDocument/2006/relationships/image" Target="media/image66.jpeg"/><Relationship Id="rId107" Type="http://schemas.openxmlformats.org/officeDocument/2006/relationships/image" Target="media/image46.emf"/><Relationship Id="rId11" Type="http://schemas.openxmlformats.org/officeDocument/2006/relationships/image" Target="media/image1.png"/><Relationship Id="rId32" Type="http://schemas.openxmlformats.org/officeDocument/2006/relationships/hyperlink" Target="http://www.itu.int/ITU-T/ipr/" TargetMode="External"/><Relationship Id="rId53" Type="http://schemas.openxmlformats.org/officeDocument/2006/relationships/oleObject" Target="embeddings/oleObject9.bin"/><Relationship Id="rId74" Type="http://schemas.openxmlformats.org/officeDocument/2006/relationships/oleObject" Target="embeddings/oleObject17.bin"/><Relationship Id="rId128" Type="http://schemas.openxmlformats.org/officeDocument/2006/relationships/oleObject" Target="embeddings/Microsoft_Visio_2003-2010_Drawing8.vsd"/><Relationship Id="rId149" Type="http://schemas.microsoft.com/office/2011/relationships/people" Target="people.xml"/><Relationship Id="rId5" Type="http://schemas.openxmlformats.org/officeDocument/2006/relationships/numbering" Target="numbering.xml"/><Relationship Id="rId95" Type="http://schemas.openxmlformats.org/officeDocument/2006/relationships/image" Target="media/image37.wmf"/><Relationship Id="rId22" Type="http://schemas.openxmlformats.org/officeDocument/2006/relationships/hyperlink" Target="http://handle.itu.int/11.1002/1000/12330" TargetMode="External"/><Relationship Id="rId27" Type="http://schemas.openxmlformats.org/officeDocument/2006/relationships/header" Target="header4.xml"/><Relationship Id="rId43" Type="http://schemas.openxmlformats.org/officeDocument/2006/relationships/oleObject" Target="embeddings/oleObject4.bin"/><Relationship Id="rId48" Type="http://schemas.openxmlformats.org/officeDocument/2006/relationships/image" Target="media/image9.wmf"/><Relationship Id="rId64" Type="http://schemas.openxmlformats.org/officeDocument/2006/relationships/image" Target="media/image17.wmf"/><Relationship Id="rId69" Type="http://schemas.openxmlformats.org/officeDocument/2006/relationships/image" Target="media/image20.emf"/><Relationship Id="rId113" Type="http://schemas.openxmlformats.org/officeDocument/2006/relationships/image" Target="media/image49.emf"/><Relationship Id="rId118" Type="http://schemas.openxmlformats.org/officeDocument/2006/relationships/oleObject" Target="embeddings/Microsoft_Visio_2003-2010_Drawing5.vsd"/><Relationship Id="rId134" Type="http://schemas.openxmlformats.org/officeDocument/2006/relationships/oleObject" Target="embeddings/oleObject29.bin"/><Relationship Id="rId139" Type="http://schemas.openxmlformats.org/officeDocument/2006/relationships/footer" Target="footer5.xml"/><Relationship Id="rId80" Type="http://schemas.openxmlformats.org/officeDocument/2006/relationships/oleObject" Target="embeddings/oleObject20.bin"/><Relationship Id="rId85" Type="http://schemas.openxmlformats.org/officeDocument/2006/relationships/image" Target="media/image30.png"/><Relationship Id="rId150" Type="http://schemas.openxmlformats.org/officeDocument/2006/relationships/theme" Target="theme/theme1.xml"/><Relationship Id="rId12" Type="http://schemas.openxmlformats.org/officeDocument/2006/relationships/image" Target="media/image2.png"/><Relationship Id="rId17" Type="http://schemas.openxmlformats.org/officeDocument/2006/relationships/hyperlink" Target="http://handle.itu.int/11.1002/1000/7411" TargetMode="External"/><Relationship Id="rId33" Type="http://schemas.openxmlformats.org/officeDocument/2006/relationships/header" Target="header6.xml"/><Relationship Id="rId38" Type="http://schemas.openxmlformats.org/officeDocument/2006/relationships/image" Target="media/image4.wmf"/><Relationship Id="rId59" Type="http://schemas.openxmlformats.org/officeDocument/2006/relationships/oleObject" Target="embeddings/oleObject12.bin"/><Relationship Id="rId103" Type="http://schemas.openxmlformats.org/officeDocument/2006/relationships/image" Target="media/image42.jpeg"/><Relationship Id="rId108" Type="http://schemas.openxmlformats.org/officeDocument/2006/relationships/oleObject" Target="embeddings/Microsoft_Visio_2003-2010_Drawing1.vsd"/><Relationship Id="rId124" Type="http://schemas.openxmlformats.org/officeDocument/2006/relationships/image" Target="media/image57.jpeg"/><Relationship Id="rId129" Type="http://schemas.openxmlformats.org/officeDocument/2006/relationships/image" Target="media/image60.emf"/><Relationship Id="rId54" Type="http://schemas.openxmlformats.org/officeDocument/2006/relationships/image" Target="media/image12.wmf"/><Relationship Id="rId70" Type="http://schemas.openxmlformats.org/officeDocument/2006/relationships/image" Target="media/image21.wmf"/><Relationship Id="rId75" Type="http://schemas.openxmlformats.org/officeDocument/2006/relationships/image" Target="media/image25.wmf"/><Relationship Id="rId91" Type="http://schemas.openxmlformats.org/officeDocument/2006/relationships/image" Target="media/image35.wmf"/><Relationship Id="rId96" Type="http://schemas.openxmlformats.org/officeDocument/2006/relationships/oleObject" Target="embeddings/oleObject26.bin"/><Relationship Id="rId140" Type="http://schemas.openxmlformats.org/officeDocument/2006/relationships/header" Target="header7.xml"/><Relationship Id="rId145" Type="http://schemas.openxmlformats.org/officeDocument/2006/relationships/header" Target="header10.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handle.itu.int/11.1002/1000/12515" TargetMode="External"/><Relationship Id="rId28" Type="http://schemas.openxmlformats.org/officeDocument/2006/relationships/footer" Target="footer1.xml"/><Relationship Id="rId49" Type="http://schemas.openxmlformats.org/officeDocument/2006/relationships/oleObject" Target="embeddings/oleObject7.bin"/><Relationship Id="rId114" Type="http://schemas.openxmlformats.org/officeDocument/2006/relationships/oleObject" Target="embeddings/Microsoft_Visio_2003-2010_Drawing4.vsd"/><Relationship Id="rId119" Type="http://schemas.openxmlformats.org/officeDocument/2006/relationships/image" Target="media/image53.emf"/><Relationship Id="rId44" Type="http://schemas.openxmlformats.org/officeDocument/2006/relationships/image" Target="media/image7.wmf"/><Relationship Id="rId60" Type="http://schemas.openxmlformats.org/officeDocument/2006/relationships/image" Target="media/image15.wmf"/><Relationship Id="rId65" Type="http://schemas.openxmlformats.org/officeDocument/2006/relationships/oleObject" Target="embeddings/oleObject15.bin"/><Relationship Id="rId81" Type="http://schemas.openxmlformats.org/officeDocument/2006/relationships/image" Target="media/image28.wmf"/><Relationship Id="rId86" Type="http://schemas.openxmlformats.org/officeDocument/2006/relationships/image" Target="media/image31.emf"/><Relationship Id="rId130" Type="http://schemas.openxmlformats.org/officeDocument/2006/relationships/oleObject" Target="embeddings/Microsoft_Visio_2003-2010_Drawing9.vsd"/><Relationship Id="rId135" Type="http://schemas.openxmlformats.org/officeDocument/2006/relationships/image" Target="media/image63.jpeg"/><Relationship Id="rId13" Type="http://schemas.openxmlformats.org/officeDocument/2006/relationships/header" Target="header1.xml"/><Relationship Id="rId18" Type="http://schemas.openxmlformats.org/officeDocument/2006/relationships/hyperlink" Target="http://handle.itu.int/11.1002/1000/9065" TargetMode="External"/><Relationship Id="rId39" Type="http://schemas.openxmlformats.org/officeDocument/2006/relationships/oleObject" Target="embeddings/oleObject2.bin"/><Relationship Id="rId109" Type="http://schemas.openxmlformats.org/officeDocument/2006/relationships/image" Target="media/image47.emf"/><Relationship Id="rId34" Type="http://schemas.openxmlformats.org/officeDocument/2006/relationships/footer" Target="footer4.xml"/><Relationship Id="rId50" Type="http://schemas.openxmlformats.org/officeDocument/2006/relationships/image" Target="media/image10.wmf"/><Relationship Id="rId55" Type="http://schemas.openxmlformats.org/officeDocument/2006/relationships/oleObject" Target="embeddings/oleObject10.bin"/><Relationship Id="rId76" Type="http://schemas.openxmlformats.org/officeDocument/2006/relationships/oleObject" Target="embeddings/oleObject18.bin"/><Relationship Id="rId97" Type="http://schemas.openxmlformats.org/officeDocument/2006/relationships/image" Target="media/image38.png"/><Relationship Id="rId104" Type="http://schemas.openxmlformats.org/officeDocument/2006/relationships/image" Target="media/image43.jpeg"/><Relationship Id="rId120" Type="http://schemas.openxmlformats.org/officeDocument/2006/relationships/oleObject" Target="embeddings/Microsoft_Visio_2003-2010_Drawing6.vsd"/><Relationship Id="rId125" Type="http://schemas.openxmlformats.org/officeDocument/2006/relationships/image" Target="media/image58.emf"/><Relationship Id="rId141" Type="http://schemas.openxmlformats.org/officeDocument/2006/relationships/header" Target="header8.xml"/><Relationship Id="rId146" Type="http://schemas.openxmlformats.org/officeDocument/2006/relationships/footer" Target="footer8.xml"/><Relationship Id="rId7" Type="http://schemas.openxmlformats.org/officeDocument/2006/relationships/settings" Target="settings.xml"/><Relationship Id="rId71" Type="http://schemas.openxmlformats.org/officeDocument/2006/relationships/image" Target="media/image22.emf"/><Relationship Id="rId92" Type="http://schemas.openxmlformats.org/officeDocument/2006/relationships/oleObject" Target="embeddings/oleObject24.bin"/><Relationship Id="rId2" Type="http://schemas.openxmlformats.org/officeDocument/2006/relationships/customXml" Target="../customXml/item2.xml"/><Relationship Id="rId29" Type="http://schemas.openxmlformats.org/officeDocument/2006/relationships/footer" Target="footer2.xml"/><Relationship Id="rId24" Type="http://schemas.openxmlformats.org/officeDocument/2006/relationships/hyperlink" Target="http://handle.itu.int/11.1002/1000/13173" TargetMode="External"/><Relationship Id="rId40" Type="http://schemas.openxmlformats.org/officeDocument/2006/relationships/image" Target="media/image5.wmf"/><Relationship Id="rId45" Type="http://schemas.openxmlformats.org/officeDocument/2006/relationships/oleObject" Target="embeddings/oleObject5.bin"/><Relationship Id="rId66" Type="http://schemas.openxmlformats.org/officeDocument/2006/relationships/image" Target="media/image18.wmf"/><Relationship Id="rId87" Type="http://schemas.openxmlformats.org/officeDocument/2006/relationships/image" Target="media/image32.emf"/><Relationship Id="rId110" Type="http://schemas.openxmlformats.org/officeDocument/2006/relationships/oleObject" Target="embeddings/Microsoft_Visio_2003-2010_Drawing2.vsd"/><Relationship Id="rId115" Type="http://schemas.openxmlformats.org/officeDocument/2006/relationships/image" Target="media/image50.emf"/><Relationship Id="rId131" Type="http://schemas.openxmlformats.org/officeDocument/2006/relationships/image" Target="media/image61.emf"/><Relationship Id="rId136" Type="http://schemas.openxmlformats.org/officeDocument/2006/relationships/image" Target="media/image64.jpeg"/><Relationship Id="rId61" Type="http://schemas.openxmlformats.org/officeDocument/2006/relationships/oleObject" Target="embeddings/oleObject13.bin"/><Relationship Id="rId82" Type="http://schemas.openxmlformats.org/officeDocument/2006/relationships/oleObject" Target="embeddings/oleObject21.bin"/><Relationship Id="rId19" Type="http://schemas.openxmlformats.org/officeDocument/2006/relationships/hyperlink" Target="http://handle.itu.int/11.1002/1000/10657" TargetMode="External"/><Relationship Id="rId14" Type="http://schemas.openxmlformats.org/officeDocument/2006/relationships/header" Target="header2.xml"/><Relationship Id="rId30" Type="http://schemas.openxmlformats.org/officeDocument/2006/relationships/header" Target="header5.xml"/><Relationship Id="rId35" Type="http://schemas.openxmlformats.org/officeDocument/2006/relationships/hyperlink" Target="http://www.itu.int/net/itu-t/sigdb/genaudio/Pseries.htm" TargetMode="External"/><Relationship Id="rId56" Type="http://schemas.openxmlformats.org/officeDocument/2006/relationships/image" Target="media/image13.wmf"/><Relationship Id="rId77" Type="http://schemas.openxmlformats.org/officeDocument/2006/relationships/image" Target="media/image26.wmf"/><Relationship Id="rId100" Type="http://schemas.openxmlformats.org/officeDocument/2006/relationships/image" Target="media/image40.wmf"/><Relationship Id="rId105" Type="http://schemas.openxmlformats.org/officeDocument/2006/relationships/image" Target="media/image44.jpeg"/><Relationship Id="rId126" Type="http://schemas.openxmlformats.org/officeDocument/2006/relationships/oleObject" Target="embeddings/Microsoft_Visio_2003-2010_Drawing7.vsd"/><Relationship Id="rId147" Type="http://schemas.openxmlformats.org/officeDocument/2006/relationships/footer" Target="footer9.xml"/><Relationship Id="rId8" Type="http://schemas.openxmlformats.org/officeDocument/2006/relationships/webSettings" Target="webSettings.xml"/><Relationship Id="rId51" Type="http://schemas.openxmlformats.org/officeDocument/2006/relationships/oleObject" Target="embeddings/oleObject8.bin"/><Relationship Id="rId72" Type="http://schemas.openxmlformats.org/officeDocument/2006/relationships/image" Target="media/image23.png"/><Relationship Id="rId93" Type="http://schemas.openxmlformats.org/officeDocument/2006/relationships/image" Target="media/image36.wmf"/><Relationship Id="rId98" Type="http://schemas.openxmlformats.org/officeDocument/2006/relationships/image" Target="media/image39.wmf"/><Relationship Id="rId121" Type="http://schemas.openxmlformats.org/officeDocument/2006/relationships/image" Target="media/image54.jpeg"/><Relationship Id="rId142" Type="http://schemas.openxmlformats.org/officeDocument/2006/relationships/footer" Target="footer6.xml"/><Relationship Id="rId3" Type="http://schemas.openxmlformats.org/officeDocument/2006/relationships/customXml" Target="../customXml/item3.xml"/><Relationship Id="rId25" Type="http://schemas.openxmlformats.org/officeDocument/2006/relationships/hyperlink" Target="http://handle.itu.int/11.1002/1000/13623" TargetMode="External"/><Relationship Id="rId46" Type="http://schemas.openxmlformats.org/officeDocument/2006/relationships/image" Target="media/image8.wmf"/><Relationship Id="rId67" Type="http://schemas.openxmlformats.org/officeDocument/2006/relationships/oleObject" Target="embeddings/oleObject16.bin"/><Relationship Id="rId116" Type="http://schemas.openxmlformats.org/officeDocument/2006/relationships/image" Target="media/image51.emf"/><Relationship Id="rId137" Type="http://schemas.openxmlformats.org/officeDocument/2006/relationships/image" Target="media/image65.jpeg"/><Relationship Id="rId20" Type="http://schemas.openxmlformats.org/officeDocument/2006/relationships/hyperlink" Target="http://handle.itu.int/11.1002/1000/11459" TargetMode="External"/><Relationship Id="rId41" Type="http://schemas.openxmlformats.org/officeDocument/2006/relationships/oleObject" Target="embeddings/oleObject3.bin"/><Relationship Id="rId62" Type="http://schemas.openxmlformats.org/officeDocument/2006/relationships/image" Target="media/image16.wmf"/><Relationship Id="rId83" Type="http://schemas.openxmlformats.org/officeDocument/2006/relationships/image" Target="media/image29.wmf"/><Relationship Id="rId88" Type="http://schemas.openxmlformats.org/officeDocument/2006/relationships/image" Target="media/image33.png"/><Relationship Id="rId111" Type="http://schemas.openxmlformats.org/officeDocument/2006/relationships/image" Target="media/image48.emf"/><Relationship Id="rId132" Type="http://schemas.openxmlformats.org/officeDocument/2006/relationships/oleObject" Target="embeddings/Microsoft_Visio_2003-2010_Drawing10.vsd"/><Relationship Id="rId15" Type="http://schemas.openxmlformats.org/officeDocument/2006/relationships/hyperlink" Target="http://handle.itu.int/11.1002/1000/3635" TargetMode="External"/><Relationship Id="rId36" Type="http://schemas.openxmlformats.org/officeDocument/2006/relationships/image" Target="media/image3.wmf"/><Relationship Id="rId57" Type="http://schemas.openxmlformats.org/officeDocument/2006/relationships/oleObject" Target="embeddings/oleObject11.bin"/><Relationship Id="rId106" Type="http://schemas.openxmlformats.org/officeDocument/2006/relationships/image" Target="media/image45.emf"/><Relationship Id="rId127" Type="http://schemas.openxmlformats.org/officeDocument/2006/relationships/image" Target="media/image59.emf"/><Relationship Id="rId10" Type="http://schemas.openxmlformats.org/officeDocument/2006/relationships/endnotes" Target="endnotes.xml"/><Relationship Id="rId31" Type="http://schemas.openxmlformats.org/officeDocument/2006/relationships/footer" Target="footer3.xml"/><Relationship Id="rId52" Type="http://schemas.openxmlformats.org/officeDocument/2006/relationships/image" Target="media/image11.wmf"/><Relationship Id="rId73" Type="http://schemas.openxmlformats.org/officeDocument/2006/relationships/image" Target="media/image24.wmf"/><Relationship Id="rId78" Type="http://schemas.openxmlformats.org/officeDocument/2006/relationships/oleObject" Target="embeddings/oleObject19.bin"/><Relationship Id="rId94" Type="http://schemas.openxmlformats.org/officeDocument/2006/relationships/oleObject" Target="embeddings/oleObject25.bin"/><Relationship Id="rId99" Type="http://schemas.openxmlformats.org/officeDocument/2006/relationships/oleObject" Target="embeddings/oleObject27.bin"/><Relationship Id="rId101" Type="http://schemas.openxmlformats.org/officeDocument/2006/relationships/oleObject" Target="embeddings/oleObject28.bin"/><Relationship Id="rId122" Type="http://schemas.openxmlformats.org/officeDocument/2006/relationships/image" Target="media/image55.jpeg"/><Relationship Id="rId143" Type="http://schemas.openxmlformats.org/officeDocument/2006/relationships/footer" Target="footer7.xml"/><Relationship Id="rId148"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eader" Target="header3.xml"/><Relationship Id="rId47" Type="http://schemas.openxmlformats.org/officeDocument/2006/relationships/oleObject" Target="embeddings/oleObject6.bin"/><Relationship Id="rId68" Type="http://schemas.openxmlformats.org/officeDocument/2006/relationships/image" Target="media/image19.emf"/><Relationship Id="rId89" Type="http://schemas.openxmlformats.org/officeDocument/2006/relationships/image" Target="media/image34.emf"/><Relationship Id="rId112" Type="http://schemas.openxmlformats.org/officeDocument/2006/relationships/oleObject" Target="embeddings/Microsoft_Visio_2003-2010_Drawing3.vsd"/><Relationship Id="rId133" Type="http://schemas.openxmlformats.org/officeDocument/2006/relationships/image" Target="media/image62.wmf"/><Relationship Id="rId16" Type="http://schemas.openxmlformats.org/officeDocument/2006/relationships/hyperlink" Target="http://handle.itu.int/11.1002/1000/5080" TargetMode="External"/><Relationship Id="rId37" Type="http://schemas.openxmlformats.org/officeDocument/2006/relationships/oleObject" Target="embeddings/oleObject1.bin"/><Relationship Id="rId58" Type="http://schemas.openxmlformats.org/officeDocument/2006/relationships/image" Target="media/image14.wmf"/><Relationship Id="rId79" Type="http://schemas.openxmlformats.org/officeDocument/2006/relationships/image" Target="media/image27.wmf"/><Relationship Id="rId102" Type="http://schemas.openxmlformats.org/officeDocument/2006/relationships/image" Target="media/image41.png"/><Relationship Id="rId123" Type="http://schemas.openxmlformats.org/officeDocument/2006/relationships/image" Target="media/image56.jpeg"/><Relationship Id="rId144" Type="http://schemas.openxmlformats.org/officeDocument/2006/relationships/header" Target="header9.xml"/><Relationship Id="rId90" Type="http://schemas.openxmlformats.org/officeDocument/2006/relationships/oleObject" Target="embeddings/oleObject23.bin"/></Relationships>
</file>

<file path=word/_rels/footnotes.xml.rels><?xml version="1.0" encoding="UTF-8" standalone="yes"?>
<Relationships xmlns="http://schemas.openxmlformats.org/package/2006/relationships"><Relationship Id="rId1" Type="http://schemas.openxmlformats.org/officeDocument/2006/relationships/hyperlink" Target="http://handle.itu.int/11.1002/1000/11830-en"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imousin\AppData\Roaming\Microsoft\Templates\QuickPub\QPUB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D089D8AEFAC1A247B7216C0DD884D876" ma:contentTypeVersion="1" ma:contentTypeDescription="Create a new document." ma:contentTypeScope="" ma:versionID="4fd4ad009aa42f07bea72a9ac54a6a46">
  <xsd:schema xmlns:xsd="http://www.w3.org/2001/XMLSchema" xmlns:xs="http://www.w3.org/2001/XMLSchema" xmlns:p="http://schemas.microsoft.com/office/2006/metadata/properties" xmlns:ns2="6048f16a-77ac-4327-be06-b0beb1ce50d8" targetNamespace="http://schemas.microsoft.com/office/2006/metadata/properties" ma:root="true" ma:fieldsID="03aa258e3c6d3b639b87b14df7afe5bb" ns2:_="">
    <xsd:import namespace="6048f16a-77ac-4327-be06-b0beb1ce50d8"/>
    <xsd:element name="properties">
      <xsd:complexType>
        <xsd:sequence>
          <xsd:element name="documentManagement">
            <xsd:complexType>
              <xsd:all>
                <xsd:element ref="ns2: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48f16a-77ac-4327-be06-b0beb1ce50d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D6B7B04-F861-4DC5-BC98-FB68403BA08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48f16a-77ac-4327-be06-b0beb1ce50d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B86A37-2CC6-49D4-9AE3-E55C1D4B5F40}">
  <ds:schemaRefs>
    <ds:schemaRef ds:uri="6048f16a-77ac-4327-be06-b0beb1ce50d8"/>
    <ds:schemaRef ds:uri="http://purl.org/dc/terms/"/>
    <ds:schemaRef ds:uri="http://schemas.microsoft.com/office/2006/documentManagement/types"/>
    <ds:schemaRef ds:uri="http://schemas.microsoft.com/office/2006/metadata/properties"/>
    <ds:schemaRef ds:uri="http://purl.org/dc/dcmitype/"/>
    <ds:schemaRef ds:uri="http://schemas.microsoft.com/office/infopath/2007/PartnerControls"/>
    <ds:schemaRef ds:uri="http://schemas.openxmlformats.org/package/2006/metadata/core-properties"/>
    <ds:schemaRef ds:uri="http://www.w3.org/XML/1998/namespace"/>
    <ds:schemaRef ds:uri="http://purl.org/dc/elements/1.1/"/>
  </ds:schemaRefs>
</ds:datastoreItem>
</file>

<file path=customXml/itemProps3.xml><?xml version="1.0" encoding="utf-8"?>
<ds:datastoreItem xmlns:ds="http://schemas.openxmlformats.org/officeDocument/2006/customXml" ds:itemID="{5384963A-7B2F-41E6-A48D-E84FACD71F9A}">
  <ds:schemaRefs>
    <ds:schemaRef ds:uri="http://schemas.microsoft.com/sharepoint/v3/contenttype/forms"/>
  </ds:schemaRefs>
</ds:datastoreItem>
</file>

<file path=customXml/itemProps4.xml><?xml version="1.0" encoding="utf-8"?>
<ds:datastoreItem xmlns:ds="http://schemas.openxmlformats.org/officeDocument/2006/customXml" ds:itemID="{C26FFB78-6D91-4E8A-AD28-11D871D7E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QPUBE.dotm</Template>
  <TotalTime>46</TotalTime>
  <Pages>78</Pages>
  <Words>18884</Words>
  <Characters>104431</Characters>
  <Application>Microsoft Office Word</Application>
  <DocSecurity>0</DocSecurity>
  <Lines>3867</Lines>
  <Paragraphs>271</Paragraphs>
  <ScaleCrop>false</ScaleCrop>
  <HeadingPairs>
    <vt:vector size="6" baseType="variant">
      <vt:variant>
        <vt:lpstr>Title</vt:lpstr>
      </vt:variant>
      <vt:variant>
        <vt:i4>1</vt:i4>
      </vt:variant>
      <vt:variant>
        <vt:lpstr>Titre</vt:lpstr>
      </vt:variant>
      <vt:variant>
        <vt:i4>1</vt:i4>
      </vt:variant>
      <vt:variant>
        <vt:lpstr>Titel</vt:lpstr>
      </vt:variant>
      <vt:variant>
        <vt:i4>1</vt:i4>
      </vt:variant>
    </vt:vector>
  </HeadingPairs>
  <TitlesOfParts>
    <vt:vector size="3" baseType="lpstr">
      <vt:lpstr>ITU-T Rec. P.501 (03/2017) Test signals for use in telephonometry</vt:lpstr>
      <vt:lpstr>ITU-T Rec. P.501 (03/2017) Test signals for use in telephonometry</vt:lpstr>
      <vt:lpstr>ITU-T Rec. P.501 (01/2012) Test signals for use in telephonometry</vt:lpstr>
    </vt:vector>
  </TitlesOfParts>
  <Company>ITU</Company>
  <LinksUpToDate>false</LinksUpToDate>
  <CharactersWithSpaces>123044</CharactersWithSpaces>
  <SharedDoc>false</SharedDoc>
  <HLinks>
    <vt:vector size="6" baseType="variant">
      <vt:variant>
        <vt:i4>5832781</vt:i4>
      </vt:variant>
      <vt:variant>
        <vt:i4>0</vt:i4>
      </vt:variant>
      <vt:variant>
        <vt:i4>0</vt:i4>
      </vt:variant>
      <vt:variant>
        <vt:i4>5</vt:i4>
      </vt:variant>
      <vt:variant>
        <vt:lpwstr>http://www.itu.int/ITU-T/ipr/</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ITU-T Rec. P.501 Amendment 1 (06/2018) Test signals for use in telephonometry Amendment 1 </dc:title>
  <dc:subject>SERIES P: TELEPHONE TRANSMISSION QUALITY, TELEPHONE INSTALLATIONS, LOCAL LINE NETWORKS - Objective measuring apparatus</dc:subject>
  <dc:creator>ITU-T </dc:creator>
  <cp:keywords>P.501,P,501</cp:keywords>
  <dc:description>Gachetc, 8/11/2018, R01</dc:description>
  <cp:lastModifiedBy>Gachet, Christelle</cp:lastModifiedBy>
  <cp:revision>16</cp:revision>
  <cp:lastPrinted>2017-05-12T05:56:00Z</cp:lastPrinted>
  <dcterms:created xsi:type="dcterms:W3CDTF">2017-05-12T10:23:00Z</dcterms:created>
  <dcterms:modified xsi:type="dcterms:W3CDTF">2018-08-11T06:13:00Z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num">
    <vt:lpwstr>P.501</vt:lpwstr>
  </property>
  <property fmtid="{D5CDD505-2E9C-101B-9397-08002B2CF9AE}" pid="3" name="docdate">
    <vt:lpwstr/>
  </property>
  <property fmtid="{D5CDD505-2E9C-101B-9397-08002B2CF9AE}" pid="4" name="doctitle">
    <vt:lpwstr>Test signals for use in telephonometry</vt:lpwstr>
  </property>
  <property fmtid="{D5CDD505-2E9C-101B-9397-08002B2CF9AE}" pid="5" name="doctitle2">
    <vt:lpwstr>SERIES P: TELEPHONE TRANSMISSION QUALITY, TELEPHONE INSTALLATIONS, LOCAL LINE NETWORKS Objective measuring apparatus</vt:lpwstr>
  </property>
  <property fmtid="{D5CDD505-2E9C-101B-9397-08002B2CF9AE}" pid="6" name="Language">
    <vt:lpwstr>English</vt:lpwstr>
  </property>
  <property fmtid="{D5CDD505-2E9C-101B-9397-08002B2CF9AE}" pid="7" name="Typist">
    <vt:lpwstr>Soby</vt:lpwstr>
  </property>
  <property fmtid="{D5CDD505-2E9C-101B-9397-08002B2CF9AE}" pid="8" name="Date completed">
    <vt:lpwstr>lundi, 1. juillet 2013</vt:lpwstr>
  </property>
  <property fmtid="{D5CDD505-2E9C-101B-9397-08002B2CF9AE}" pid="9" name="ContentTypeId">
    <vt:lpwstr>0x010100D089D8AEFAC1A247B7216C0DD884D876</vt:lpwstr>
  </property>
  <property fmtid="{D5CDD505-2E9C-101B-9397-08002B2CF9AE}" pid="10" name="Docauthor">
    <vt:lpwstr>Rapporteur Q4/12</vt:lpwstr>
  </property>
  <property fmtid="{D5CDD505-2E9C-101B-9397-08002B2CF9AE}" pid="11" name="Docorlang">
    <vt:lpwstr/>
  </property>
  <property fmtid="{D5CDD505-2E9C-101B-9397-08002B2CF9AE}" pid="12" name="Docbluepink">
    <vt:lpwstr>4</vt:lpwstr>
  </property>
  <property fmtid="{D5CDD505-2E9C-101B-9397-08002B2CF9AE}" pid="13" name="Docdest">
    <vt:lpwstr>Geneva, 1-10 May 2018</vt:lpwstr>
  </property>
</Properties>
</file>